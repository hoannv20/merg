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496A5C" w14:textId="77777777" w:rsidR="00E318A3" w:rsidRDefault="00E318A3" w:rsidP="00E318A3">
      <w:pPr>
        <w:widowControl w:val="0"/>
        <w:pBdr>
          <w:top w:val="nil"/>
          <w:left w:val="nil"/>
          <w:bottom w:val="nil"/>
          <w:right w:val="nil"/>
          <w:between w:val="nil"/>
        </w:pBdr>
        <w:spacing w:line="276" w:lineRule="auto"/>
      </w:pPr>
      <w:bookmarkStart w:id="0" w:name="_Hlk113437915"/>
      <w:bookmarkEnd w:id="0"/>
    </w:p>
    <w:p w14:paraId="708232AC" w14:textId="77777777" w:rsidR="00E318A3" w:rsidRDefault="00E318A3" w:rsidP="00E318A3">
      <w:pPr>
        <w:jc w:val="center"/>
        <w:rPr>
          <w:b/>
        </w:rPr>
      </w:pPr>
      <w:bookmarkStart w:id="1" w:name="_heading=h.gjdgxs" w:colFirst="0" w:colLast="0"/>
      <w:bookmarkEnd w:id="1"/>
      <w:r>
        <w:rPr>
          <w:b/>
        </w:rPr>
        <w:t>TỔNG CÔNG TY VIỄN THÔNG MOBIFONE</w:t>
      </w:r>
    </w:p>
    <w:p w14:paraId="4DDED5DD" w14:textId="77777777" w:rsidR="00E318A3" w:rsidRDefault="00E318A3" w:rsidP="00E318A3">
      <w:pPr>
        <w:jc w:val="center"/>
        <w:rPr>
          <w:b/>
        </w:rPr>
      </w:pPr>
      <w:r>
        <w:rPr>
          <w:b/>
        </w:rPr>
        <w:t>TRUNG TÂM CÔNG NGHỆ THÔNG TIN MOBIFONE</w:t>
      </w:r>
    </w:p>
    <w:p w14:paraId="78BF4FFB" w14:textId="77777777" w:rsidR="00E318A3" w:rsidRDefault="00E318A3" w:rsidP="00E318A3">
      <w:r>
        <w:rPr>
          <w:noProof/>
        </w:rPr>
        <mc:AlternateContent>
          <mc:Choice Requires="wps">
            <w:drawing>
              <wp:anchor distT="0" distB="0" distL="114300" distR="114300" simplePos="0" relativeHeight="251659264" behindDoc="0" locked="0" layoutInCell="1" hidden="0" allowOverlap="1" wp14:anchorId="40E07F68" wp14:editId="7F84A0DB">
                <wp:simplePos x="0" y="0"/>
                <wp:positionH relativeFrom="column">
                  <wp:posOffset>1</wp:posOffset>
                </wp:positionH>
                <wp:positionV relativeFrom="paragraph">
                  <wp:posOffset>0</wp:posOffset>
                </wp:positionV>
                <wp:extent cx="5953125" cy="2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392950" id="_x0000_t32" coordsize="21600,21600" o:spt="32" o:oned="t" path="m,l21600,21600e" filled="f">
                <v:path arrowok="t" fillok="f" o:connecttype="none"/>
                <o:lock v:ext="edit" shapetype="t"/>
              </v:shapetype>
              <v:shape id="Straight Arrow Connector 312" o:spid="_x0000_s1026" type="#_x0000_t32" style="position:absolute;margin-left:0;margin-top:0;width:468.7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" strokecolor="black [3200]">
                <v:stroke startarrowwidth="narrow" startarrowlength="short" endarrowwidth="narrow" endarrowlength="short" joinstyle="miter"/>
              </v:shape>
            </w:pict>
          </mc:Fallback>
        </mc:AlternateContent>
      </w:r>
    </w:p>
    <w:p w14:paraId="5E6C4213" w14:textId="77777777" w:rsidR="00E318A3" w:rsidRDefault="00E318A3" w:rsidP="00E318A3">
      <w:pPr>
        <w:jc w:val="center"/>
      </w:pPr>
      <w:r>
        <w:rPr>
          <w:noProof/>
        </w:rPr>
        <w:drawing>
          <wp:inline distT="0" distB="0" distL="0" distR="0" wp14:anchorId="1E1BEDDE" wp14:editId="30811E50">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9"/>
                    <a:srcRect b="28120"/>
                    <a:stretch>
                      <a:fillRect/>
                    </a:stretch>
                  </pic:blipFill>
                  <pic:spPr>
                    <a:xfrm>
                      <a:off x="0" y="0"/>
                      <a:ext cx="4411133" cy="776767"/>
                    </a:xfrm>
                    <a:prstGeom prst="rect">
                      <a:avLst/>
                    </a:prstGeom>
                    <a:ln/>
                  </pic:spPr>
                </pic:pic>
              </a:graphicData>
            </a:graphic>
          </wp:inline>
        </w:drawing>
      </w:r>
    </w:p>
    <w:p w14:paraId="7A2FB056" w14:textId="77777777" w:rsidR="00E318A3" w:rsidRDefault="00E318A3" w:rsidP="00E318A3">
      <w:pPr>
        <w:jc w:val="center"/>
      </w:pPr>
    </w:p>
    <w:p w14:paraId="128CC07E" w14:textId="77777777" w:rsidR="00E318A3" w:rsidRDefault="00E318A3" w:rsidP="00E318A3"/>
    <w:p w14:paraId="3CC14EF5" w14:textId="77777777" w:rsidR="00E318A3" w:rsidRDefault="00E318A3" w:rsidP="00E318A3"/>
    <w:p w14:paraId="5EFED4C9" w14:textId="77777777" w:rsidR="00E318A3" w:rsidRDefault="00E318A3" w:rsidP="00E318A3">
      <w:pPr>
        <w:spacing w:line="480" w:lineRule="auto"/>
        <w:jc w:val="center"/>
        <w:rPr>
          <w:b/>
        </w:rPr>
      </w:pPr>
      <w:r>
        <w:rPr>
          <w:b/>
        </w:rPr>
        <w:t>TÀI LIỆU</w:t>
      </w:r>
    </w:p>
    <w:p w14:paraId="7135FD4E" w14:textId="77777777" w:rsidR="00E318A3" w:rsidRDefault="00E318A3" w:rsidP="00E318A3">
      <w:pPr>
        <w:spacing w:line="480" w:lineRule="auto"/>
        <w:jc w:val="center"/>
        <w:rPr>
          <w:b/>
        </w:rPr>
      </w:pPr>
      <w:r>
        <w:rPr>
          <w:b/>
        </w:rPr>
        <w:t>PHÂN TÍCH YÊU CẦU NGƯỜI SỬ DỤNG</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E318A3" w14:paraId="06E4ED1E" w14:textId="77777777" w:rsidTr="000F244D">
        <w:trPr>
          <w:trHeight w:val="765"/>
        </w:trPr>
        <w:tc>
          <w:tcPr>
            <w:tcW w:w="2923" w:type="dxa"/>
          </w:tcPr>
          <w:p w14:paraId="3F4394D1" w14:textId="77777777" w:rsidR="00E318A3" w:rsidRDefault="00E318A3" w:rsidP="000F244D">
            <w:pPr>
              <w:rPr>
                <w:b/>
              </w:rPr>
            </w:pPr>
            <w:r>
              <w:rPr>
                <w:b/>
              </w:rPr>
              <w:t>Tên dự án phần mềm:</w:t>
            </w:r>
          </w:p>
        </w:tc>
        <w:tc>
          <w:tcPr>
            <w:tcW w:w="5187" w:type="dxa"/>
          </w:tcPr>
          <w:p w14:paraId="1EB0FCF4" w14:textId="77777777" w:rsidR="00E318A3" w:rsidRDefault="00E318A3" w:rsidP="000F244D">
            <w:r>
              <w:t>HỆ THỐNG PHẦN MỀM GQKN NGOÀI XE CƠ GIỚI &amp; CON NGƯỜI</w:t>
            </w:r>
          </w:p>
        </w:tc>
      </w:tr>
      <w:tr w:rsidR="00E318A3" w14:paraId="2853FAA9" w14:textId="77777777" w:rsidTr="000F244D">
        <w:trPr>
          <w:trHeight w:val="720"/>
        </w:trPr>
        <w:tc>
          <w:tcPr>
            <w:tcW w:w="2923" w:type="dxa"/>
          </w:tcPr>
          <w:p w14:paraId="17694E86" w14:textId="77777777" w:rsidR="00E318A3" w:rsidRDefault="00E318A3" w:rsidP="000F244D">
            <w:pPr>
              <w:rPr>
                <w:b/>
              </w:rPr>
            </w:pPr>
            <w:r>
              <w:rPr>
                <w:b/>
              </w:rPr>
              <w:t>Mã hiệu dự án:</w:t>
            </w:r>
          </w:p>
        </w:tc>
        <w:tc>
          <w:tcPr>
            <w:tcW w:w="5187" w:type="dxa"/>
          </w:tcPr>
          <w:p w14:paraId="3DF62E1E" w14:textId="29B1A944" w:rsidR="00E318A3" w:rsidRDefault="00E318A3" w:rsidP="000F244D">
            <w:r>
              <w:t>MOBIFONE_GQKN</w:t>
            </w:r>
            <w:ins w:id="2" w:author="Admin" w:date="2022-09-15T13:03:00Z">
              <w:r w:rsidR="004C23CB">
                <w:t xml:space="preserve">       </w:t>
              </w:r>
            </w:ins>
            <w:bookmarkStart w:id="3" w:name="_GoBack"/>
            <w:bookmarkEnd w:id="3"/>
          </w:p>
        </w:tc>
      </w:tr>
      <w:tr w:rsidR="00E318A3" w14:paraId="593836F3" w14:textId="77777777" w:rsidTr="000F244D">
        <w:trPr>
          <w:trHeight w:val="720"/>
        </w:trPr>
        <w:tc>
          <w:tcPr>
            <w:tcW w:w="2923" w:type="dxa"/>
          </w:tcPr>
          <w:p w14:paraId="38C3DCFE" w14:textId="77777777" w:rsidR="00E318A3" w:rsidRDefault="00E318A3" w:rsidP="000F244D">
            <w:pPr>
              <w:rPr>
                <w:b/>
              </w:rPr>
            </w:pPr>
            <w:r>
              <w:rPr>
                <w:b/>
              </w:rPr>
              <w:t>Mã hiệu tài liệu:</w:t>
            </w:r>
          </w:p>
        </w:tc>
        <w:tc>
          <w:tcPr>
            <w:tcW w:w="5187" w:type="dxa"/>
          </w:tcPr>
          <w:p w14:paraId="4D01CD92" w14:textId="77777777" w:rsidR="00E318A3" w:rsidRDefault="00E318A3" w:rsidP="000F244D">
            <w:r>
              <w:t>MOBIFONE_GQKN_URD</w:t>
            </w:r>
          </w:p>
        </w:tc>
      </w:tr>
      <w:tr w:rsidR="00E318A3" w14:paraId="5279DF4F" w14:textId="77777777" w:rsidTr="000F244D">
        <w:trPr>
          <w:trHeight w:val="720"/>
        </w:trPr>
        <w:tc>
          <w:tcPr>
            <w:tcW w:w="2923" w:type="dxa"/>
          </w:tcPr>
          <w:p w14:paraId="5CA0EB1B" w14:textId="77777777" w:rsidR="00E318A3" w:rsidRDefault="00E318A3" w:rsidP="000F244D">
            <w:pPr>
              <w:rPr>
                <w:b/>
              </w:rPr>
            </w:pPr>
            <w:r>
              <w:rPr>
                <w:b/>
              </w:rPr>
              <w:t>Phiên bản:</w:t>
            </w:r>
          </w:p>
        </w:tc>
        <w:tc>
          <w:tcPr>
            <w:tcW w:w="5187" w:type="dxa"/>
          </w:tcPr>
          <w:p w14:paraId="24685B0E" w14:textId="77777777" w:rsidR="00E318A3" w:rsidRDefault="00E318A3" w:rsidP="000F244D">
            <w:r>
              <w:t>1.0</w:t>
            </w:r>
          </w:p>
        </w:tc>
      </w:tr>
    </w:tbl>
    <w:p w14:paraId="2878AE85" w14:textId="77777777" w:rsidR="00E318A3" w:rsidRDefault="00E318A3" w:rsidP="00E318A3"/>
    <w:p w14:paraId="38CBEF78" w14:textId="77777777" w:rsidR="00E318A3" w:rsidRDefault="00E318A3" w:rsidP="00E318A3"/>
    <w:p w14:paraId="02AEAF8E" w14:textId="77777777" w:rsidR="00E318A3" w:rsidRDefault="00E318A3" w:rsidP="00E318A3"/>
    <w:p w14:paraId="02918FB7" w14:textId="77777777" w:rsidR="00E318A3" w:rsidRDefault="00E318A3" w:rsidP="00E318A3"/>
    <w:p w14:paraId="25430AA5" w14:textId="77777777" w:rsidR="00E318A3" w:rsidRDefault="00E318A3" w:rsidP="00E318A3">
      <w:pPr>
        <w:spacing w:after="160"/>
        <w:rPr>
          <w:b/>
        </w:rPr>
      </w:pPr>
    </w:p>
    <w:p w14:paraId="17FC1808" w14:textId="77777777" w:rsidR="00E318A3" w:rsidRDefault="00E318A3" w:rsidP="00E318A3">
      <w:pPr>
        <w:spacing w:after="160"/>
        <w:rPr>
          <w:b/>
        </w:rPr>
      </w:pPr>
    </w:p>
    <w:p w14:paraId="3D32B0AA" w14:textId="77777777" w:rsidR="00E318A3" w:rsidRDefault="00E318A3" w:rsidP="00E318A3">
      <w:pPr>
        <w:spacing w:after="160"/>
        <w:rPr>
          <w:b/>
        </w:rPr>
      </w:pPr>
    </w:p>
    <w:p w14:paraId="5CB047B7" w14:textId="77777777" w:rsidR="00E318A3" w:rsidRDefault="00E318A3" w:rsidP="00E318A3">
      <w:pPr>
        <w:spacing w:after="160"/>
        <w:rPr>
          <w:b/>
        </w:rPr>
      </w:pPr>
    </w:p>
    <w:p w14:paraId="71BC2F23" w14:textId="77777777" w:rsidR="00E318A3" w:rsidRDefault="00E318A3" w:rsidP="00E318A3">
      <w:pPr>
        <w:spacing w:after="160"/>
        <w:rPr>
          <w:b/>
        </w:rPr>
      </w:pPr>
      <w:r>
        <w:rPr>
          <w:b/>
        </w:rPr>
        <w:t xml:space="preserve">  </w:t>
      </w:r>
    </w:p>
    <w:p w14:paraId="5B6954FD" w14:textId="77777777" w:rsidR="00E318A3" w:rsidRDefault="00E318A3" w:rsidP="00E318A3">
      <w:pPr>
        <w:spacing w:after="160"/>
        <w:jc w:val="center"/>
        <w:rPr>
          <w:b/>
        </w:rPr>
        <w:sectPr w:rsidR="00E318A3">
          <w:headerReference w:type="even" r:id="rId10"/>
          <w:headerReference w:type="default" r:id="rId11"/>
          <w:footerReference w:type="even" r:id="rId12"/>
          <w:footerReference w:type="default" r:id="rId13"/>
          <w:headerReference w:type="first" r:id="rId14"/>
          <w:footerReference w:type="first" r:id="rId15"/>
          <w:pgSz w:w="11909" w:h="16834"/>
          <w:pgMar w:top="1440" w:right="1440" w:bottom="1440" w:left="1440" w:header="720" w:footer="720" w:gutter="0"/>
          <w:pgNumType w:start="1"/>
          <w:cols w:space="720"/>
        </w:sectPr>
      </w:pPr>
      <w:r>
        <w:rPr>
          <w:b/>
        </w:rPr>
        <w:t>Hà Nội, 08-2022</w:t>
      </w:r>
    </w:p>
    <w:p w14:paraId="72EE50BD" w14:textId="77777777" w:rsidR="00E318A3" w:rsidRDefault="00E318A3" w:rsidP="00E318A3">
      <w:pPr>
        <w:pStyle w:val="Heading1"/>
        <w:numPr>
          <w:ilvl w:val="0"/>
          <w:numId w:val="7"/>
        </w:numPr>
        <w:tabs>
          <w:tab w:val="num" w:pos="360"/>
        </w:tabs>
        <w:ind w:left="0" w:firstLine="360"/>
        <w:jc w:val="center"/>
      </w:pPr>
      <w:bookmarkStart w:id="4" w:name="_Toc113613635"/>
      <w:r>
        <w:lastRenderedPageBreak/>
        <w:t>BẢNG GHI NHẬN THAY ĐỔI TÀI LIỆU</w:t>
      </w:r>
      <w:bookmarkEnd w:id="4"/>
    </w:p>
    <w:p w14:paraId="3B9C52E7" w14:textId="77777777" w:rsidR="00E318A3" w:rsidRDefault="00E318A3" w:rsidP="00E318A3">
      <w:pPr>
        <w:rPr>
          <w:b/>
        </w:rPr>
      </w:pPr>
    </w:p>
    <w:tbl>
      <w:tblPr>
        <w:tblW w:w="139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277"/>
        <w:gridCol w:w="1702"/>
        <w:gridCol w:w="2975"/>
        <w:gridCol w:w="1557"/>
        <w:gridCol w:w="3404"/>
        <w:gridCol w:w="1315"/>
      </w:tblGrid>
      <w:tr w:rsidR="00E318A3" w14:paraId="699C9DA2" w14:textId="77777777" w:rsidTr="000F244D">
        <w:trPr>
          <w:trHeight w:val="866"/>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772545A6" w14:textId="77777777" w:rsidR="00E318A3" w:rsidRDefault="00E318A3" w:rsidP="000F244D">
            <w:pPr>
              <w:jc w:val="center"/>
              <w:rPr>
                <w:b/>
              </w:rPr>
            </w:pPr>
            <w:r>
              <w:rPr>
                <w:b/>
              </w:rPr>
              <w:t>Ngày</w:t>
            </w:r>
          </w:p>
          <w:p w14:paraId="6BEDFA6C" w14:textId="77777777" w:rsidR="00E318A3" w:rsidRDefault="00E318A3" w:rsidP="000F244D">
            <w:pPr>
              <w:jc w:val="center"/>
              <w:rPr>
                <w:b/>
              </w:rPr>
            </w:pPr>
            <w:r>
              <w:rPr>
                <w:b/>
              </w:rPr>
              <w:t>thay đổi</w:t>
            </w:r>
          </w:p>
        </w:tc>
        <w:tc>
          <w:tcPr>
            <w:tcW w:w="127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3ACEAA9" w14:textId="77777777" w:rsidR="00E318A3" w:rsidRDefault="00E318A3" w:rsidP="000F244D">
            <w:pPr>
              <w:jc w:val="center"/>
              <w:rPr>
                <w:b/>
              </w:rPr>
            </w:pPr>
            <w:r>
              <w:rPr>
                <w:b/>
              </w:rPr>
              <w:t>Vị trí</w:t>
            </w:r>
          </w:p>
          <w:p w14:paraId="3BB31EC0" w14:textId="77777777" w:rsidR="00E318A3" w:rsidRDefault="00E318A3" w:rsidP="000F244D">
            <w:pPr>
              <w:jc w:val="center"/>
              <w:rPr>
                <w:b/>
              </w:rPr>
            </w:pPr>
            <w:r>
              <w:rPr>
                <w:b/>
              </w:rPr>
              <w:t>thay đổi</w:t>
            </w:r>
          </w:p>
        </w:tc>
        <w:tc>
          <w:tcPr>
            <w:tcW w:w="170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1AF7EEB" w14:textId="77777777" w:rsidR="00E318A3" w:rsidRDefault="00E318A3" w:rsidP="000F244D">
            <w:pPr>
              <w:jc w:val="center"/>
              <w:rPr>
                <w:b/>
              </w:rPr>
            </w:pPr>
            <w:r>
              <w:rPr>
                <w:b/>
              </w:rPr>
              <w:t>Lý do</w:t>
            </w:r>
          </w:p>
        </w:tc>
        <w:tc>
          <w:tcPr>
            <w:tcW w:w="2975"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4A4EF0A" w14:textId="77777777" w:rsidR="00E318A3" w:rsidRDefault="00E318A3" w:rsidP="000F244D">
            <w:pPr>
              <w:jc w:val="center"/>
              <w:rPr>
                <w:b/>
              </w:rPr>
            </w:pPr>
            <w:r>
              <w:rPr>
                <w:b/>
              </w:rPr>
              <w:t>Nguồn gốc</w:t>
            </w:r>
          </w:p>
        </w:tc>
        <w:tc>
          <w:tcPr>
            <w:tcW w:w="155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6731B29" w14:textId="77777777" w:rsidR="00E318A3" w:rsidRDefault="00E318A3" w:rsidP="000F244D">
            <w:pPr>
              <w:jc w:val="center"/>
              <w:rPr>
                <w:b/>
              </w:rPr>
            </w:pPr>
            <w:r>
              <w:rPr>
                <w:b/>
              </w:rPr>
              <w:t>Phiên bản cũ</w:t>
            </w:r>
          </w:p>
        </w:tc>
        <w:tc>
          <w:tcPr>
            <w:tcW w:w="3404"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8E5ED80" w14:textId="77777777" w:rsidR="00E318A3" w:rsidRDefault="00E318A3" w:rsidP="000F244D">
            <w:pPr>
              <w:jc w:val="center"/>
              <w:rPr>
                <w:b/>
              </w:rPr>
            </w:pPr>
            <w:r>
              <w:rPr>
                <w:b/>
              </w:rPr>
              <w:t>Mô tả</w:t>
            </w:r>
          </w:p>
          <w:p w14:paraId="57D54022" w14:textId="77777777" w:rsidR="00E318A3" w:rsidRDefault="00E318A3" w:rsidP="000F244D">
            <w:pPr>
              <w:jc w:val="center"/>
              <w:rPr>
                <w:b/>
              </w:rPr>
            </w:pPr>
            <w:r>
              <w:rPr>
                <w:b/>
              </w:rPr>
              <w:t>thay đổi</w:t>
            </w:r>
          </w:p>
        </w:tc>
        <w:tc>
          <w:tcPr>
            <w:tcW w:w="1315"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B0A4320" w14:textId="77777777" w:rsidR="00E318A3" w:rsidRDefault="00E318A3" w:rsidP="000F244D">
            <w:pPr>
              <w:jc w:val="center"/>
              <w:rPr>
                <w:b/>
              </w:rPr>
            </w:pPr>
            <w:r>
              <w:rPr>
                <w:b/>
              </w:rPr>
              <w:t>Phiên</w:t>
            </w:r>
          </w:p>
          <w:p w14:paraId="43BDF63F" w14:textId="77777777" w:rsidR="00E318A3" w:rsidRDefault="00E318A3" w:rsidP="000F244D">
            <w:pPr>
              <w:jc w:val="center"/>
              <w:rPr>
                <w:b/>
              </w:rPr>
            </w:pPr>
            <w:r>
              <w:rPr>
                <w:b/>
              </w:rPr>
              <w:t>bản mới</w:t>
            </w:r>
          </w:p>
        </w:tc>
      </w:tr>
      <w:tr w:rsidR="00E318A3" w14:paraId="7D6FCB40" w14:textId="77777777" w:rsidTr="000F244D">
        <w:trPr>
          <w:trHeight w:val="296"/>
          <w:jc w:val="center"/>
        </w:trPr>
        <w:tc>
          <w:tcPr>
            <w:tcW w:w="1696" w:type="dxa"/>
            <w:tcBorders>
              <w:top w:val="single" w:sz="4" w:space="0" w:color="000000"/>
              <w:left w:val="single" w:sz="4" w:space="0" w:color="000000"/>
              <w:bottom w:val="single" w:sz="4" w:space="0" w:color="000000"/>
              <w:right w:val="single" w:sz="4" w:space="0" w:color="000000"/>
            </w:tcBorders>
          </w:tcPr>
          <w:p w14:paraId="38584C62" w14:textId="77777777" w:rsidR="00E318A3" w:rsidRDefault="00E318A3" w:rsidP="000F244D">
            <w:pPr>
              <w:spacing w:before="120" w:after="120"/>
              <w:jc w:val="center"/>
            </w:pPr>
            <w:r>
              <w:t>19/08/2022</w:t>
            </w:r>
          </w:p>
        </w:tc>
        <w:tc>
          <w:tcPr>
            <w:tcW w:w="1277" w:type="dxa"/>
            <w:tcBorders>
              <w:top w:val="single" w:sz="4" w:space="0" w:color="000000"/>
              <w:left w:val="single" w:sz="4" w:space="0" w:color="000000"/>
              <w:bottom w:val="single" w:sz="4" w:space="0" w:color="000000"/>
              <w:right w:val="single" w:sz="4" w:space="0" w:color="000000"/>
            </w:tcBorders>
          </w:tcPr>
          <w:p w14:paraId="2E772119" w14:textId="77777777" w:rsidR="00E318A3" w:rsidRDefault="00E318A3" w:rsidP="000F244D">
            <w:pPr>
              <w:spacing w:before="120" w:after="120"/>
            </w:pPr>
          </w:p>
        </w:tc>
        <w:tc>
          <w:tcPr>
            <w:tcW w:w="1702" w:type="dxa"/>
            <w:tcBorders>
              <w:top w:val="single" w:sz="4" w:space="0" w:color="000000"/>
              <w:left w:val="single" w:sz="4" w:space="0" w:color="000000"/>
              <w:bottom w:val="single" w:sz="4" w:space="0" w:color="000000"/>
              <w:right w:val="single" w:sz="4" w:space="0" w:color="000000"/>
            </w:tcBorders>
          </w:tcPr>
          <w:p w14:paraId="2B3D793A" w14:textId="77777777" w:rsidR="00E318A3" w:rsidRDefault="00E318A3" w:rsidP="000F244D">
            <w:pPr>
              <w:spacing w:before="120" w:after="120"/>
            </w:pPr>
            <w:r>
              <w:t>Tạo mới</w:t>
            </w:r>
          </w:p>
        </w:tc>
        <w:tc>
          <w:tcPr>
            <w:tcW w:w="2975" w:type="dxa"/>
            <w:tcBorders>
              <w:top w:val="single" w:sz="4" w:space="0" w:color="000000"/>
              <w:left w:val="single" w:sz="4" w:space="0" w:color="000000"/>
              <w:bottom w:val="single" w:sz="4" w:space="0" w:color="000000"/>
              <w:right w:val="single" w:sz="4" w:space="0" w:color="000000"/>
            </w:tcBorders>
          </w:tcPr>
          <w:p w14:paraId="706061EF" w14:textId="77777777" w:rsidR="00E318A3" w:rsidRDefault="00E318A3" w:rsidP="000F244D">
            <w:pPr>
              <w:spacing w:before="120" w:after="120"/>
            </w:pPr>
          </w:p>
        </w:tc>
        <w:tc>
          <w:tcPr>
            <w:tcW w:w="1557" w:type="dxa"/>
            <w:tcBorders>
              <w:top w:val="single" w:sz="4" w:space="0" w:color="000000"/>
              <w:left w:val="single" w:sz="4" w:space="0" w:color="000000"/>
              <w:bottom w:val="single" w:sz="4" w:space="0" w:color="000000"/>
              <w:right w:val="single" w:sz="4" w:space="0" w:color="000000"/>
            </w:tcBorders>
          </w:tcPr>
          <w:p w14:paraId="3C9A130C" w14:textId="77777777" w:rsidR="00E318A3" w:rsidRDefault="00E318A3" w:rsidP="000F244D">
            <w:pPr>
              <w:spacing w:before="120" w:after="120"/>
            </w:pPr>
          </w:p>
        </w:tc>
        <w:tc>
          <w:tcPr>
            <w:tcW w:w="3404" w:type="dxa"/>
            <w:tcBorders>
              <w:top w:val="single" w:sz="4" w:space="0" w:color="000000"/>
              <w:left w:val="single" w:sz="4" w:space="0" w:color="000000"/>
              <w:bottom w:val="single" w:sz="4" w:space="0" w:color="000000"/>
              <w:right w:val="single" w:sz="4" w:space="0" w:color="000000"/>
            </w:tcBorders>
          </w:tcPr>
          <w:p w14:paraId="7DD98BB2" w14:textId="77777777" w:rsidR="00E318A3" w:rsidRDefault="00E318A3" w:rsidP="000F244D">
            <w:pPr>
              <w:spacing w:before="120" w:after="120"/>
            </w:pPr>
          </w:p>
        </w:tc>
        <w:tc>
          <w:tcPr>
            <w:tcW w:w="1315" w:type="dxa"/>
            <w:tcBorders>
              <w:top w:val="single" w:sz="4" w:space="0" w:color="000000"/>
              <w:left w:val="single" w:sz="4" w:space="0" w:color="000000"/>
              <w:bottom w:val="single" w:sz="4" w:space="0" w:color="000000"/>
              <w:right w:val="single" w:sz="4" w:space="0" w:color="000000"/>
            </w:tcBorders>
          </w:tcPr>
          <w:p w14:paraId="1DD131CA" w14:textId="77777777" w:rsidR="00E318A3" w:rsidRDefault="00E318A3" w:rsidP="000F244D">
            <w:pPr>
              <w:spacing w:before="120" w:after="120"/>
              <w:jc w:val="center"/>
            </w:pPr>
            <w:r>
              <w:t>1.0</w:t>
            </w:r>
          </w:p>
        </w:tc>
      </w:tr>
      <w:tr w:rsidR="00E318A3" w14:paraId="615A45BD" w14:textId="77777777" w:rsidTr="000F244D">
        <w:trPr>
          <w:jc w:val="center"/>
        </w:trPr>
        <w:tc>
          <w:tcPr>
            <w:tcW w:w="1696" w:type="dxa"/>
            <w:tcBorders>
              <w:top w:val="single" w:sz="4" w:space="0" w:color="000000"/>
              <w:left w:val="single" w:sz="4" w:space="0" w:color="000000"/>
              <w:bottom w:val="single" w:sz="4" w:space="0" w:color="000000"/>
              <w:right w:val="single" w:sz="4" w:space="0" w:color="000000"/>
            </w:tcBorders>
          </w:tcPr>
          <w:p w14:paraId="44D55148" w14:textId="77777777" w:rsidR="00E318A3" w:rsidRDefault="00E318A3" w:rsidP="000F244D">
            <w:pPr>
              <w:spacing w:before="120" w:after="120"/>
              <w:jc w:val="center"/>
            </w:pPr>
          </w:p>
        </w:tc>
        <w:tc>
          <w:tcPr>
            <w:tcW w:w="1277" w:type="dxa"/>
            <w:tcBorders>
              <w:top w:val="single" w:sz="4" w:space="0" w:color="000000"/>
              <w:left w:val="single" w:sz="4" w:space="0" w:color="000000"/>
              <w:bottom w:val="single" w:sz="4" w:space="0" w:color="000000"/>
              <w:right w:val="single" w:sz="4" w:space="0" w:color="000000"/>
            </w:tcBorders>
          </w:tcPr>
          <w:p w14:paraId="469C1AE3" w14:textId="77777777" w:rsidR="00E318A3" w:rsidRDefault="00E318A3" w:rsidP="000F244D">
            <w:pPr>
              <w:spacing w:before="120" w:after="120"/>
            </w:pPr>
          </w:p>
        </w:tc>
        <w:tc>
          <w:tcPr>
            <w:tcW w:w="1702" w:type="dxa"/>
            <w:tcBorders>
              <w:top w:val="single" w:sz="4" w:space="0" w:color="000000"/>
              <w:left w:val="single" w:sz="4" w:space="0" w:color="000000"/>
              <w:bottom w:val="single" w:sz="4" w:space="0" w:color="000000"/>
              <w:right w:val="single" w:sz="4" w:space="0" w:color="000000"/>
            </w:tcBorders>
          </w:tcPr>
          <w:p w14:paraId="6DC0473C" w14:textId="77777777" w:rsidR="00E318A3" w:rsidRDefault="00E318A3" w:rsidP="000F244D">
            <w:pPr>
              <w:spacing w:before="120" w:after="120"/>
            </w:pPr>
          </w:p>
        </w:tc>
        <w:tc>
          <w:tcPr>
            <w:tcW w:w="2975" w:type="dxa"/>
            <w:tcBorders>
              <w:top w:val="single" w:sz="4" w:space="0" w:color="000000"/>
              <w:left w:val="single" w:sz="4" w:space="0" w:color="000000"/>
              <w:bottom w:val="single" w:sz="4" w:space="0" w:color="000000"/>
              <w:right w:val="single" w:sz="4" w:space="0" w:color="000000"/>
            </w:tcBorders>
          </w:tcPr>
          <w:p w14:paraId="0479C1A9" w14:textId="77777777" w:rsidR="00E318A3" w:rsidRDefault="00E318A3" w:rsidP="000F244D">
            <w:pPr>
              <w:spacing w:before="120" w:after="120"/>
            </w:pPr>
          </w:p>
        </w:tc>
        <w:tc>
          <w:tcPr>
            <w:tcW w:w="1557" w:type="dxa"/>
            <w:tcBorders>
              <w:top w:val="single" w:sz="4" w:space="0" w:color="000000"/>
              <w:left w:val="single" w:sz="4" w:space="0" w:color="000000"/>
              <w:bottom w:val="single" w:sz="4" w:space="0" w:color="000000"/>
              <w:right w:val="single" w:sz="4" w:space="0" w:color="000000"/>
            </w:tcBorders>
          </w:tcPr>
          <w:p w14:paraId="4E07236C" w14:textId="77777777" w:rsidR="00E318A3" w:rsidRDefault="00E318A3" w:rsidP="000F244D">
            <w:pPr>
              <w:spacing w:before="120" w:after="120"/>
              <w:jc w:val="center"/>
            </w:pPr>
          </w:p>
        </w:tc>
        <w:tc>
          <w:tcPr>
            <w:tcW w:w="3404" w:type="dxa"/>
            <w:tcBorders>
              <w:top w:val="single" w:sz="4" w:space="0" w:color="000000"/>
              <w:left w:val="single" w:sz="4" w:space="0" w:color="000000"/>
              <w:bottom w:val="single" w:sz="4" w:space="0" w:color="000000"/>
              <w:right w:val="single" w:sz="4" w:space="0" w:color="000000"/>
            </w:tcBorders>
          </w:tcPr>
          <w:p w14:paraId="02E6B477" w14:textId="77777777" w:rsidR="00E318A3" w:rsidRDefault="00E318A3" w:rsidP="000F244D">
            <w:pPr>
              <w:spacing w:before="120" w:after="120"/>
            </w:pPr>
          </w:p>
        </w:tc>
        <w:tc>
          <w:tcPr>
            <w:tcW w:w="1315" w:type="dxa"/>
            <w:tcBorders>
              <w:top w:val="single" w:sz="4" w:space="0" w:color="000000"/>
              <w:left w:val="single" w:sz="4" w:space="0" w:color="000000"/>
              <w:bottom w:val="single" w:sz="4" w:space="0" w:color="000000"/>
              <w:right w:val="single" w:sz="4" w:space="0" w:color="000000"/>
            </w:tcBorders>
          </w:tcPr>
          <w:p w14:paraId="67A5DE9E" w14:textId="77777777" w:rsidR="00E318A3" w:rsidRDefault="00E318A3" w:rsidP="000F244D">
            <w:pPr>
              <w:spacing w:before="120" w:after="120"/>
              <w:jc w:val="center"/>
            </w:pPr>
          </w:p>
        </w:tc>
      </w:tr>
    </w:tbl>
    <w:p w14:paraId="5F325B8B" w14:textId="77777777" w:rsidR="00E318A3" w:rsidRDefault="00E318A3" w:rsidP="00E318A3">
      <w:pPr>
        <w:sectPr w:rsidR="00E318A3">
          <w:headerReference w:type="default" r:id="rId16"/>
          <w:footerReference w:type="default" r:id="rId17"/>
          <w:pgSz w:w="16834" w:h="11909" w:orient="landscape"/>
          <w:pgMar w:top="1440" w:right="1440" w:bottom="1440" w:left="1440" w:header="720" w:footer="720" w:gutter="0"/>
          <w:pgNumType w:start="2"/>
          <w:cols w:space="720"/>
        </w:sectPr>
      </w:pPr>
    </w:p>
    <w:p w14:paraId="29EED550" w14:textId="77777777" w:rsidR="00E318A3" w:rsidRDefault="00E318A3" w:rsidP="00E318A3"/>
    <w:p w14:paraId="4A7A3488" w14:textId="77777777" w:rsidR="00E318A3" w:rsidRDefault="00E318A3" w:rsidP="00E318A3">
      <w:pPr>
        <w:pStyle w:val="Heading1"/>
        <w:numPr>
          <w:ilvl w:val="0"/>
          <w:numId w:val="7"/>
        </w:numPr>
        <w:tabs>
          <w:tab w:val="num" w:pos="360"/>
        </w:tabs>
        <w:ind w:left="0" w:firstLine="360"/>
        <w:jc w:val="center"/>
      </w:pPr>
      <w:bookmarkStart w:id="20" w:name="_Toc113613636"/>
      <w:r>
        <w:t>TRANG KÝ</w:t>
      </w:r>
      <w:bookmarkEnd w:id="20"/>
    </w:p>
    <w:p w14:paraId="4D3E1069" w14:textId="77777777" w:rsidR="00E318A3" w:rsidRDefault="00E318A3" w:rsidP="00E318A3">
      <w:pPr>
        <w:pBdr>
          <w:top w:val="nil"/>
          <w:left w:val="nil"/>
          <w:bottom w:val="nil"/>
          <w:right w:val="nil"/>
          <w:between w:val="nil"/>
        </w:pBdr>
        <w:spacing w:line="360" w:lineRule="auto"/>
        <w:ind w:left="2160"/>
        <w:rPr>
          <w:color w:val="000000"/>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E318A3" w14:paraId="6DF5A6D0" w14:textId="77777777" w:rsidTr="000F244D">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1085F2A" w14:textId="77777777" w:rsidR="00E318A3" w:rsidRDefault="00E318A3" w:rsidP="000F244D">
            <w:pPr>
              <w:jc w:val="center"/>
              <w:rPr>
                <w:b/>
              </w:rPr>
            </w:pPr>
            <w:r>
              <w:rPr>
                <w:b/>
              </w:rPr>
              <w:t>Họ tên</w:t>
            </w:r>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1937B1FD" w14:textId="77777777" w:rsidR="00E318A3" w:rsidRDefault="00E318A3" w:rsidP="000F244D">
            <w:pPr>
              <w:jc w:val="center"/>
              <w:rPr>
                <w:b/>
              </w:rPr>
            </w:pPr>
            <w:r>
              <w:rPr>
                <w:b/>
              </w:rPr>
              <w:t>Chức vụ</w:t>
            </w:r>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8B407B0" w14:textId="77777777" w:rsidR="00E318A3" w:rsidRDefault="00E318A3" w:rsidP="000F244D">
            <w:pPr>
              <w:jc w:val="center"/>
              <w:rPr>
                <w:b/>
              </w:rPr>
            </w:pPr>
            <w:r>
              <w:rPr>
                <w:b/>
              </w:rPr>
              <w:t>Đơn vị</w:t>
            </w:r>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7D979711" w14:textId="77777777" w:rsidR="00E318A3" w:rsidRDefault="00E318A3" w:rsidP="000F244D">
            <w:pPr>
              <w:jc w:val="center"/>
              <w:rPr>
                <w:b/>
              </w:rPr>
            </w:pPr>
            <w:r>
              <w:rPr>
                <w:b/>
              </w:rPr>
              <w:t>Chữ ký</w:t>
            </w:r>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3B8B66DB" w14:textId="77777777" w:rsidR="00E318A3" w:rsidRDefault="00E318A3" w:rsidP="000F244D">
            <w:pPr>
              <w:jc w:val="center"/>
              <w:rPr>
                <w:b/>
              </w:rPr>
            </w:pPr>
            <w:r>
              <w:rPr>
                <w:b/>
              </w:rPr>
              <w:t>Ngày ký</w:t>
            </w:r>
          </w:p>
        </w:tc>
      </w:tr>
      <w:tr w:rsidR="00E318A3" w14:paraId="7A9A8BA3" w14:textId="77777777" w:rsidTr="000F244D">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040D6FCE" w14:textId="087662DB" w:rsidR="00E318A3" w:rsidRDefault="00E318A3" w:rsidP="000F244D">
            <w:pPr>
              <w:spacing w:before="120" w:after="120"/>
              <w:rPr>
                <w:b/>
              </w:rPr>
            </w:pPr>
            <w:del w:id="21" w:author="Nguyen Thi Cuc" w:date="2022-09-15T10:24:00Z">
              <w:r w:rsidDel="00160618">
                <w:rPr>
                  <w:b/>
                </w:rPr>
                <w:delText>Nguyễn Tuấn Huy</w:delText>
              </w:r>
            </w:del>
          </w:p>
        </w:tc>
        <w:tc>
          <w:tcPr>
            <w:tcW w:w="1621" w:type="dxa"/>
            <w:tcBorders>
              <w:top w:val="single" w:sz="4" w:space="0" w:color="000000"/>
              <w:left w:val="single" w:sz="4" w:space="0" w:color="000000"/>
              <w:bottom w:val="single" w:sz="4" w:space="0" w:color="000000"/>
              <w:right w:val="single" w:sz="4" w:space="0" w:color="000000"/>
            </w:tcBorders>
            <w:vAlign w:val="center"/>
          </w:tcPr>
          <w:p w14:paraId="1286D73A" w14:textId="5A93B0FB" w:rsidR="00E318A3" w:rsidRDefault="00E318A3" w:rsidP="000F244D">
            <w:pPr>
              <w:spacing w:before="120" w:after="120"/>
            </w:pPr>
            <w:del w:id="22" w:author="Nguyen Thi Cuc" w:date="2022-09-15T10:24:00Z">
              <w:r w:rsidDel="00160618">
                <w:delText>Trưởng Ban</w:delText>
              </w:r>
            </w:del>
          </w:p>
        </w:tc>
        <w:tc>
          <w:tcPr>
            <w:tcW w:w="1466" w:type="dxa"/>
            <w:tcBorders>
              <w:top w:val="single" w:sz="4" w:space="0" w:color="000000"/>
              <w:left w:val="single" w:sz="4" w:space="0" w:color="000000"/>
              <w:bottom w:val="single" w:sz="4" w:space="0" w:color="000000"/>
              <w:right w:val="single" w:sz="4" w:space="0" w:color="000000"/>
            </w:tcBorders>
            <w:vAlign w:val="center"/>
          </w:tcPr>
          <w:p w14:paraId="59FB980C" w14:textId="201AB100" w:rsidR="00E318A3" w:rsidRDefault="00E318A3" w:rsidP="000F244D">
            <w:pPr>
              <w:spacing w:before="120" w:after="120"/>
              <w:jc w:val="center"/>
            </w:pPr>
            <w:r>
              <w:t xml:space="preserve">Ban </w:t>
            </w:r>
            <w:del w:id="23" w:author="Nguyen Thi Cuc" w:date="2022-09-15T10:24:00Z">
              <w:r w:rsidDel="00160618">
                <w:delText>CNTT</w:delText>
              </w:r>
            </w:del>
            <w:ins w:id="24" w:author="Nguyen Thi Cuc" w:date="2022-09-15T10:24:00Z">
              <w:r w:rsidR="00160618">
                <w:t>GQKN</w:t>
              </w:r>
            </w:ins>
          </w:p>
        </w:tc>
        <w:tc>
          <w:tcPr>
            <w:tcW w:w="2349" w:type="dxa"/>
            <w:tcBorders>
              <w:top w:val="single" w:sz="4" w:space="0" w:color="000000"/>
              <w:left w:val="single" w:sz="4" w:space="0" w:color="000000"/>
              <w:bottom w:val="single" w:sz="4" w:space="0" w:color="000000"/>
              <w:right w:val="single" w:sz="4" w:space="0" w:color="000000"/>
            </w:tcBorders>
            <w:vAlign w:val="center"/>
          </w:tcPr>
          <w:p w14:paraId="2404E53E" w14:textId="77777777" w:rsidR="00E318A3" w:rsidRDefault="00E318A3" w:rsidP="000F244D">
            <w:pPr>
              <w:spacing w:before="120" w:after="120"/>
              <w:jc w:val="center"/>
            </w:pPr>
          </w:p>
        </w:tc>
        <w:tc>
          <w:tcPr>
            <w:tcW w:w="1567" w:type="dxa"/>
            <w:tcBorders>
              <w:top w:val="single" w:sz="4" w:space="0" w:color="000000"/>
              <w:left w:val="single" w:sz="4" w:space="0" w:color="000000"/>
              <w:bottom w:val="single" w:sz="4" w:space="0" w:color="000000"/>
              <w:right w:val="single" w:sz="4" w:space="0" w:color="000000"/>
            </w:tcBorders>
            <w:vAlign w:val="center"/>
          </w:tcPr>
          <w:p w14:paraId="6ADB500A" w14:textId="77777777" w:rsidR="00E318A3" w:rsidRDefault="00E318A3" w:rsidP="000F244D">
            <w:pPr>
              <w:spacing w:before="120" w:after="120"/>
              <w:jc w:val="right"/>
            </w:pPr>
            <w:r>
              <w:t>/     /2022</w:t>
            </w:r>
          </w:p>
        </w:tc>
      </w:tr>
      <w:tr w:rsidR="00E318A3" w14:paraId="5E7405C5" w14:textId="77777777" w:rsidTr="000F244D">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15EBDDBC" w14:textId="14679BF6" w:rsidR="00E318A3" w:rsidRDefault="00E318A3" w:rsidP="000F244D">
            <w:pPr>
              <w:spacing w:before="120" w:after="120"/>
              <w:rPr>
                <w:b/>
              </w:rPr>
            </w:pPr>
            <w:del w:id="25" w:author="Nguyen Thi Cuc" w:date="2022-09-15T10:24:00Z">
              <w:r w:rsidDel="00160618">
                <w:rPr>
                  <w:b/>
                </w:rPr>
                <w:delText>Nguyễn Đức Quỳnh</w:delText>
              </w:r>
            </w:del>
          </w:p>
        </w:tc>
        <w:tc>
          <w:tcPr>
            <w:tcW w:w="1621" w:type="dxa"/>
            <w:tcBorders>
              <w:top w:val="single" w:sz="4" w:space="0" w:color="000000"/>
              <w:left w:val="single" w:sz="4" w:space="0" w:color="000000"/>
              <w:bottom w:val="single" w:sz="4" w:space="0" w:color="000000"/>
              <w:right w:val="single" w:sz="4" w:space="0" w:color="000000"/>
            </w:tcBorders>
            <w:vAlign w:val="center"/>
          </w:tcPr>
          <w:p w14:paraId="14A62FF8" w14:textId="3E8B1BC4" w:rsidR="00E318A3" w:rsidRDefault="00E318A3" w:rsidP="000F244D">
            <w:pPr>
              <w:spacing w:before="120" w:after="120"/>
            </w:pPr>
            <w:del w:id="26" w:author="Nguyen Thi Cuc" w:date="2022-09-15T10:24:00Z">
              <w:r w:rsidDel="00160618">
                <w:delText>Phó Giám đốc</w:delText>
              </w:r>
            </w:del>
          </w:p>
        </w:tc>
        <w:tc>
          <w:tcPr>
            <w:tcW w:w="1466" w:type="dxa"/>
            <w:tcBorders>
              <w:top w:val="single" w:sz="4" w:space="0" w:color="000000"/>
              <w:left w:val="single" w:sz="4" w:space="0" w:color="000000"/>
              <w:bottom w:val="single" w:sz="4" w:space="0" w:color="000000"/>
              <w:right w:val="single" w:sz="4" w:space="0" w:color="000000"/>
            </w:tcBorders>
            <w:vAlign w:val="center"/>
          </w:tcPr>
          <w:p w14:paraId="468AF930" w14:textId="77777777" w:rsidR="00E318A3" w:rsidRDefault="00E318A3" w:rsidP="000F244D">
            <w:pPr>
              <w:spacing w:before="120" w:after="120"/>
              <w:jc w:val="center"/>
            </w:pPr>
            <w:r>
              <w:t>TT CNTT</w:t>
            </w:r>
          </w:p>
        </w:tc>
        <w:tc>
          <w:tcPr>
            <w:tcW w:w="2349" w:type="dxa"/>
            <w:tcBorders>
              <w:top w:val="single" w:sz="4" w:space="0" w:color="000000"/>
              <w:left w:val="single" w:sz="4" w:space="0" w:color="000000"/>
              <w:bottom w:val="single" w:sz="4" w:space="0" w:color="000000"/>
              <w:right w:val="single" w:sz="4" w:space="0" w:color="000000"/>
            </w:tcBorders>
            <w:vAlign w:val="center"/>
          </w:tcPr>
          <w:p w14:paraId="5C8673D6" w14:textId="77777777" w:rsidR="00E318A3" w:rsidRDefault="00E318A3" w:rsidP="000F244D">
            <w:pPr>
              <w:spacing w:before="120" w:after="120"/>
              <w:jc w:val="center"/>
            </w:pPr>
          </w:p>
        </w:tc>
        <w:tc>
          <w:tcPr>
            <w:tcW w:w="1567" w:type="dxa"/>
            <w:tcBorders>
              <w:top w:val="single" w:sz="4" w:space="0" w:color="000000"/>
              <w:left w:val="single" w:sz="4" w:space="0" w:color="000000"/>
              <w:bottom w:val="single" w:sz="4" w:space="0" w:color="000000"/>
              <w:right w:val="single" w:sz="4" w:space="0" w:color="000000"/>
            </w:tcBorders>
            <w:vAlign w:val="center"/>
          </w:tcPr>
          <w:p w14:paraId="2D16CAEF" w14:textId="77777777" w:rsidR="00E318A3" w:rsidRDefault="00E318A3" w:rsidP="000F244D">
            <w:pPr>
              <w:spacing w:before="120" w:after="120"/>
              <w:jc w:val="right"/>
            </w:pPr>
            <w:r>
              <w:t>/    /2022</w:t>
            </w:r>
          </w:p>
        </w:tc>
      </w:tr>
    </w:tbl>
    <w:p w14:paraId="240E3354" w14:textId="77777777" w:rsidR="00E318A3" w:rsidRDefault="00E318A3" w:rsidP="00E318A3">
      <w:r>
        <w:t xml:space="preserve"> </w:t>
      </w:r>
    </w:p>
    <w:p w14:paraId="4FD3F269" w14:textId="77777777" w:rsidR="00E318A3" w:rsidRDefault="00E318A3" w:rsidP="00E318A3">
      <w:pPr>
        <w:spacing w:after="200" w:line="276" w:lineRule="auto"/>
        <w:rPr>
          <w:b/>
        </w:rPr>
      </w:pPr>
      <w:r>
        <w:br w:type="page"/>
      </w:r>
    </w:p>
    <w:p w14:paraId="11077845" w14:textId="77777777" w:rsidR="00E318A3" w:rsidRDefault="00E318A3" w:rsidP="00E318A3">
      <w:pPr>
        <w:pBdr>
          <w:top w:val="nil"/>
          <w:left w:val="nil"/>
          <w:bottom w:val="nil"/>
          <w:right w:val="nil"/>
          <w:between w:val="nil"/>
        </w:pBdr>
        <w:tabs>
          <w:tab w:val="right" w:pos="9019"/>
        </w:tabs>
        <w:spacing w:after="100"/>
        <w:jc w:val="center"/>
        <w:rPr>
          <w:b/>
          <w:color w:val="000000"/>
        </w:rPr>
      </w:pPr>
      <w:bookmarkStart w:id="27" w:name="_heading=h.12jfdx2" w:colFirst="0" w:colLast="0"/>
      <w:bookmarkEnd w:id="27"/>
      <w:r>
        <w:rPr>
          <w:b/>
          <w:color w:val="000000"/>
        </w:rPr>
        <w:lastRenderedPageBreak/>
        <w:t>MỤC LỤC</w:t>
      </w:r>
    </w:p>
    <w:sdt>
      <w:sdtPr>
        <w:id w:val="493221091"/>
        <w:docPartObj>
          <w:docPartGallery w:val="Table of Contents"/>
          <w:docPartUnique/>
        </w:docPartObj>
      </w:sdtPr>
      <w:sdtEndPr/>
      <w:sdtContent>
        <w:p w14:paraId="6D8CF8B2" w14:textId="71029903" w:rsidR="00086DC2" w:rsidRDefault="00E318A3">
          <w:pPr>
            <w:pStyle w:val="TOC1"/>
            <w:tabs>
              <w:tab w:val="left" w:pos="480"/>
              <w:tab w:val="right" w:pos="901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13613635"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BẢNG GHI NHẬN THAY ĐỔI TÀI LIỆU</w:t>
            </w:r>
            <w:r w:rsidR="00086DC2">
              <w:rPr>
                <w:noProof/>
                <w:webHidden/>
              </w:rPr>
              <w:tab/>
            </w:r>
            <w:r w:rsidR="00086DC2">
              <w:rPr>
                <w:noProof/>
                <w:webHidden/>
              </w:rPr>
              <w:fldChar w:fldCharType="begin"/>
            </w:r>
            <w:r w:rsidR="00086DC2">
              <w:rPr>
                <w:noProof/>
                <w:webHidden/>
              </w:rPr>
              <w:instrText xml:space="preserve"> PAGEREF _Toc113613635 \h </w:instrText>
            </w:r>
            <w:r w:rsidR="00086DC2">
              <w:rPr>
                <w:noProof/>
                <w:webHidden/>
              </w:rPr>
            </w:r>
            <w:r w:rsidR="00086DC2">
              <w:rPr>
                <w:noProof/>
                <w:webHidden/>
              </w:rPr>
              <w:fldChar w:fldCharType="separate"/>
            </w:r>
            <w:r w:rsidR="00704DDC">
              <w:rPr>
                <w:noProof/>
                <w:webHidden/>
              </w:rPr>
              <w:t>2</w:t>
            </w:r>
            <w:r w:rsidR="00086DC2">
              <w:rPr>
                <w:noProof/>
                <w:webHidden/>
              </w:rPr>
              <w:fldChar w:fldCharType="end"/>
            </w:r>
          </w:hyperlink>
        </w:p>
        <w:p w14:paraId="542DA3BF" w14:textId="0AB5A585" w:rsidR="00086DC2" w:rsidRDefault="00DA3073">
          <w:pPr>
            <w:pStyle w:val="TOC1"/>
            <w:tabs>
              <w:tab w:val="left" w:pos="480"/>
              <w:tab w:val="right" w:pos="9016"/>
            </w:tabs>
            <w:rPr>
              <w:rFonts w:asciiTheme="minorHAnsi" w:eastAsiaTheme="minorEastAsia" w:hAnsiTheme="minorHAnsi" w:cstheme="minorBidi"/>
              <w:noProof/>
              <w:sz w:val="22"/>
              <w:szCs w:val="22"/>
            </w:rPr>
          </w:pPr>
          <w:hyperlink w:anchor="_Toc113613636" w:history="1">
            <w:r w:rsidR="00086DC2" w:rsidRPr="00E72710">
              <w:rPr>
                <w:rStyle w:val="Hyperlink"/>
                <w:noProof/>
              </w:rPr>
              <w:t>2.</w:t>
            </w:r>
            <w:r w:rsidR="00086DC2">
              <w:rPr>
                <w:rFonts w:asciiTheme="minorHAnsi" w:eastAsiaTheme="minorEastAsia" w:hAnsiTheme="minorHAnsi" w:cstheme="minorBidi"/>
                <w:noProof/>
                <w:sz w:val="22"/>
                <w:szCs w:val="22"/>
              </w:rPr>
              <w:tab/>
            </w:r>
            <w:r w:rsidR="00086DC2" w:rsidRPr="00E72710">
              <w:rPr>
                <w:rStyle w:val="Hyperlink"/>
                <w:noProof/>
              </w:rPr>
              <w:t>TRANG KÝ</w:t>
            </w:r>
            <w:r w:rsidR="00086DC2">
              <w:rPr>
                <w:noProof/>
                <w:webHidden/>
              </w:rPr>
              <w:tab/>
            </w:r>
            <w:r w:rsidR="00086DC2">
              <w:rPr>
                <w:noProof/>
                <w:webHidden/>
              </w:rPr>
              <w:fldChar w:fldCharType="begin"/>
            </w:r>
            <w:r w:rsidR="00086DC2">
              <w:rPr>
                <w:noProof/>
                <w:webHidden/>
              </w:rPr>
              <w:instrText xml:space="preserve"> PAGEREF _Toc113613636 \h </w:instrText>
            </w:r>
            <w:r w:rsidR="00086DC2">
              <w:rPr>
                <w:noProof/>
                <w:webHidden/>
              </w:rPr>
            </w:r>
            <w:r w:rsidR="00086DC2">
              <w:rPr>
                <w:noProof/>
                <w:webHidden/>
              </w:rPr>
              <w:fldChar w:fldCharType="separate"/>
            </w:r>
            <w:r w:rsidR="00704DDC">
              <w:rPr>
                <w:noProof/>
                <w:webHidden/>
              </w:rPr>
              <w:t>3</w:t>
            </w:r>
            <w:r w:rsidR="00086DC2">
              <w:rPr>
                <w:noProof/>
                <w:webHidden/>
              </w:rPr>
              <w:fldChar w:fldCharType="end"/>
            </w:r>
          </w:hyperlink>
        </w:p>
        <w:p w14:paraId="75EFC38E" w14:textId="72F6FA0B" w:rsidR="00086DC2" w:rsidRDefault="00DA3073">
          <w:pPr>
            <w:pStyle w:val="TOC1"/>
            <w:tabs>
              <w:tab w:val="left" w:pos="480"/>
              <w:tab w:val="right" w:pos="9016"/>
            </w:tabs>
            <w:rPr>
              <w:rFonts w:asciiTheme="minorHAnsi" w:eastAsiaTheme="minorEastAsia" w:hAnsiTheme="minorHAnsi" w:cstheme="minorBidi"/>
              <w:noProof/>
              <w:sz w:val="22"/>
              <w:szCs w:val="22"/>
            </w:rPr>
          </w:pPr>
          <w:hyperlink w:anchor="_Toc113613637" w:history="1">
            <w:r w:rsidR="00086DC2" w:rsidRPr="00E72710">
              <w:rPr>
                <w:rStyle w:val="Hyperlink"/>
                <w:noProof/>
              </w:rPr>
              <w:t>I.</w:t>
            </w:r>
            <w:r w:rsidR="00086DC2">
              <w:rPr>
                <w:rFonts w:asciiTheme="minorHAnsi" w:eastAsiaTheme="minorEastAsia" w:hAnsiTheme="minorHAnsi" w:cstheme="minorBidi"/>
                <w:noProof/>
                <w:sz w:val="22"/>
                <w:szCs w:val="22"/>
              </w:rPr>
              <w:tab/>
            </w:r>
            <w:r w:rsidR="00086DC2" w:rsidRPr="00E72710">
              <w:rPr>
                <w:rStyle w:val="Hyperlink"/>
                <w:noProof/>
              </w:rPr>
              <w:t>GIỚI THIỆU</w:t>
            </w:r>
            <w:r w:rsidR="00086DC2">
              <w:rPr>
                <w:noProof/>
                <w:webHidden/>
              </w:rPr>
              <w:tab/>
            </w:r>
            <w:r w:rsidR="00086DC2">
              <w:rPr>
                <w:noProof/>
                <w:webHidden/>
              </w:rPr>
              <w:fldChar w:fldCharType="begin"/>
            </w:r>
            <w:r w:rsidR="00086DC2">
              <w:rPr>
                <w:noProof/>
                <w:webHidden/>
              </w:rPr>
              <w:instrText xml:space="preserve"> PAGEREF _Toc113613637 \h </w:instrText>
            </w:r>
            <w:r w:rsidR="00086DC2">
              <w:rPr>
                <w:noProof/>
                <w:webHidden/>
              </w:rPr>
            </w:r>
            <w:r w:rsidR="00086DC2">
              <w:rPr>
                <w:noProof/>
                <w:webHidden/>
              </w:rPr>
              <w:fldChar w:fldCharType="separate"/>
            </w:r>
            <w:r w:rsidR="00704DDC">
              <w:rPr>
                <w:noProof/>
                <w:webHidden/>
              </w:rPr>
              <w:t>8</w:t>
            </w:r>
            <w:r w:rsidR="00086DC2">
              <w:rPr>
                <w:noProof/>
                <w:webHidden/>
              </w:rPr>
              <w:fldChar w:fldCharType="end"/>
            </w:r>
          </w:hyperlink>
        </w:p>
        <w:p w14:paraId="0A2E1161" w14:textId="67D07886"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38"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Mục đích tài liệu</w:t>
            </w:r>
            <w:r w:rsidR="00086DC2">
              <w:rPr>
                <w:noProof/>
                <w:webHidden/>
              </w:rPr>
              <w:tab/>
            </w:r>
            <w:r w:rsidR="00086DC2">
              <w:rPr>
                <w:noProof/>
                <w:webHidden/>
              </w:rPr>
              <w:fldChar w:fldCharType="begin"/>
            </w:r>
            <w:r w:rsidR="00086DC2">
              <w:rPr>
                <w:noProof/>
                <w:webHidden/>
              </w:rPr>
              <w:instrText xml:space="preserve"> PAGEREF _Toc113613638 \h </w:instrText>
            </w:r>
            <w:r w:rsidR="00086DC2">
              <w:rPr>
                <w:noProof/>
                <w:webHidden/>
              </w:rPr>
            </w:r>
            <w:r w:rsidR="00086DC2">
              <w:rPr>
                <w:noProof/>
                <w:webHidden/>
              </w:rPr>
              <w:fldChar w:fldCharType="separate"/>
            </w:r>
            <w:r w:rsidR="00704DDC">
              <w:rPr>
                <w:noProof/>
                <w:webHidden/>
              </w:rPr>
              <w:t>8</w:t>
            </w:r>
            <w:r w:rsidR="00086DC2">
              <w:rPr>
                <w:noProof/>
                <w:webHidden/>
              </w:rPr>
              <w:fldChar w:fldCharType="end"/>
            </w:r>
          </w:hyperlink>
        </w:p>
        <w:p w14:paraId="245D7435" w14:textId="5D4AB706"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39" w:history="1">
            <w:r w:rsidR="00086DC2" w:rsidRPr="00E72710">
              <w:rPr>
                <w:rStyle w:val="Hyperlink"/>
                <w:noProof/>
              </w:rPr>
              <w:t>2.</w:t>
            </w:r>
            <w:r w:rsidR="00086DC2">
              <w:rPr>
                <w:rFonts w:asciiTheme="minorHAnsi" w:eastAsiaTheme="minorEastAsia" w:hAnsiTheme="minorHAnsi" w:cstheme="minorBidi"/>
                <w:noProof/>
                <w:sz w:val="22"/>
                <w:szCs w:val="22"/>
              </w:rPr>
              <w:tab/>
            </w:r>
            <w:r w:rsidR="00086DC2" w:rsidRPr="00E72710">
              <w:rPr>
                <w:rStyle w:val="Hyperlink"/>
                <w:noProof/>
              </w:rPr>
              <w:t>Phạm vi tài liệu</w:t>
            </w:r>
            <w:r w:rsidR="00086DC2">
              <w:rPr>
                <w:noProof/>
                <w:webHidden/>
              </w:rPr>
              <w:tab/>
            </w:r>
            <w:r w:rsidR="00086DC2">
              <w:rPr>
                <w:noProof/>
                <w:webHidden/>
              </w:rPr>
              <w:fldChar w:fldCharType="begin"/>
            </w:r>
            <w:r w:rsidR="00086DC2">
              <w:rPr>
                <w:noProof/>
                <w:webHidden/>
              </w:rPr>
              <w:instrText xml:space="preserve"> PAGEREF _Toc113613639 \h </w:instrText>
            </w:r>
            <w:r w:rsidR="00086DC2">
              <w:rPr>
                <w:noProof/>
                <w:webHidden/>
              </w:rPr>
            </w:r>
            <w:r w:rsidR="00086DC2">
              <w:rPr>
                <w:noProof/>
                <w:webHidden/>
              </w:rPr>
              <w:fldChar w:fldCharType="separate"/>
            </w:r>
            <w:r w:rsidR="00704DDC">
              <w:rPr>
                <w:noProof/>
                <w:webHidden/>
              </w:rPr>
              <w:t>8</w:t>
            </w:r>
            <w:r w:rsidR="00086DC2">
              <w:rPr>
                <w:noProof/>
                <w:webHidden/>
              </w:rPr>
              <w:fldChar w:fldCharType="end"/>
            </w:r>
          </w:hyperlink>
        </w:p>
        <w:p w14:paraId="303FD10C" w14:textId="1961755B"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40" w:history="1">
            <w:r w:rsidR="00086DC2" w:rsidRPr="00E72710">
              <w:rPr>
                <w:rStyle w:val="Hyperlink"/>
                <w:noProof/>
              </w:rPr>
              <w:t>3.</w:t>
            </w:r>
            <w:r w:rsidR="00086DC2">
              <w:rPr>
                <w:rFonts w:asciiTheme="minorHAnsi" w:eastAsiaTheme="minorEastAsia" w:hAnsiTheme="minorHAnsi" w:cstheme="minorBidi"/>
                <w:noProof/>
                <w:sz w:val="22"/>
                <w:szCs w:val="22"/>
              </w:rPr>
              <w:tab/>
            </w:r>
            <w:r w:rsidR="00086DC2" w:rsidRPr="00E72710">
              <w:rPr>
                <w:rStyle w:val="Hyperlink"/>
                <w:noProof/>
              </w:rPr>
              <w:t>Định nghĩa thuật ngữ và các từ viết tắt</w:t>
            </w:r>
            <w:r w:rsidR="00086DC2">
              <w:rPr>
                <w:noProof/>
                <w:webHidden/>
              </w:rPr>
              <w:tab/>
            </w:r>
            <w:r w:rsidR="00086DC2">
              <w:rPr>
                <w:noProof/>
                <w:webHidden/>
              </w:rPr>
              <w:fldChar w:fldCharType="begin"/>
            </w:r>
            <w:r w:rsidR="00086DC2">
              <w:rPr>
                <w:noProof/>
                <w:webHidden/>
              </w:rPr>
              <w:instrText xml:space="preserve"> PAGEREF _Toc113613640 \h </w:instrText>
            </w:r>
            <w:r w:rsidR="00086DC2">
              <w:rPr>
                <w:noProof/>
                <w:webHidden/>
              </w:rPr>
            </w:r>
            <w:r w:rsidR="00086DC2">
              <w:rPr>
                <w:noProof/>
                <w:webHidden/>
              </w:rPr>
              <w:fldChar w:fldCharType="separate"/>
            </w:r>
            <w:r w:rsidR="00704DDC">
              <w:rPr>
                <w:noProof/>
                <w:webHidden/>
              </w:rPr>
              <w:t>8</w:t>
            </w:r>
            <w:r w:rsidR="00086DC2">
              <w:rPr>
                <w:noProof/>
                <w:webHidden/>
              </w:rPr>
              <w:fldChar w:fldCharType="end"/>
            </w:r>
          </w:hyperlink>
        </w:p>
        <w:p w14:paraId="1B439141" w14:textId="779E6A1F"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41" w:history="1">
            <w:r w:rsidR="00086DC2" w:rsidRPr="00E72710">
              <w:rPr>
                <w:rStyle w:val="Hyperlink"/>
                <w:noProof/>
              </w:rPr>
              <w:t>4.</w:t>
            </w:r>
            <w:r w:rsidR="00086DC2">
              <w:rPr>
                <w:rFonts w:asciiTheme="minorHAnsi" w:eastAsiaTheme="minorEastAsia" w:hAnsiTheme="minorHAnsi" w:cstheme="minorBidi"/>
                <w:noProof/>
                <w:sz w:val="22"/>
                <w:szCs w:val="22"/>
              </w:rPr>
              <w:tab/>
            </w:r>
            <w:r w:rsidR="00086DC2" w:rsidRPr="00E72710">
              <w:rPr>
                <w:rStyle w:val="Hyperlink"/>
                <w:noProof/>
              </w:rPr>
              <w:t>Tài liệu tham khảo</w:t>
            </w:r>
            <w:r w:rsidR="00086DC2">
              <w:rPr>
                <w:noProof/>
                <w:webHidden/>
              </w:rPr>
              <w:tab/>
            </w:r>
            <w:r w:rsidR="00086DC2">
              <w:rPr>
                <w:noProof/>
                <w:webHidden/>
              </w:rPr>
              <w:fldChar w:fldCharType="begin"/>
            </w:r>
            <w:r w:rsidR="00086DC2">
              <w:rPr>
                <w:noProof/>
                <w:webHidden/>
              </w:rPr>
              <w:instrText xml:space="preserve"> PAGEREF _Toc113613641 \h </w:instrText>
            </w:r>
            <w:r w:rsidR="00086DC2">
              <w:rPr>
                <w:noProof/>
                <w:webHidden/>
              </w:rPr>
            </w:r>
            <w:r w:rsidR="00086DC2">
              <w:rPr>
                <w:noProof/>
                <w:webHidden/>
              </w:rPr>
              <w:fldChar w:fldCharType="separate"/>
            </w:r>
            <w:r w:rsidR="00704DDC">
              <w:rPr>
                <w:noProof/>
                <w:webHidden/>
              </w:rPr>
              <w:t>9</w:t>
            </w:r>
            <w:r w:rsidR="00086DC2">
              <w:rPr>
                <w:noProof/>
                <w:webHidden/>
              </w:rPr>
              <w:fldChar w:fldCharType="end"/>
            </w:r>
          </w:hyperlink>
        </w:p>
        <w:p w14:paraId="0A282091" w14:textId="243783B4"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42" w:history="1">
            <w:r w:rsidR="00086DC2" w:rsidRPr="00E72710">
              <w:rPr>
                <w:rStyle w:val="Hyperlink"/>
                <w:noProof/>
              </w:rPr>
              <w:t>5.</w:t>
            </w:r>
            <w:r w:rsidR="00086DC2">
              <w:rPr>
                <w:rFonts w:asciiTheme="minorHAnsi" w:eastAsiaTheme="minorEastAsia" w:hAnsiTheme="minorHAnsi" w:cstheme="minorBidi"/>
                <w:noProof/>
                <w:sz w:val="22"/>
                <w:szCs w:val="22"/>
              </w:rPr>
              <w:tab/>
            </w:r>
            <w:r w:rsidR="00086DC2" w:rsidRPr="00E72710">
              <w:rPr>
                <w:rStyle w:val="Hyperlink"/>
                <w:noProof/>
              </w:rPr>
              <w:t>Mô tả tài liệu</w:t>
            </w:r>
            <w:r w:rsidR="00086DC2">
              <w:rPr>
                <w:noProof/>
                <w:webHidden/>
              </w:rPr>
              <w:tab/>
            </w:r>
            <w:r w:rsidR="00086DC2">
              <w:rPr>
                <w:noProof/>
                <w:webHidden/>
              </w:rPr>
              <w:fldChar w:fldCharType="begin"/>
            </w:r>
            <w:r w:rsidR="00086DC2">
              <w:rPr>
                <w:noProof/>
                <w:webHidden/>
              </w:rPr>
              <w:instrText xml:space="preserve"> PAGEREF _Toc113613642 \h </w:instrText>
            </w:r>
            <w:r w:rsidR="00086DC2">
              <w:rPr>
                <w:noProof/>
                <w:webHidden/>
              </w:rPr>
            </w:r>
            <w:r w:rsidR="00086DC2">
              <w:rPr>
                <w:noProof/>
                <w:webHidden/>
              </w:rPr>
              <w:fldChar w:fldCharType="separate"/>
            </w:r>
            <w:r w:rsidR="00704DDC">
              <w:rPr>
                <w:noProof/>
                <w:webHidden/>
              </w:rPr>
              <w:t>9</w:t>
            </w:r>
            <w:r w:rsidR="00086DC2">
              <w:rPr>
                <w:noProof/>
                <w:webHidden/>
              </w:rPr>
              <w:fldChar w:fldCharType="end"/>
            </w:r>
          </w:hyperlink>
        </w:p>
        <w:p w14:paraId="407605C3" w14:textId="756F3C18" w:rsidR="00086DC2" w:rsidRDefault="00DA3073">
          <w:pPr>
            <w:pStyle w:val="TOC1"/>
            <w:tabs>
              <w:tab w:val="left" w:pos="480"/>
              <w:tab w:val="right" w:pos="9016"/>
            </w:tabs>
            <w:rPr>
              <w:rFonts w:asciiTheme="minorHAnsi" w:eastAsiaTheme="minorEastAsia" w:hAnsiTheme="minorHAnsi" w:cstheme="minorBidi"/>
              <w:noProof/>
              <w:sz w:val="22"/>
              <w:szCs w:val="22"/>
            </w:rPr>
          </w:pPr>
          <w:hyperlink w:anchor="_Toc113613643" w:history="1">
            <w:r w:rsidR="00086DC2" w:rsidRPr="00E72710">
              <w:rPr>
                <w:rStyle w:val="Hyperlink"/>
                <w:noProof/>
              </w:rPr>
              <w:t>II.</w:t>
            </w:r>
            <w:r w:rsidR="00086DC2">
              <w:rPr>
                <w:rFonts w:asciiTheme="minorHAnsi" w:eastAsiaTheme="minorEastAsia" w:hAnsiTheme="minorHAnsi" w:cstheme="minorBidi"/>
                <w:noProof/>
                <w:sz w:val="22"/>
                <w:szCs w:val="22"/>
              </w:rPr>
              <w:tab/>
            </w:r>
            <w:r w:rsidR="00086DC2" w:rsidRPr="00E72710">
              <w:rPr>
                <w:rStyle w:val="Hyperlink"/>
                <w:noProof/>
              </w:rPr>
              <w:t>TỔNG QUAN HỆ THỐNG</w:t>
            </w:r>
            <w:r w:rsidR="00086DC2">
              <w:rPr>
                <w:noProof/>
                <w:webHidden/>
              </w:rPr>
              <w:tab/>
            </w:r>
            <w:r w:rsidR="00086DC2">
              <w:rPr>
                <w:noProof/>
                <w:webHidden/>
              </w:rPr>
              <w:fldChar w:fldCharType="begin"/>
            </w:r>
            <w:r w:rsidR="00086DC2">
              <w:rPr>
                <w:noProof/>
                <w:webHidden/>
              </w:rPr>
              <w:instrText xml:space="preserve"> PAGEREF _Toc113613643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0AC7CE54" w14:textId="26D5FECF"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44"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Phát biểu bài toán</w:t>
            </w:r>
            <w:r w:rsidR="00086DC2">
              <w:rPr>
                <w:noProof/>
                <w:webHidden/>
              </w:rPr>
              <w:tab/>
            </w:r>
            <w:r w:rsidR="00086DC2">
              <w:rPr>
                <w:noProof/>
                <w:webHidden/>
              </w:rPr>
              <w:fldChar w:fldCharType="begin"/>
            </w:r>
            <w:r w:rsidR="00086DC2">
              <w:rPr>
                <w:noProof/>
                <w:webHidden/>
              </w:rPr>
              <w:instrText xml:space="preserve"> PAGEREF _Toc113613644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2E4320BE" w14:textId="514C864C"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45" w:history="1">
            <w:r w:rsidR="00086DC2" w:rsidRPr="00E72710">
              <w:rPr>
                <w:rStyle w:val="Hyperlink"/>
                <w:noProof/>
              </w:rPr>
              <w:t>2.</w:t>
            </w:r>
            <w:r w:rsidR="00086DC2">
              <w:rPr>
                <w:rFonts w:asciiTheme="minorHAnsi" w:eastAsiaTheme="minorEastAsia" w:hAnsiTheme="minorHAnsi" w:cstheme="minorBidi"/>
                <w:noProof/>
                <w:sz w:val="22"/>
                <w:szCs w:val="22"/>
              </w:rPr>
              <w:tab/>
            </w:r>
            <w:r w:rsidR="00086DC2" w:rsidRPr="00E72710">
              <w:rPr>
                <w:rStyle w:val="Hyperlink"/>
                <w:noProof/>
              </w:rPr>
              <w:t>Quy trình hỗ trợ cơ bản</w:t>
            </w:r>
            <w:r w:rsidR="00086DC2">
              <w:rPr>
                <w:noProof/>
                <w:webHidden/>
              </w:rPr>
              <w:tab/>
            </w:r>
            <w:r w:rsidR="00086DC2">
              <w:rPr>
                <w:noProof/>
                <w:webHidden/>
              </w:rPr>
              <w:fldChar w:fldCharType="begin"/>
            </w:r>
            <w:r w:rsidR="00086DC2">
              <w:rPr>
                <w:noProof/>
                <w:webHidden/>
              </w:rPr>
              <w:instrText xml:space="preserve"> PAGEREF _Toc113613645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604BE3A6" w14:textId="38B83A03"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46" w:history="1">
            <w:r w:rsidR="00086DC2" w:rsidRPr="00E72710">
              <w:rPr>
                <w:rStyle w:val="Hyperlink"/>
                <w:noProof/>
              </w:rPr>
              <w:t>3.</w:t>
            </w:r>
            <w:r w:rsidR="00086DC2">
              <w:rPr>
                <w:rFonts w:asciiTheme="minorHAnsi" w:eastAsiaTheme="minorEastAsia" w:hAnsiTheme="minorHAnsi" w:cstheme="minorBidi"/>
                <w:noProof/>
                <w:sz w:val="22"/>
                <w:szCs w:val="22"/>
              </w:rPr>
              <w:tab/>
            </w:r>
            <w:r w:rsidR="00086DC2" w:rsidRPr="00E72710">
              <w:rPr>
                <w:rStyle w:val="Hyperlink"/>
                <w:noProof/>
              </w:rPr>
              <w:t>Danh sách phân hệ chính của hệ thống</w:t>
            </w:r>
            <w:r w:rsidR="00086DC2">
              <w:rPr>
                <w:noProof/>
                <w:webHidden/>
              </w:rPr>
              <w:tab/>
            </w:r>
            <w:r w:rsidR="00086DC2">
              <w:rPr>
                <w:noProof/>
                <w:webHidden/>
              </w:rPr>
              <w:fldChar w:fldCharType="begin"/>
            </w:r>
            <w:r w:rsidR="00086DC2">
              <w:rPr>
                <w:noProof/>
                <w:webHidden/>
              </w:rPr>
              <w:instrText xml:space="preserve"> PAGEREF _Toc113613646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5A695435" w14:textId="10F599C8"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47" w:history="1">
            <w:r w:rsidR="00086DC2" w:rsidRPr="00E72710">
              <w:rPr>
                <w:rStyle w:val="Hyperlink"/>
                <w:noProof/>
              </w:rPr>
              <w:t>4.</w:t>
            </w:r>
            <w:r w:rsidR="00086DC2">
              <w:rPr>
                <w:rFonts w:asciiTheme="minorHAnsi" w:eastAsiaTheme="minorEastAsia" w:hAnsiTheme="minorHAnsi" w:cstheme="minorBidi"/>
                <w:noProof/>
                <w:sz w:val="22"/>
                <w:szCs w:val="22"/>
              </w:rPr>
              <w:tab/>
            </w:r>
            <w:r w:rsidR="00086DC2" w:rsidRPr="00E72710">
              <w:rPr>
                <w:rStyle w:val="Hyperlink"/>
                <w:noProof/>
              </w:rPr>
              <w:t>Danh sách chức năng</w:t>
            </w:r>
            <w:r w:rsidR="00086DC2">
              <w:rPr>
                <w:noProof/>
                <w:webHidden/>
              </w:rPr>
              <w:tab/>
            </w:r>
            <w:r w:rsidR="00086DC2">
              <w:rPr>
                <w:noProof/>
                <w:webHidden/>
              </w:rPr>
              <w:fldChar w:fldCharType="begin"/>
            </w:r>
            <w:r w:rsidR="00086DC2">
              <w:rPr>
                <w:noProof/>
                <w:webHidden/>
              </w:rPr>
              <w:instrText xml:space="preserve"> PAGEREF _Toc113613647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15D06D97" w14:textId="63020BC0" w:rsidR="00086DC2" w:rsidRDefault="00DA3073">
          <w:pPr>
            <w:pStyle w:val="TOC1"/>
            <w:tabs>
              <w:tab w:val="left" w:pos="720"/>
              <w:tab w:val="right" w:pos="9016"/>
            </w:tabs>
            <w:rPr>
              <w:rFonts w:asciiTheme="minorHAnsi" w:eastAsiaTheme="minorEastAsia" w:hAnsiTheme="minorHAnsi" w:cstheme="minorBidi"/>
              <w:noProof/>
              <w:sz w:val="22"/>
              <w:szCs w:val="22"/>
            </w:rPr>
          </w:pPr>
          <w:hyperlink w:anchor="_Toc113613648" w:history="1">
            <w:r w:rsidR="00086DC2" w:rsidRPr="00E72710">
              <w:rPr>
                <w:rStyle w:val="Hyperlink"/>
                <w:noProof/>
              </w:rPr>
              <w:t>III.</w:t>
            </w:r>
            <w:r w:rsidR="00086DC2">
              <w:rPr>
                <w:rFonts w:asciiTheme="minorHAnsi" w:eastAsiaTheme="minorEastAsia" w:hAnsiTheme="minorHAnsi" w:cstheme="minorBidi"/>
                <w:noProof/>
                <w:sz w:val="22"/>
                <w:szCs w:val="22"/>
              </w:rPr>
              <w:tab/>
            </w:r>
            <w:r w:rsidR="00086DC2" w:rsidRPr="00E72710">
              <w:rPr>
                <w:rStyle w:val="Hyperlink"/>
                <w:noProof/>
              </w:rPr>
              <w:t>YÊU CẦU CHI TIẾT CHỨC NĂNG</w:t>
            </w:r>
            <w:r w:rsidR="00086DC2">
              <w:rPr>
                <w:noProof/>
                <w:webHidden/>
              </w:rPr>
              <w:tab/>
            </w:r>
            <w:r w:rsidR="00086DC2">
              <w:rPr>
                <w:noProof/>
                <w:webHidden/>
              </w:rPr>
              <w:fldChar w:fldCharType="begin"/>
            </w:r>
            <w:r w:rsidR="00086DC2">
              <w:rPr>
                <w:noProof/>
                <w:webHidden/>
              </w:rPr>
              <w:instrText xml:space="preserve"> PAGEREF _Toc113613648 \h </w:instrText>
            </w:r>
            <w:r w:rsidR="00086DC2">
              <w:rPr>
                <w:noProof/>
                <w:webHidden/>
              </w:rPr>
            </w:r>
            <w:r w:rsidR="00086DC2">
              <w:rPr>
                <w:noProof/>
                <w:webHidden/>
              </w:rPr>
              <w:fldChar w:fldCharType="separate"/>
            </w:r>
            <w:r w:rsidR="00704DDC">
              <w:rPr>
                <w:noProof/>
                <w:webHidden/>
              </w:rPr>
              <w:t>11</w:t>
            </w:r>
            <w:r w:rsidR="00086DC2">
              <w:rPr>
                <w:noProof/>
                <w:webHidden/>
              </w:rPr>
              <w:fldChar w:fldCharType="end"/>
            </w:r>
          </w:hyperlink>
        </w:p>
        <w:p w14:paraId="780908C0" w14:textId="6B204556"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49"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Khai báo tổn thất</w:t>
            </w:r>
            <w:r w:rsidR="00086DC2">
              <w:rPr>
                <w:noProof/>
                <w:webHidden/>
              </w:rPr>
              <w:tab/>
            </w:r>
            <w:r w:rsidR="00086DC2">
              <w:rPr>
                <w:noProof/>
                <w:webHidden/>
              </w:rPr>
              <w:fldChar w:fldCharType="begin"/>
            </w:r>
            <w:r w:rsidR="00086DC2">
              <w:rPr>
                <w:noProof/>
                <w:webHidden/>
              </w:rPr>
              <w:instrText xml:space="preserve"> PAGEREF _Toc113613649 \h </w:instrText>
            </w:r>
            <w:r w:rsidR="00086DC2">
              <w:rPr>
                <w:noProof/>
                <w:webHidden/>
              </w:rPr>
            </w:r>
            <w:r w:rsidR="00086DC2">
              <w:rPr>
                <w:noProof/>
                <w:webHidden/>
              </w:rPr>
              <w:fldChar w:fldCharType="separate"/>
            </w:r>
            <w:r w:rsidR="00704DDC">
              <w:rPr>
                <w:noProof/>
                <w:webHidden/>
              </w:rPr>
              <w:t>11</w:t>
            </w:r>
            <w:r w:rsidR="00086DC2">
              <w:rPr>
                <w:noProof/>
                <w:webHidden/>
              </w:rPr>
              <w:fldChar w:fldCharType="end"/>
            </w:r>
          </w:hyperlink>
        </w:p>
        <w:p w14:paraId="0DA1B839" w14:textId="6A3AE3A8"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650" w:history="1">
            <w:r w:rsidR="00086DC2" w:rsidRPr="00E72710">
              <w:rPr>
                <w:rStyle w:val="Hyperlink"/>
                <w:noProof/>
              </w:rPr>
              <w:t>1.1.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_Toc113613650 \h </w:instrText>
            </w:r>
            <w:r w:rsidR="00086DC2">
              <w:rPr>
                <w:noProof/>
                <w:webHidden/>
              </w:rPr>
            </w:r>
            <w:r w:rsidR="00086DC2">
              <w:rPr>
                <w:noProof/>
                <w:webHidden/>
              </w:rPr>
              <w:fldChar w:fldCharType="separate"/>
            </w:r>
            <w:r w:rsidR="00704DDC">
              <w:rPr>
                <w:noProof/>
                <w:webHidden/>
              </w:rPr>
              <w:t>11</w:t>
            </w:r>
            <w:r w:rsidR="00086DC2">
              <w:rPr>
                <w:noProof/>
                <w:webHidden/>
              </w:rPr>
              <w:fldChar w:fldCharType="end"/>
            </w:r>
          </w:hyperlink>
        </w:p>
        <w:p w14:paraId="10250999" w14:textId="6F75CC21"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651" w:history="1">
            <w:r w:rsidR="00086DC2" w:rsidRPr="00E72710">
              <w:rPr>
                <w:rStyle w:val="Hyperlink"/>
                <w:noProof/>
              </w:rPr>
              <w:t>1.2.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_Toc113613651 \h </w:instrText>
            </w:r>
            <w:r w:rsidR="00086DC2">
              <w:rPr>
                <w:noProof/>
                <w:webHidden/>
              </w:rPr>
            </w:r>
            <w:r w:rsidR="00086DC2">
              <w:rPr>
                <w:noProof/>
                <w:webHidden/>
              </w:rPr>
              <w:fldChar w:fldCharType="separate"/>
            </w:r>
            <w:r w:rsidR="00704DDC">
              <w:rPr>
                <w:noProof/>
                <w:webHidden/>
              </w:rPr>
              <w:t>13</w:t>
            </w:r>
            <w:r w:rsidR="00086DC2">
              <w:rPr>
                <w:noProof/>
                <w:webHidden/>
              </w:rPr>
              <w:fldChar w:fldCharType="end"/>
            </w:r>
          </w:hyperlink>
        </w:p>
        <w:p w14:paraId="77EDF078" w14:textId="318270B3"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652" w:history="1">
            <w:r w:rsidR="00086DC2" w:rsidRPr="00E72710">
              <w:rPr>
                <w:rStyle w:val="Hyperlink"/>
                <w:noProof/>
              </w:rPr>
              <w:t>1.3.</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_Toc113613652 \h </w:instrText>
            </w:r>
            <w:r w:rsidR="00086DC2">
              <w:rPr>
                <w:noProof/>
                <w:webHidden/>
              </w:rPr>
            </w:r>
            <w:r w:rsidR="00086DC2">
              <w:rPr>
                <w:noProof/>
                <w:webHidden/>
              </w:rPr>
              <w:fldChar w:fldCharType="separate"/>
            </w:r>
            <w:r w:rsidR="00704DDC">
              <w:rPr>
                <w:noProof/>
                <w:webHidden/>
              </w:rPr>
              <w:t>14</w:t>
            </w:r>
            <w:r w:rsidR="00086DC2">
              <w:rPr>
                <w:noProof/>
                <w:webHidden/>
              </w:rPr>
              <w:fldChar w:fldCharType="end"/>
            </w:r>
          </w:hyperlink>
        </w:p>
        <w:p w14:paraId="7E2F2D24" w14:textId="0F07DD35"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53" w:history="1">
            <w:r w:rsidR="00086DC2" w:rsidRPr="00E72710">
              <w:rPr>
                <w:rStyle w:val="Hyperlink"/>
                <w:noProof/>
              </w:rPr>
              <w:t>1.3.1.</w:t>
            </w:r>
            <w:r w:rsidR="00086DC2">
              <w:rPr>
                <w:rFonts w:asciiTheme="minorHAnsi" w:eastAsiaTheme="minorEastAsia" w:hAnsiTheme="minorHAnsi" w:cstheme="minorBidi"/>
                <w:noProof/>
                <w:sz w:val="22"/>
                <w:szCs w:val="22"/>
              </w:rPr>
              <w:tab/>
            </w:r>
            <w:r w:rsidR="00086DC2" w:rsidRPr="00E72710">
              <w:rPr>
                <w:rStyle w:val="Hyperlink"/>
                <w:noProof/>
              </w:rPr>
              <w:t>Danh sách tổn thất – Account Khách hàng/Môi giới</w:t>
            </w:r>
            <w:r w:rsidR="00086DC2">
              <w:rPr>
                <w:noProof/>
                <w:webHidden/>
              </w:rPr>
              <w:tab/>
            </w:r>
            <w:r w:rsidR="00086DC2">
              <w:rPr>
                <w:noProof/>
                <w:webHidden/>
              </w:rPr>
              <w:fldChar w:fldCharType="begin"/>
            </w:r>
            <w:r w:rsidR="00086DC2">
              <w:rPr>
                <w:noProof/>
                <w:webHidden/>
              </w:rPr>
              <w:instrText xml:space="preserve"> PAGEREF _Toc113613653 \h </w:instrText>
            </w:r>
            <w:r w:rsidR="00086DC2">
              <w:rPr>
                <w:noProof/>
                <w:webHidden/>
              </w:rPr>
            </w:r>
            <w:r w:rsidR="00086DC2">
              <w:rPr>
                <w:noProof/>
                <w:webHidden/>
              </w:rPr>
              <w:fldChar w:fldCharType="separate"/>
            </w:r>
            <w:r w:rsidR="00704DDC">
              <w:rPr>
                <w:noProof/>
                <w:webHidden/>
              </w:rPr>
              <w:t>14</w:t>
            </w:r>
            <w:r w:rsidR="00086DC2">
              <w:rPr>
                <w:noProof/>
                <w:webHidden/>
              </w:rPr>
              <w:fldChar w:fldCharType="end"/>
            </w:r>
          </w:hyperlink>
        </w:p>
        <w:p w14:paraId="72E3C087" w14:textId="65BA36D1"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54" w:history="1">
            <w:r w:rsidR="00086DC2" w:rsidRPr="00E72710">
              <w:rPr>
                <w:rStyle w:val="Hyperlink"/>
                <w:noProof/>
              </w:rPr>
              <w:t>1.3.1.1.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_Toc113613654 \h </w:instrText>
            </w:r>
            <w:r w:rsidR="00086DC2">
              <w:rPr>
                <w:noProof/>
                <w:webHidden/>
              </w:rPr>
            </w:r>
            <w:r w:rsidR="00086DC2">
              <w:rPr>
                <w:noProof/>
                <w:webHidden/>
              </w:rPr>
              <w:fldChar w:fldCharType="separate"/>
            </w:r>
            <w:r w:rsidR="00704DDC">
              <w:rPr>
                <w:noProof/>
                <w:webHidden/>
              </w:rPr>
              <w:t>14</w:t>
            </w:r>
            <w:r w:rsidR="00086DC2">
              <w:rPr>
                <w:noProof/>
                <w:webHidden/>
              </w:rPr>
              <w:fldChar w:fldCharType="end"/>
            </w:r>
          </w:hyperlink>
        </w:p>
        <w:p w14:paraId="265DDE06" w14:textId="6E4DBE47"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55" w:history="1">
            <w:r w:rsidR="00086DC2" w:rsidRPr="00E72710">
              <w:rPr>
                <w:rStyle w:val="Hyperlink"/>
                <w:noProof/>
              </w:rPr>
              <w:t>1.3.1.2.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_Toc113613655 \h </w:instrText>
            </w:r>
            <w:r w:rsidR="00086DC2">
              <w:rPr>
                <w:noProof/>
                <w:webHidden/>
              </w:rPr>
            </w:r>
            <w:r w:rsidR="00086DC2">
              <w:rPr>
                <w:noProof/>
                <w:webHidden/>
              </w:rPr>
              <w:fldChar w:fldCharType="separate"/>
            </w:r>
            <w:r w:rsidR="00704DDC">
              <w:rPr>
                <w:noProof/>
                <w:webHidden/>
              </w:rPr>
              <w:t>14</w:t>
            </w:r>
            <w:r w:rsidR="00086DC2">
              <w:rPr>
                <w:noProof/>
                <w:webHidden/>
              </w:rPr>
              <w:fldChar w:fldCharType="end"/>
            </w:r>
          </w:hyperlink>
        </w:p>
        <w:p w14:paraId="7A1B6411" w14:textId="67D86889"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56" w:history="1">
            <w:r w:rsidR="00086DC2" w:rsidRPr="00E72710">
              <w:rPr>
                <w:rStyle w:val="Hyperlink"/>
                <w:noProof/>
              </w:rPr>
              <w:t>1.3.2.</w:t>
            </w:r>
            <w:r w:rsidR="00086DC2">
              <w:rPr>
                <w:rFonts w:asciiTheme="minorHAnsi" w:eastAsiaTheme="minorEastAsia" w:hAnsiTheme="minorHAnsi" w:cstheme="minorBidi"/>
                <w:noProof/>
                <w:sz w:val="22"/>
                <w:szCs w:val="22"/>
              </w:rPr>
              <w:tab/>
            </w:r>
            <w:r w:rsidR="00086DC2" w:rsidRPr="00E72710">
              <w:rPr>
                <w:rStyle w:val="Hyperlink"/>
                <w:noProof/>
              </w:rPr>
              <w:t>Danh sách tổn thất – Account Cán bộ Cấp đơn</w:t>
            </w:r>
            <w:r w:rsidR="00086DC2">
              <w:rPr>
                <w:noProof/>
                <w:webHidden/>
              </w:rPr>
              <w:tab/>
            </w:r>
            <w:r w:rsidR="00086DC2">
              <w:rPr>
                <w:noProof/>
                <w:webHidden/>
              </w:rPr>
              <w:fldChar w:fldCharType="begin"/>
            </w:r>
            <w:r w:rsidR="00086DC2">
              <w:rPr>
                <w:noProof/>
                <w:webHidden/>
              </w:rPr>
              <w:instrText xml:space="preserve"> PAGEREF _Toc113613656 \h </w:instrText>
            </w:r>
            <w:r w:rsidR="00086DC2">
              <w:rPr>
                <w:noProof/>
                <w:webHidden/>
              </w:rPr>
            </w:r>
            <w:r w:rsidR="00086DC2">
              <w:rPr>
                <w:noProof/>
                <w:webHidden/>
              </w:rPr>
              <w:fldChar w:fldCharType="separate"/>
            </w:r>
            <w:r w:rsidR="00704DDC">
              <w:rPr>
                <w:noProof/>
                <w:webHidden/>
              </w:rPr>
              <w:t>15</w:t>
            </w:r>
            <w:r w:rsidR="00086DC2">
              <w:rPr>
                <w:noProof/>
                <w:webHidden/>
              </w:rPr>
              <w:fldChar w:fldCharType="end"/>
            </w:r>
          </w:hyperlink>
        </w:p>
        <w:p w14:paraId="07DAE2DB" w14:textId="61D57496"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57" w:history="1">
            <w:r w:rsidR="00086DC2" w:rsidRPr="00E72710">
              <w:rPr>
                <w:rStyle w:val="Hyperlink"/>
                <w:noProof/>
              </w:rPr>
              <w:t>1.3.2.1.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_Toc113613657 \h </w:instrText>
            </w:r>
            <w:r w:rsidR="00086DC2">
              <w:rPr>
                <w:noProof/>
                <w:webHidden/>
              </w:rPr>
            </w:r>
            <w:r w:rsidR="00086DC2">
              <w:rPr>
                <w:noProof/>
                <w:webHidden/>
              </w:rPr>
              <w:fldChar w:fldCharType="separate"/>
            </w:r>
            <w:r w:rsidR="00704DDC">
              <w:rPr>
                <w:noProof/>
                <w:webHidden/>
              </w:rPr>
              <w:t>16</w:t>
            </w:r>
            <w:r w:rsidR="00086DC2">
              <w:rPr>
                <w:noProof/>
                <w:webHidden/>
              </w:rPr>
              <w:fldChar w:fldCharType="end"/>
            </w:r>
          </w:hyperlink>
        </w:p>
        <w:p w14:paraId="733D96A4" w14:textId="49126CAA"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58" w:history="1">
            <w:r w:rsidR="00086DC2" w:rsidRPr="00E72710">
              <w:rPr>
                <w:rStyle w:val="Hyperlink"/>
                <w:noProof/>
              </w:rPr>
              <w:t>1.3.2.2.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_Toc113613658 \h </w:instrText>
            </w:r>
            <w:r w:rsidR="00086DC2">
              <w:rPr>
                <w:noProof/>
                <w:webHidden/>
              </w:rPr>
            </w:r>
            <w:r w:rsidR="00086DC2">
              <w:rPr>
                <w:noProof/>
                <w:webHidden/>
              </w:rPr>
              <w:fldChar w:fldCharType="separate"/>
            </w:r>
            <w:r w:rsidR="00704DDC">
              <w:rPr>
                <w:noProof/>
                <w:webHidden/>
              </w:rPr>
              <w:t>16</w:t>
            </w:r>
            <w:r w:rsidR="00086DC2">
              <w:rPr>
                <w:noProof/>
                <w:webHidden/>
              </w:rPr>
              <w:fldChar w:fldCharType="end"/>
            </w:r>
          </w:hyperlink>
        </w:p>
        <w:p w14:paraId="1CC8FC6E" w14:textId="5237902E"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59" w:history="1">
            <w:r w:rsidR="00086DC2" w:rsidRPr="00E72710">
              <w:rPr>
                <w:rStyle w:val="Hyperlink"/>
                <w:noProof/>
              </w:rPr>
              <w:t>1.3.3.</w:t>
            </w:r>
            <w:r w:rsidR="00086DC2">
              <w:rPr>
                <w:rFonts w:asciiTheme="minorHAnsi" w:eastAsiaTheme="minorEastAsia" w:hAnsiTheme="minorHAnsi" w:cstheme="minorBidi"/>
                <w:noProof/>
                <w:sz w:val="22"/>
                <w:szCs w:val="22"/>
              </w:rPr>
              <w:tab/>
            </w:r>
            <w:r w:rsidR="00086DC2" w:rsidRPr="00E72710">
              <w:rPr>
                <w:rStyle w:val="Hyperlink"/>
                <w:noProof/>
              </w:rPr>
              <w:t>Khai báo tổn thất – Account Khách hàng/Môi giới</w:t>
            </w:r>
            <w:r w:rsidR="00086DC2">
              <w:rPr>
                <w:noProof/>
                <w:webHidden/>
              </w:rPr>
              <w:tab/>
            </w:r>
            <w:r w:rsidR="00086DC2">
              <w:rPr>
                <w:noProof/>
                <w:webHidden/>
              </w:rPr>
              <w:fldChar w:fldCharType="begin"/>
            </w:r>
            <w:r w:rsidR="00086DC2">
              <w:rPr>
                <w:noProof/>
                <w:webHidden/>
              </w:rPr>
              <w:instrText xml:space="preserve"> PAGEREF _Toc113613659 \h </w:instrText>
            </w:r>
            <w:r w:rsidR="00086DC2">
              <w:rPr>
                <w:noProof/>
                <w:webHidden/>
              </w:rPr>
            </w:r>
            <w:r w:rsidR="00086DC2">
              <w:rPr>
                <w:noProof/>
                <w:webHidden/>
              </w:rPr>
              <w:fldChar w:fldCharType="separate"/>
            </w:r>
            <w:r w:rsidR="00704DDC">
              <w:rPr>
                <w:noProof/>
                <w:webHidden/>
              </w:rPr>
              <w:t>17</w:t>
            </w:r>
            <w:r w:rsidR="00086DC2">
              <w:rPr>
                <w:noProof/>
                <w:webHidden/>
              </w:rPr>
              <w:fldChar w:fldCharType="end"/>
            </w:r>
          </w:hyperlink>
        </w:p>
        <w:p w14:paraId="6588BC55" w14:textId="1216D97D"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60" w:history="1">
            <w:r w:rsidR="00086DC2" w:rsidRPr="00E72710">
              <w:rPr>
                <w:rStyle w:val="Hyperlink"/>
                <w:noProof/>
              </w:rPr>
              <w:t>1.3.3.1.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_Toc113613660 \h </w:instrText>
            </w:r>
            <w:r w:rsidR="00086DC2">
              <w:rPr>
                <w:noProof/>
                <w:webHidden/>
              </w:rPr>
            </w:r>
            <w:r w:rsidR="00086DC2">
              <w:rPr>
                <w:noProof/>
                <w:webHidden/>
              </w:rPr>
              <w:fldChar w:fldCharType="separate"/>
            </w:r>
            <w:r w:rsidR="00704DDC">
              <w:rPr>
                <w:noProof/>
                <w:webHidden/>
              </w:rPr>
              <w:t>17</w:t>
            </w:r>
            <w:r w:rsidR="00086DC2">
              <w:rPr>
                <w:noProof/>
                <w:webHidden/>
              </w:rPr>
              <w:fldChar w:fldCharType="end"/>
            </w:r>
          </w:hyperlink>
        </w:p>
        <w:p w14:paraId="49AE07CF" w14:textId="040FDE83"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61" w:history="1">
            <w:r w:rsidR="00086DC2" w:rsidRPr="00E72710">
              <w:rPr>
                <w:rStyle w:val="Hyperlink"/>
                <w:noProof/>
              </w:rPr>
              <w:t>1.3.3.2.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_Toc113613661 \h </w:instrText>
            </w:r>
            <w:r w:rsidR="00086DC2">
              <w:rPr>
                <w:noProof/>
                <w:webHidden/>
              </w:rPr>
            </w:r>
            <w:r w:rsidR="00086DC2">
              <w:rPr>
                <w:noProof/>
                <w:webHidden/>
              </w:rPr>
              <w:fldChar w:fldCharType="separate"/>
            </w:r>
            <w:r w:rsidR="00704DDC">
              <w:rPr>
                <w:noProof/>
                <w:webHidden/>
              </w:rPr>
              <w:t>18</w:t>
            </w:r>
            <w:r w:rsidR="00086DC2">
              <w:rPr>
                <w:noProof/>
                <w:webHidden/>
              </w:rPr>
              <w:fldChar w:fldCharType="end"/>
            </w:r>
          </w:hyperlink>
        </w:p>
        <w:p w14:paraId="346E5E80" w14:textId="4F5F0847"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62" w:history="1">
            <w:r w:rsidR="00086DC2" w:rsidRPr="00E72710">
              <w:rPr>
                <w:rStyle w:val="Hyperlink"/>
                <w:noProof/>
              </w:rPr>
              <w:t>1.3.4.</w:t>
            </w:r>
            <w:r w:rsidR="00086DC2">
              <w:rPr>
                <w:rFonts w:asciiTheme="minorHAnsi" w:eastAsiaTheme="minorEastAsia" w:hAnsiTheme="minorHAnsi" w:cstheme="minorBidi"/>
                <w:noProof/>
                <w:sz w:val="22"/>
                <w:szCs w:val="22"/>
              </w:rPr>
              <w:tab/>
            </w:r>
            <w:r w:rsidR="00086DC2" w:rsidRPr="00E72710">
              <w:rPr>
                <w:rStyle w:val="Hyperlink"/>
                <w:noProof/>
              </w:rPr>
              <w:t>Khai báo tổn thất – Account Cán bộ Cấp đơn</w:t>
            </w:r>
            <w:r w:rsidR="00086DC2">
              <w:rPr>
                <w:noProof/>
                <w:webHidden/>
              </w:rPr>
              <w:tab/>
            </w:r>
            <w:r w:rsidR="00086DC2">
              <w:rPr>
                <w:noProof/>
                <w:webHidden/>
              </w:rPr>
              <w:fldChar w:fldCharType="begin"/>
            </w:r>
            <w:r w:rsidR="00086DC2">
              <w:rPr>
                <w:noProof/>
                <w:webHidden/>
              </w:rPr>
              <w:instrText xml:space="preserve"> PAGEREF _Toc113613662 \h </w:instrText>
            </w:r>
            <w:r w:rsidR="00086DC2">
              <w:rPr>
                <w:noProof/>
                <w:webHidden/>
              </w:rPr>
            </w:r>
            <w:r w:rsidR="00086DC2">
              <w:rPr>
                <w:noProof/>
                <w:webHidden/>
              </w:rPr>
              <w:fldChar w:fldCharType="separate"/>
            </w:r>
            <w:r w:rsidR="00704DDC">
              <w:rPr>
                <w:noProof/>
                <w:webHidden/>
              </w:rPr>
              <w:t>20</w:t>
            </w:r>
            <w:r w:rsidR="00086DC2">
              <w:rPr>
                <w:noProof/>
                <w:webHidden/>
              </w:rPr>
              <w:fldChar w:fldCharType="end"/>
            </w:r>
          </w:hyperlink>
        </w:p>
        <w:p w14:paraId="092C2739" w14:textId="59611BC6"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63" w:history="1">
            <w:r w:rsidR="00086DC2" w:rsidRPr="00E72710">
              <w:rPr>
                <w:rStyle w:val="Hyperlink"/>
                <w:noProof/>
              </w:rPr>
              <w:t>1.3.4.1.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_Toc113613663 \h </w:instrText>
            </w:r>
            <w:r w:rsidR="00086DC2">
              <w:rPr>
                <w:noProof/>
                <w:webHidden/>
              </w:rPr>
            </w:r>
            <w:r w:rsidR="00086DC2">
              <w:rPr>
                <w:noProof/>
                <w:webHidden/>
              </w:rPr>
              <w:fldChar w:fldCharType="separate"/>
            </w:r>
            <w:r w:rsidR="00704DDC">
              <w:rPr>
                <w:noProof/>
                <w:webHidden/>
              </w:rPr>
              <w:t>20</w:t>
            </w:r>
            <w:r w:rsidR="00086DC2">
              <w:rPr>
                <w:noProof/>
                <w:webHidden/>
              </w:rPr>
              <w:fldChar w:fldCharType="end"/>
            </w:r>
          </w:hyperlink>
        </w:p>
        <w:p w14:paraId="7DE97D8F" w14:textId="61363B07"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64" w:history="1">
            <w:r w:rsidR="00086DC2" w:rsidRPr="00E72710">
              <w:rPr>
                <w:rStyle w:val="Hyperlink"/>
                <w:noProof/>
              </w:rPr>
              <w:t>1.3.4.2.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_Toc113613664 \h </w:instrText>
            </w:r>
            <w:r w:rsidR="00086DC2">
              <w:rPr>
                <w:noProof/>
                <w:webHidden/>
              </w:rPr>
            </w:r>
            <w:r w:rsidR="00086DC2">
              <w:rPr>
                <w:noProof/>
                <w:webHidden/>
              </w:rPr>
              <w:fldChar w:fldCharType="separate"/>
            </w:r>
            <w:r w:rsidR="00704DDC">
              <w:rPr>
                <w:noProof/>
                <w:webHidden/>
              </w:rPr>
              <w:t>20</w:t>
            </w:r>
            <w:r w:rsidR="00086DC2">
              <w:rPr>
                <w:noProof/>
                <w:webHidden/>
              </w:rPr>
              <w:fldChar w:fldCharType="end"/>
            </w:r>
          </w:hyperlink>
        </w:p>
        <w:p w14:paraId="0182DE93" w14:textId="3222AC33"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665"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Tiếp nhận và lập báo cáo tổn thất</w:t>
            </w:r>
            <w:r w:rsidR="00086DC2">
              <w:rPr>
                <w:noProof/>
                <w:webHidden/>
              </w:rPr>
              <w:tab/>
            </w:r>
            <w:r w:rsidR="00086DC2">
              <w:rPr>
                <w:noProof/>
                <w:webHidden/>
              </w:rPr>
              <w:fldChar w:fldCharType="begin"/>
            </w:r>
            <w:r w:rsidR="00086DC2">
              <w:rPr>
                <w:noProof/>
                <w:webHidden/>
              </w:rPr>
              <w:instrText xml:space="preserve"> PAGEREF _Toc113613665 \h </w:instrText>
            </w:r>
            <w:r w:rsidR="00086DC2">
              <w:rPr>
                <w:noProof/>
                <w:webHidden/>
              </w:rPr>
            </w:r>
            <w:r w:rsidR="00086DC2">
              <w:rPr>
                <w:noProof/>
                <w:webHidden/>
              </w:rPr>
              <w:fldChar w:fldCharType="separate"/>
            </w:r>
            <w:r w:rsidR="00704DDC">
              <w:rPr>
                <w:noProof/>
                <w:webHidden/>
              </w:rPr>
              <w:t>23</w:t>
            </w:r>
            <w:r w:rsidR="00086DC2">
              <w:rPr>
                <w:noProof/>
                <w:webHidden/>
              </w:rPr>
              <w:fldChar w:fldCharType="end"/>
            </w:r>
          </w:hyperlink>
        </w:p>
        <w:p w14:paraId="14A15830" w14:textId="2BDCFA03"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666" w:history="1">
            <w:r w:rsidR="00086DC2" w:rsidRPr="00E72710">
              <w:rPr>
                <w:rStyle w:val="Hyperlink"/>
                <w:noProof/>
              </w:rPr>
              <w:t>1.1.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_Toc113613666 \h </w:instrText>
            </w:r>
            <w:r w:rsidR="00086DC2">
              <w:rPr>
                <w:noProof/>
                <w:webHidden/>
              </w:rPr>
            </w:r>
            <w:r w:rsidR="00086DC2">
              <w:rPr>
                <w:noProof/>
                <w:webHidden/>
              </w:rPr>
              <w:fldChar w:fldCharType="separate"/>
            </w:r>
            <w:r w:rsidR="00704DDC">
              <w:rPr>
                <w:noProof/>
                <w:webHidden/>
              </w:rPr>
              <w:t>23</w:t>
            </w:r>
            <w:r w:rsidR="00086DC2">
              <w:rPr>
                <w:noProof/>
                <w:webHidden/>
              </w:rPr>
              <w:fldChar w:fldCharType="end"/>
            </w:r>
          </w:hyperlink>
        </w:p>
        <w:p w14:paraId="0CC0F86B" w14:textId="5A2EB6D7"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667" w:history="1">
            <w:r w:rsidR="00086DC2" w:rsidRPr="00E72710">
              <w:rPr>
                <w:rStyle w:val="Hyperlink"/>
                <w:noProof/>
              </w:rPr>
              <w:t>1.2.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_Toc113613667 \h </w:instrText>
            </w:r>
            <w:r w:rsidR="00086DC2">
              <w:rPr>
                <w:noProof/>
                <w:webHidden/>
              </w:rPr>
            </w:r>
            <w:r w:rsidR="00086DC2">
              <w:rPr>
                <w:noProof/>
                <w:webHidden/>
              </w:rPr>
              <w:fldChar w:fldCharType="separate"/>
            </w:r>
            <w:r w:rsidR="00704DDC">
              <w:rPr>
                <w:noProof/>
                <w:webHidden/>
              </w:rPr>
              <w:t>23</w:t>
            </w:r>
            <w:r w:rsidR="00086DC2">
              <w:rPr>
                <w:noProof/>
                <w:webHidden/>
              </w:rPr>
              <w:fldChar w:fldCharType="end"/>
            </w:r>
          </w:hyperlink>
        </w:p>
        <w:p w14:paraId="6206CAB8" w14:textId="0742BA9D"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668" w:history="1">
            <w:r w:rsidR="00086DC2" w:rsidRPr="00E72710">
              <w:rPr>
                <w:rStyle w:val="Hyperlink"/>
                <w:noProof/>
              </w:rPr>
              <w:t>1.3.</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_Toc113613668 \h </w:instrText>
            </w:r>
            <w:r w:rsidR="00086DC2">
              <w:rPr>
                <w:noProof/>
                <w:webHidden/>
              </w:rPr>
            </w:r>
            <w:r w:rsidR="00086DC2">
              <w:rPr>
                <w:noProof/>
                <w:webHidden/>
              </w:rPr>
              <w:fldChar w:fldCharType="separate"/>
            </w:r>
            <w:r w:rsidR="00704DDC">
              <w:rPr>
                <w:noProof/>
                <w:webHidden/>
              </w:rPr>
              <w:t>27</w:t>
            </w:r>
            <w:r w:rsidR="00086DC2">
              <w:rPr>
                <w:noProof/>
                <w:webHidden/>
              </w:rPr>
              <w:fldChar w:fldCharType="end"/>
            </w:r>
          </w:hyperlink>
        </w:p>
        <w:p w14:paraId="399BCC9F" w14:textId="307C8095"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69" w:history="1">
            <w:r w:rsidR="00086DC2" w:rsidRPr="00E72710">
              <w:rPr>
                <w:rStyle w:val="Hyperlink"/>
                <w:noProof/>
              </w:rPr>
              <w:t>1.3.1.</w:t>
            </w:r>
            <w:r w:rsidR="00086DC2">
              <w:rPr>
                <w:rFonts w:asciiTheme="minorHAnsi" w:eastAsiaTheme="minorEastAsia" w:hAnsiTheme="minorHAnsi" w:cstheme="minorBidi"/>
                <w:noProof/>
                <w:sz w:val="22"/>
                <w:szCs w:val="22"/>
              </w:rPr>
              <w:tab/>
            </w:r>
            <w:r w:rsidR="00086DC2" w:rsidRPr="00E72710">
              <w:rPr>
                <w:rStyle w:val="Hyperlink"/>
                <w:noProof/>
              </w:rPr>
              <w:t>Danh sách tổn thất</w:t>
            </w:r>
            <w:r w:rsidR="00086DC2">
              <w:rPr>
                <w:noProof/>
                <w:webHidden/>
              </w:rPr>
              <w:tab/>
            </w:r>
            <w:r w:rsidR="00086DC2">
              <w:rPr>
                <w:noProof/>
                <w:webHidden/>
              </w:rPr>
              <w:fldChar w:fldCharType="begin"/>
            </w:r>
            <w:r w:rsidR="00086DC2">
              <w:rPr>
                <w:noProof/>
                <w:webHidden/>
              </w:rPr>
              <w:instrText xml:space="preserve"> PAGEREF _Toc113613669 \h </w:instrText>
            </w:r>
            <w:r w:rsidR="00086DC2">
              <w:rPr>
                <w:noProof/>
                <w:webHidden/>
              </w:rPr>
            </w:r>
            <w:r w:rsidR="00086DC2">
              <w:rPr>
                <w:noProof/>
                <w:webHidden/>
              </w:rPr>
              <w:fldChar w:fldCharType="separate"/>
            </w:r>
            <w:r w:rsidR="00704DDC">
              <w:rPr>
                <w:noProof/>
                <w:webHidden/>
              </w:rPr>
              <w:t>27</w:t>
            </w:r>
            <w:r w:rsidR="00086DC2">
              <w:rPr>
                <w:noProof/>
                <w:webHidden/>
              </w:rPr>
              <w:fldChar w:fldCharType="end"/>
            </w:r>
          </w:hyperlink>
        </w:p>
        <w:p w14:paraId="2905D4C4" w14:textId="21DBE0C1"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70" w:history="1">
            <w:r w:rsidR="00086DC2" w:rsidRPr="00E72710">
              <w:rPr>
                <w:rStyle w:val="Hyperlink"/>
                <w:noProof/>
              </w:rPr>
              <w:t>1.3.1.1.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_Toc113613670 \h </w:instrText>
            </w:r>
            <w:r w:rsidR="00086DC2">
              <w:rPr>
                <w:noProof/>
                <w:webHidden/>
              </w:rPr>
            </w:r>
            <w:r w:rsidR="00086DC2">
              <w:rPr>
                <w:noProof/>
                <w:webHidden/>
              </w:rPr>
              <w:fldChar w:fldCharType="separate"/>
            </w:r>
            <w:r w:rsidR="00704DDC">
              <w:rPr>
                <w:noProof/>
                <w:webHidden/>
              </w:rPr>
              <w:t>27</w:t>
            </w:r>
            <w:r w:rsidR="00086DC2">
              <w:rPr>
                <w:noProof/>
                <w:webHidden/>
              </w:rPr>
              <w:fldChar w:fldCharType="end"/>
            </w:r>
          </w:hyperlink>
        </w:p>
        <w:p w14:paraId="5FC03759" w14:textId="39FEED40"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71" w:history="1">
            <w:r w:rsidR="00086DC2" w:rsidRPr="00E72710">
              <w:rPr>
                <w:rStyle w:val="Hyperlink"/>
                <w:noProof/>
              </w:rPr>
              <w:t>1.3.1.2.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_Toc113613671 \h </w:instrText>
            </w:r>
            <w:r w:rsidR="00086DC2">
              <w:rPr>
                <w:noProof/>
                <w:webHidden/>
              </w:rPr>
            </w:r>
            <w:r w:rsidR="00086DC2">
              <w:rPr>
                <w:noProof/>
                <w:webHidden/>
              </w:rPr>
              <w:fldChar w:fldCharType="separate"/>
            </w:r>
            <w:r w:rsidR="00704DDC">
              <w:rPr>
                <w:noProof/>
                <w:webHidden/>
              </w:rPr>
              <w:t>27</w:t>
            </w:r>
            <w:r w:rsidR="00086DC2">
              <w:rPr>
                <w:noProof/>
                <w:webHidden/>
              </w:rPr>
              <w:fldChar w:fldCharType="end"/>
            </w:r>
          </w:hyperlink>
        </w:p>
        <w:p w14:paraId="6C182A7F" w14:textId="135125F4"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72" w:history="1">
            <w:r w:rsidR="00086DC2" w:rsidRPr="00E72710">
              <w:rPr>
                <w:rStyle w:val="Hyperlink"/>
                <w:noProof/>
              </w:rPr>
              <w:t>1.3.2.</w:t>
            </w:r>
            <w:r w:rsidR="00086DC2">
              <w:rPr>
                <w:rFonts w:asciiTheme="minorHAnsi" w:eastAsiaTheme="minorEastAsia" w:hAnsiTheme="minorHAnsi" w:cstheme="minorBidi"/>
                <w:noProof/>
                <w:sz w:val="22"/>
                <w:szCs w:val="22"/>
              </w:rPr>
              <w:tab/>
            </w:r>
            <w:r w:rsidR="00086DC2" w:rsidRPr="00E72710">
              <w:rPr>
                <w:rStyle w:val="Hyperlink"/>
                <w:noProof/>
              </w:rPr>
              <w:t>Thông tin tổn thất</w:t>
            </w:r>
            <w:r w:rsidR="00086DC2">
              <w:rPr>
                <w:noProof/>
                <w:webHidden/>
              </w:rPr>
              <w:tab/>
            </w:r>
            <w:r w:rsidR="00086DC2">
              <w:rPr>
                <w:noProof/>
                <w:webHidden/>
              </w:rPr>
              <w:fldChar w:fldCharType="begin"/>
            </w:r>
            <w:r w:rsidR="00086DC2">
              <w:rPr>
                <w:noProof/>
                <w:webHidden/>
              </w:rPr>
              <w:instrText xml:space="preserve"> PAGEREF _Toc113613672 \h </w:instrText>
            </w:r>
            <w:r w:rsidR="00086DC2">
              <w:rPr>
                <w:noProof/>
                <w:webHidden/>
              </w:rPr>
            </w:r>
            <w:r w:rsidR="00086DC2">
              <w:rPr>
                <w:noProof/>
                <w:webHidden/>
              </w:rPr>
              <w:fldChar w:fldCharType="separate"/>
            </w:r>
            <w:r w:rsidR="00704DDC">
              <w:rPr>
                <w:noProof/>
                <w:webHidden/>
              </w:rPr>
              <w:t>29</w:t>
            </w:r>
            <w:r w:rsidR="00086DC2">
              <w:rPr>
                <w:noProof/>
                <w:webHidden/>
              </w:rPr>
              <w:fldChar w:fldCharType="end"/>
            </w:r>
          </w:hyperlink>
        </w:p>
        <w:p w14:paraId="762329D1" w14:textId="316FC478"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73" w:history="1">
            <w:r w:rsidR="00086DC2" w:rsidRPr="00E72710">
              <w:rPr>
                <w:rStyle w:val="Hyperlink"/>
                <w:noProof/>
              </w:rPr>
              <w:t>1.3.2.1.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_Toc113613673 \h </w:instrText>
            </w:r>
            <w:r w:rsidR="00086DC2">
              <w:rPr>
                <w:noProof/>
                <w:webHidden/>
              </w:rPr>
            </w:r>
            <w:r w:rsidR="00086DC2">
              <w:rPr>
                <w:noProof/>
                <w:webHidden/>
              </w:rPr>
              <w:fldChar w:fldCharType="separate"/>
            </w:r>
            <w:r w:rsidR="00704DDC">
              <w:rPr>
                <w:noProof/>
                <w:webHidden/>
              </w:rPr>
              <w:t>29</w:t>
            </w:r>
            <w:r w:rsidR="00086DC2">
              <w:rPr>
                <w:noProof/>
                <w:webHidden/>
              </w:rPr>
              <w:fldChar w:fldCharType="end"/>
            </w:r>
          </w:hyperlink>
        </w:p>
        <w:p w14:paraId="3E08357B" w14:textId="7E87F605"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74" w:history="1">
            <w:r w:rsidR="00086DC2" w:rsidRPr="00E72710">
              <w:rPr>
                <w:rStyle w:val="Hyperlink"/>
                <w:noProof/>
              </w:rPr>
              <w:t>1.3.2.2.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_Toc113613674 \h </w:instrText>
            </w:r>
            <w:r w:rsidR="00086DC2">
              <w:rPr>
                <w:noProof/>
                <w:webHidden/>
              </w:rPr>
            </w:r>
            <w:r w:rsidR="00086DC2">
              <w:rPr>
                <w:noProof/>
                <w:webHidden/>
              </w:rPr>
              <w:fldChar w:fldCharType="separate"/>
            </w:r>
            <w:r w:rsidR="00704DDC">
              <w:rPr>
                <w:noProof/>
                <w:webHidden/>
              </w:rPr>
              <w:t>29</w:t>
            </w:r>
            <w:r w:rsidR="00086DC2">
              <w:rPr>
                <w:noProof/>
                <w:webHidden/>
              </w:rPr>
              <w:fldChar w:fldCharType="end"/>
            </w:r>
          </w:hyperlink>
        </w:p>
        <w:p w14:paraId="5BF88194" w14:textId="221FC0BE"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75" w:history="1">
            <w:r w:rsidR="00086DC2" w:rsidRPr="00E72710">
              <w:rPr>
                <w:rStyle w:val="Hyperlink"/>
                <w:noProof/>
              </w:rPr>
              <w:t>1.3.3.</w:t>
            </w:r>
            <w:r w:rsidR="00086DC2">
              <w:rPr>
                <w:rFonts w:asciiTheme="minorHAnsi" w:eastAsiaTheme="minorEastAsia" w:hAnsiTheme="minorHAnsi" w:cstheme="minorBidi"/>
                <w:noProof/>
                <w:sz w:val="22"/>
                <w:szCs w:val="22"/>
              </w:rPr>
              <w:tab/>
            </w:r>
            <w:r w:rsidR="00086DC2" w:rsidRPr="00E72710">
              <w:rPr>
                <w:rStyle w:val="Hyperlink"/>
                <w:noProof/>
              </w:rPr>
              <w:t>Lập báo cáo tổn thất – Account Cán bộ Cấp đơn</w:t>
            </w:r>
            <w:r w:rsidR="00086DC2">
              <w:rPr>
                <w:noProof/>
                <w:webHidden/>
              </w:rPr>
              <w:tab/>
            </w:r>
            <w:r w:rsidR="00086DC2">
              <w:rPr>
                <w:noProof/>
                <w:webHidden/>
              </w:rPr>
              <w:fldChar w:fldCharType="begin"/>
            </w:r>
            <w:r w:rsidR="00086DC2">
              <w:rPr>
                <w:noProof/>
                <w:webHidden/>
              </w:rPr>
              <w:instrText xml:space="preserve"> PAGEREF _Toc113613675 \h </w:instrText>
            </w:r>
            <w:r w:rsidR="00086DC2">
              <w:rPr>
                <w:noProof/>
                <w:webHidden/>
              </w:rPr>
            </w:r>
            <w:r w:rsidR="00086DC2">
              <w:rPr>
                <w:noProof/>
                <w:webHidden/>
              </w:rPr>
              <w:fldChar w:fldCharType="separate"/>
            </w:r>
            <w:r w:rsidR="00704DDC">
              <w:rPr>
                <w:noProof/>
                <w:webHidden/>
              </w:rPr>
              <w:t>32</w:t>
            </w:r>
            <w:r w:rsidR="00086DC2">
              <w:rPr>
                <w:noProof/>
                <w:webHidden/>
              </w:rPr>
              <w:fldChar w:fldCharType="end"/>
            </w:r>
          </w:hyperlink>
        </w:p>
        <w:p w14:paraId="678FF90F" w14:textId="629B751C"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76" w:history="1">
            <w:r w:rsidR="00086DC2" w:rsidRPr="00E72710">
              <w:rPr>
                <w:rStyle w:val="Hyperlink"/>
                <w:noProof/>
              </w:rPr>
              <w:t>1.3.3.1.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_Toc113613676 \h </w:instrText>
            </w:r>
            <w:r w:rsidR="00086DC2">
              <w:rPr>
                <w:noProof/>
                <w:webHidden/>
              </w:rPr>
            </w:r>
            <w:r w:rsidR="00086DC2">
              <w:rPr>
                <w:noProof/>
                <w:webHidden/>
              </w:rPr>
              <w:fldChar w:fldCharType="separate"/>
            </w:r>
            <w:r w:rsidR="00704DDC">
              <w:rPr>
                <w:noProof/>
                <w:webHidden/>
              </w:rPr>
              <w:t>32</w:t>
            </w:r>
            <w:r w:rsidR="00086DC2">
              <w:rPr>
                <w:noProof/>
                <w:webHidden/>
              </w:rPr>
              <w:fldChar w:fldCharType="end"/>
            </w:r>
          </w:hyperlink>
        </w:p>
        <w:p w14:paraId="19529CAD" w14:textId="0E32D4CA"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77" w:history="1">
            <w:r w:rsidR="00086DC2" w:rsidRPr="00E72710">
              <w:rPr>
                <w:rStyle w:val="Hyperlink"/>
                <w:noProof/>
              </w:rPr>
              <w:t>1.3.3.2.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_Toc113613677 \h </w:instrText>
            </w:r>
            <w:r w:rsidR="00086DC2">
              <w:rPr>
                <w:noProof/>
                <w:webHidden/>
              </w:rPr>
            </w:r>
            <w:r w:rsidR="00086DC2">
              <w:rPr>
                <w:noProof/>
                <w:webHidden/>
              </w:rPr>
              <w:fldChar w:fldCharType="separate"/>
            </w:r>
            <w:r w:rsidR="00704DDC">
              <w:rPr>
                <w:noProof/>
                <w:webHidden/>
              </w:rPr>
              <w:t>41</w:t>
            </w:r>
            <w:r w:rsidR="00086DC2">
              <w:rPr>
                <w:noProof/>
                <w:webHidden/>
              </w:rPr>
              <w:fldChar w:fldCharType="end"/>
            </w:r>
          </w:hyperlink>
        </w:p>
        <w:p w14:paraId="115165BA" w14:textId="504D4773"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78" w:history="1">
            <w:r w:rsidR="00086DC2" w:rsidRPr="00E72710">
              <w:rPr>
                <w:rStyle w:val="Hyperlink"/>
                <w:noProof/>
              </w:rPr>
              <w:t>1.3.4.</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Lãnh đạo Phòng Cấp đơn</w:t>
            </w:r>
            <w:r w:rsidR="00086DC2">
              <w:rPr>
                <w:noProof/>
                <w:webHidden/>
              </w:rPr>
              <w:tab/>
            </w:r>
            <w:r w:rsidR="00086DC2">
              <w:rPr>
                <w:noProof/>
                <w:webHidden/>
              </w:rPr>
              <w:fldChar w:fldCharType="begin"/>
            </w:r>
            <w:r w:rsidR="00086DC2">
              <w:rPr>
                <w:noProof/>
                <w:webHidden/>
              </w:rPr>
              <w:instrText xml:space="preserve"> PAGEREF _Toc113613678 \h </w:instrText>
            </w:r>
            <w:r w:rsidR="00086DC2">
              <w:rPr>
                <w:noProof/>
                <w:webHidden/>
              </w:rPr>
            </w:r>
            <w:r w:rsidR="00086DC2">
              <w:rPr>
                <w:noProof/>
                <w:webHidden/>
              </w:rPr>
              <w:fldChar w:fldCharType="separate"/>
            </w:r>
            <w:r w:rsidR="00704DDC">
              <w:rPr>
                <w:noProof/>
                <w:webHidden/>
              </w:rPr>
              <w:t>57</w:t>
            </w:r>
            <w:r w:rsidR="00086DC2">
              <w:rPr>
                <w:noProof/>
                <w:webHidden/>
              </w:rPr>
              <w:fldChar w:fldCharType="end"/>
            </w:r>
          </w:hyperlink>
        </w:p>
        <w:p w14:paraId="7AB851FB" w14:textId="73B11718"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79" w:history="1">
            <w:r w:rsidR="00086DC2" w:rsidRPr="00E72710">
              <w:rPr>
                <w:rStyle w:val="Hyperlink"/>
                <w:noProof/>
              </w:rPr>
              <w:t>1.3.4.1.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_Toc113613679 \h </w:instrText>
            </w:r>
            <w:r w:rsidR="00086DC2">
              <w:rPr>
                <w:noProof/>
                <w:webHidden/>
              </w:rPr>
            </w:r>
            <w:r w:rsidR="00086DC2">
              <w:rPr>
                <w:noProof/>
                <w:webHidden/>
              </w:rPr>
              <w:fldChar w:fldCharType="separate"/>
            </w:r>
            <w:r w:rsidR="00704DDC">
              <w:rPr>
                <w:noProof/>
                <w:webHidden/>
              </w:rPr>
              <w:t>57</w:t>
            </w:r>
            <w:r w:rsidR="00086DC2">
              <w:rPr>
                <w:noProof/>
                <w:webHidden/>
              </w:rPr>
              <w:fldChar w:fldCharType="end"/>
            </w:r>
          </w:hyperlink>
        </w:p>
        <w:p w14:paraId="0C2DF9FB" w14:textId="169280ED"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80" w:history="1">
            <w:r w:rsidR="00086DC2" w:rsidRPr="00E72710">
              <w:rPr>
                <w:rStyle w:val="Hyperlink"/>
                <w:noProof/>
              </w:rPr>
              <w:t>1.3.4.2.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_Toc113613680 \h </w:instrText>
            </w:r>
            <w:r w:rsidR="00086DC2">
              <w:rPr>
                <w:noProof/>
                <w:webHidden/>
              </w:rPr>
            </w:r>
            <w:r w:rsidR="00086DC2">
              <w:rPr>
                <w:noProof/>
                <w:webHidden/>
              </w:rPr>
              <w:fldChar w:fldCharType="separate"/>
            </w:r>
            <w:r w:rsidR="00704DDC">
              <w:rPr>
                <w:noProof/>
                <w:webHidden/>
              </w:rPr>
              <w:t>58</w:t>
            </w:r>
            <w:r w:rsidR="00086DC2">
              <w:rPr>
                <w:noProof/>
                <w:webHidden/>
              </w:rPr>
              <w:fldChar w:fldCharType="end"/>
            </w:r>
          </w:hyperlink>
        </w:p>
        <w:p w14:paraId="5ADBC5F5" w14:textId="1933042B"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81" w:history="1">
            <w:r w:rsidR="00086DC2" w:rsidRPr="00E72710">
              <w:rPr>
                <w:rStyle w:val="Hyperlink"/>
                <w:noProof/>
              </w:rPr>
              <w:t>1.3.5.</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Quản lý nghiệp vụ</w:t>
            </w:r>
            <w:r w:rsidR="00086DC2">
              <w:rPr>
                <w:noProof/>
                <w:webHidden/>
              </w:rPr>
              <w:tab/>
            </w:r>
            <w:r w:rsidR="00086DC2">
              <w:rPr>
                <w:noProof/>
                <w:webHidden/>
              </w:rPr>
              <w:fldChar w:fldCharType="begin"/>
            </w:r>
            <w:r w:rsidR="00086DC2">
              <w:rPr>
                <w:noProof/>
                <w:webHidden/>
              </w:rPr>
              <w:instrText xml:space="preserve"> PAGEREF _Toc113613681 \h </w:instrText>
            </w:r>
            <w:r w:rsidR="00086DC2">
              <w:rPr>
                <w:noProof/>
                <w:webHidden/>
              </w:rPr>
            </w:r>
            <w:r w:rsidR="00086DC2">
              <w:rPr>
                <w:noProof/>
                <w:webHidden/>
              </w:rPr>
              <w:fldChar w:fldCharType="separate"/>
            </w:r>
            <w:r w:rsidR="00704DDC">
              <w:rPr>
                <w:noProof/>
                <w:webHidden/>
              </w:rPr>
              <w:t>62</w:t>
            </w:r>
            <w:r w:rsidR="00086DC2">
              <w:rPr>
                <w:noProof/>
                <w:webHidden/>
              </w:rPr>
              <w:fldChar w:fldCharType="end"/>
            </w:r>
          </w:hyperlink>
        </w:p>
        <w:p w14:paraId="3C46358D" w14:textId="11A1C6C3"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82" w:history="1">
            <w:r w:rsidR="00086DC2" w:rsidRPr="00E72710">
              <w:rPr>
                <w:rStyle w:val="Hyperlink"/>
                <w:noProof/>
              </w:rPr>
              <w:t>1.3.5.1.</w:t>
            </w:r>
            <w:r w:rsidR="00086DC2">
              <w:rPr>
                <w:rFonts w:asciiTheme="minorHAnsi" w:eastAsiaTheme="minorEastAsia" w:hAnsiTheme="minorHAnsi" w:cstheme="minorBidi"/>
                <w:noProof/>
                <w:sz w:val="22"/>
                <w:szCs w:val="22"/>
              </w:rPr>
              <w:tab/>
            </w:r>
            <w:r w:rsidR="00086DC2" w:rsidRPr="00E72710">
              <w:rPr>
                <w:rStyle w:val="Hyperlink"/>
                <w:noProof/>
              </w:rPr>
              <w:t>Màn hình chuyển báo cáo tổn thất - Account Cán bộ Quản lý nghiệp vụ</w:t>
            </w:r>
            <w:r w:rsidR="00086DC2">
              <w:rPr>
                <w:noProof/>
                <w:webHidden/>
              </w:rPr>
              <w:tab/>
            </w:r>
            <w:r w:rsidR="00086DC2">
              <w:rPr>
                <w:noProof/>
                <w:webHidden/>
              </w:rPr>
              <w:fldChar w:fldCharType="begin"/>
            </w:r>
            <w:r w:rsidR="00086DC2">
              <w:rPr>
                <w:noProof/>
                <w:webHidden/>
              </w:rPr>
              <w:instrText xml:space="preserve"> PAGEREF _Toc113613682 \h </w:instrText>
            </w:r>
            <w:r w:rsidR="00086DC2">
              <w:rPr>
                <w:noProof/>
                <w:webHidden/>
              </w:rPr>
            </w:r>
            <w:r w:rsidR="00086DC2">
              <w:rPr>
                <w:noProof/>
                <w:webHidden/>
              </w:rPr>
              <w:fldChar w:fldCharType="separate"/>
            </w:r>
            <w:r w:rsidR="00704DDC">
              <w:rPr>
                <w:noProof/>
                <w:webHidden/>
              </w:rPr>
              <w:t>62</w:t>
            </w:r>
            <w:r w:rsidR="00086DC2">
              <w:rPr>
                <w:noProof/>
                <w:webHidden/>
              </w:rPr>
              <w:fldChar w:fldCharType="end"/>
            </w:r>
          </w:hyperlink>
        </w:p>
        <w:p w14:paraId="6C812B20" w14:textId="4412AFAD"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83" w:history="1">
            <w:r w:rsidR="00086DC2" w:rsidRPr="00E72710">
              <w:rPr>
                <w:rStyle w:val="Hyperlink"/>
                <w:noProof/>
              </w:rPr>
              <w:t>1.3.5.2.</w:t>
            </w:r>
            <w:r w:rsidR="00086DC2">
              <w:rPr>
                <w:rFonts w:asciiTheme="minorHAnsi" w:eastAsiaTheme="minorEastAsia" w:hAnsiTheme="minorHAnsi" w:cstheme="minorBidi"/>
                <w:noProof/>
                <w:sz w:val="22"/>
                <w:szCs w:val="22"/>
              </w:rPr>
              <w:tab/>
            </w:r>
            <w:r w:rsidR="00086DC2" w:rsidRPr="00E72710">
              <w:rPr>
                <w:rStyle w:val="Hyperlink"/>
                <w:noProof/>
              </w:rPr>
              <w:t>Mô tả màn hình chuyển báo cáo tổn thất - Account Cán bộ Quản lý nghiệp vụ</w:t>
            </w:r>
            <w:r w:rsidR="00086DC2">
              <w:rPr>
                <w:noProof/>
                <w:webHidden/>
              </w:rPr>
              <w:tab/>
            </w:r>
            <w:r w:rsidR="00086DC2">
              <w:rPr>
                <w:noProof/>
                <w:webHidden/>
              </w:rPr>
              <w:fldChar w:fldCharType="begin"/>
            </w:r>
            <w:r w:rsidR="00086DC2">
              <w:rPr>
                <w:noProof/>
                <w:webHidden/>
              </w:rPr>
              <w:instrText xml:space="preserve"> PAGEREF _Toc113613683 \h </w:instrText>
            </w:r>
            <w:r w:rsidR="00086DC2">
              <w:rPr>
                <w:noProof/>
                <w:webHidden/>
              </w:rPr>
            </w:r>
            <w:r w:rsidR="00086DC2">
              <w:rPr>
                <w:noProof/>
                <w:webHidden/>
              </w:rPr>
              <w:fldChar w:fldCharType="separate"/>
            </w:r>
            <w:r w:rsidR="00704DDC">
              <w:rPr>
                <w:noProof/>
                <w:webHidden/>
              </w:rPr>
              <w:t>63</w:t>
            </w:r>
            <w:r w:rsidR="00086DC2">
              <w:rPr>
                <w:noProof/>
                <w:webHidden/>
              </w:rPr>
              <w:fldChar w:fldCharType="end"/>
            </w:r>
          </w:hyperlink>
        </w:p>
        <w:p w14:paraId="326060B7" w14:textId="019D680A"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84" w:history="1">
            <w:r w:rsidR="00086DC2" w:rsidRPr="00E72710">
              <w:rPr>
                <w:rStyle w:val="Hyperlink"/>
                <w:noProof/>
              </w:rPr>
              <w:t>1.3.5.3.</w:t>
            </w:r>
            <w:r w:rsidR="00086DC2">
              <w:rPr>
                <w:rFonts w:asciiTheme="minorHAnsi" w:eastAsiaTheme="minorEastAsia" w:hAnsiTheme="minorHAnsi" w:cstheme="minorBidi"/>
                <w:noProof/>
                <w:sz w:val="22"/>
                <w:szCs w:val="22"/>
              </w:rPr>
              <w:tab/>
            </w:r>
            <w:r w:rsidR="00086DC2" w:rsidRPr="00E72710">
              <w:rPr>
                <w:rStyle w:val="Hyperlink"/>
                <w:noProof/>
              </w:rPr>
              <w:t>Màn hình phê duyệt báo cáo tổn thất - Account Lãnh đạo Quản lý nghiệp vụ</w:t>
            </w:r>
            <w:r w:rsidR="00086DC2">
              <w:rPr>
                <w:noProof/>
                <w:webHidden/>
              </w:rPr>
              <w:tab/>
            </w:r>
            <w:r w:rsidR="00086DC2">
              <w:rPr>
                <w:noProof/>
                <w:webHidden/>
              </w:rPr>
              <w:fldChar w:fldCharType="begin"/>
            </w:r>
            <w:r w:rsidR="00086DC2">
              <w:rPr>
                <w:noProof/>
                <w:webHidden/>
              </w:rPr>
              <w:instrText xml:space="preserve"> PAGEREF _Toc113613684 \h </w:instrText>
            </w:r>
            <w:r w:rsidR="00086DC2">
              <w:rPr>
                <w:noProof/>
                <w:webHidden/>
              </w:rPr>
            </w:r>
            <w:r w:rsidR="00086DC2">
              <w:rPr>
                <w:noProof/>
                <w:webHidden/>
              </w:rPr>
              <w:fldChar w:fldCharType="separate"/>
            </w:r>
            <w:r w:rsidR="00704DDC">
              <w:rPr>
                <w:noProof/>
                <w:webHidden/>
              </w:rPr>
              <w:t>68</w:t>
            </w:r>
            <w:r w:rsidR="00086DC2">
              <w:rPr>
                <w:noProof/>
                <w:webHidden/>
              </w:rPr>
              <w:fldChar w:fldCharType="end"/>
            </w:r>
          </w:hyperlink>
        </w:p>
        <w:p w14:paraId="366B0A26" w14:textId="10BF0828"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85" w:history="1">
            <w:r w:rsidR="00086DC2" w:rsidRPr="00E72710">
              <w:rPr>
                <w:rStyle w:val="Hyperlink"/>
                <w:noProof/>
              </w:rPr>
              <w:t>1.1.1.1.</w:t>
            </w:r>
            <w:r w:rsidR="00086DC2">
              <w:rPr>
                <w:rFonts w:asciiTheme="minorHAnsi" w:eastAsiaTheme="minorEastAsia" w:hAnsiTheme="minorHAnsi" w:cstheme="minorBidi"/>
                <w:noProof/>
                <w:sz w:val="22"/>
                <w:szCs w:val="22"/>
              </w:rPr>
              <w:tab/>
            </w:r>
            <w:r w:rsidR="00086DC2" w:rsidRPr="00E72710">
              <w:rPr>
                <w:rStyle w:val="Hyperlink"/>
                <w:noProof/>
              </w:rPr>
              <w:t>Mô tả màn hình phê duyệt báo cáo tổn thất - Account Lãnh đạo Quản lý nghiệp vụ</w:t>
            </w:r>
            <w:r w:rsidR="00086DC2">
              <w:rPr>
                <w:noProof/>
                <w:webHidden/>
              </w:rPr>
              <w:tab/>
            </w:r>
            <w:r w:rsidR="00086DC2">
              <w:rPr>
                <w:noProof/>
                <w:webHidden/>
              </w:rPr>
              <w:fldChar w:fldCharType="begin"/>
            </w:r>
            <w:r w:rsidR="00086DC2">
              <w:rPr>
                <w:noProof/>
                <w:webHidden/>
              </w:rPr>
              <w:instrText xml:space="preserve"> PAGEREF _Toc113613685 \h </w:instrText>
            </w:r>
            <w:r w:rsidR="00086DC2">
              <w:rPr>
                <w:noProof/>
                <w:webHidden/>
              </w:rPr>
            </w:r>
            <w:r w:rsidR="00086DC2">
              <w:rPr>
                <w:noProof/>
                <w:webHidden/>
              </w:rPr>
              <w:fldChar w:fldCharType="separate"/>
            </w:r>
            <w:r w:rsidR="00704DDC">
              <w:rPr>
                <w:noProof/>
                <w:webHidden/>
              </w:rPr>
              <w:t>70</w:t>
            </w:r>
            <w:r w:rsidR="00086DC2">
              <w:rPr>
                <w:noProof/>
                <w:webHidden/>
              </w:rPr>
              <w:fldChar w:fldCharType="end"/>
            </w:r>
          </w:hyperlink>
        </w:p>
        <w:p w14:paraId="43711A16" w14:textId="687680FF"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86" w:history="1">
            <w:r w:rsidR="00086DC2" w:rsidRPr="00E72710">
              <w:rPr>
                <w:rStyle w:val="Hyperlink"/>
                <w:noProof/>
              </w:rPr>
              <w:t>1.1.2.</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Tài chính kế toán</w:t>
            </w:r>
            <w:r w:rsidR="00086DC2">
              <w:rPr>
                <w:noProof/>
                <w:webHidden/>
              </w:rPr>
              <w:tab/>
            </w:r>
            <w:r w:rsidR="00086DC2">
              <w:rPr>
                <w:noProof/>
                <w:webHidden/>
              </w:rPr>
              <w:fldChar w:fldCharType="begin"/>
            </w:r>
            <w:r w:rsidR="00086DC2">
              <w:rPr>
                <w:noProof/>
                <w:webHidden/>
              </w:rPr>
              <w:instrText xml:space="preserve"> PAGEREF _Toc113613686 \h </w:instrText>
            </w:r>
            <w:r w:rsidR="00086DC2">
              <w:rPr>
                <w:noProof/>
                <w:webHidden/>
              </w:rPr>
            </w:r>
            <w:r w:rsidR="00086DC2">
              <w:rPr>
                <w:noProof/>
                <w:webHidden/>
              </w:rPr>
              <w:fldChar w:fldCharType="separate"/>
            </w:r>
            <w:r w:rsidR="00704DDC">
              <w:rPr>
                <w:noProof/>
                <w:webHidden/>
              </w:rPr>
              <w:t>74</w:t>
            </w:r>
            <w:r w:rsidR="00086DC2">
              <w:rPr>
                <w:noProof/>
                <w:webHidden/>
              </w:rPr>
              <w:fldChar w:fldCharType="end"/>
            </w:r>
          </w:hyperlink>
        </w:p>
        <w:p w14:paraId="6502A65E" w14:textId="2F0FB758"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87" w:history="1">
            <w:r w:rsidR="00086DC2" w:rsidRPr="00E72710">
              <w:rPr>
                <w:rStyle w:val="Hyperlink"/>
                <w:noProof/>
              </w:rPr>
              <w:t>1.1.2.1.</w:t>
            </w:r>
            <w:r w:rsidR="00086DC2">
              <w:rPr>
                <w:rFonts w:asciiTheme="minorHAnsi" w:eastAsiaTheme="minorEastAsia" w:hAnsiTheme="minorHAnsi" w:cstheme="minorBidi"/>
                <w:noProof/>
                <w:sz w:val="22"/>
                <w:szCs w:val="22"/>
              </w:rPr>
              <w:tab/>
            </w:r>
            <w:r w:rsidR="00086DC2" w:rsidRPr="00E72710">
              <w:rPr>
                <w:rStyle w:val="Hyperlink"/>
                <w:noProof/>
              </w:rPr>
              <w:t>Màn hình chuyển báo cáo tổn thất – Account Cán bộ Tài chính kế toán</w:t>
            </w:r>
            <w:r w:rsidR="00086DC2">
              <w:rPr>
                <w:noProof/>
                <w:webHidden/>
              </w:rPr>
              <w:tab/>
            </w:r>
            <w:r w:rsidR="00086DC2">
              <w:rPr>
                <w:noProof/>
                <w:webHidden/>
              </w:rPr>
              <w:fldChar w:fldCharType="begin"/>
            </w:r>
            <w:r w:rsidR="00086DC2">
              <w:rPr>
                <w:noProof/>
                <w:webHidden/>
              </w:rPr>
              <w:instrText xml:space="preserve"> PAGEREF _Toc113613687 \h </w:instrText>
            </w:r>
            <w:r w:rsidR="00086DC2">
              <w:rPr>
                <w:noProof/>
                <w:webHidden/>
              </w:rPr>
            </w:r>
            <w:r w:rsidR="00086DC2">
              <w:rPr>
                <w:noProof/>
                <w:webHidden/>
              </w:rPr>
              <w:fldChar w:fldCharType="separate"/>
            </w:r>
            <w:r w:rsidR="00704DDC">
              <w:rPr>
                <w:noProof/>
                <w:webHidden/>
              </w:rPr>
              <w:t>74</w:t>
            </w:r>
            <w:r w:rsidR="00086DC2">
              <w:rPr>
                <w:noProof/>
                <w:webHidden/>
              </w:rPr>
              <w:fldChar w:fldCharType="end"/>
            </w:r>
          </w:hyperlink>
        </w:p>
        <w:p w14:paraId="31B53EF6" w14:textId="5A1F44B4"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88" w:history="1">
            <w:r w:rsidR="00086DC2" w:rsidRPr="00E72710">
              <w:rPr>
                <w:rStyle w:val="Hyperlink"/>
                <w:noProof/>
              </w:rPr>
              <w:t>1.1.2.2.</w:t>
            </w:r>
            <w:r w:rsidR="00086DC2">
              <w:rPr>
                <w:rFonts w:asciiTheme="minorHAnsi" w:eastAsiaTheme="minorEastAsia" w:hAnsiTheme="minorHAnsi" w:cstheme="minorBidi"/>
                <w:noProof/>
                <w:sz w:val="22"/>
                <w:szCs w:val="22"/>
              </w:rPr>
              <w:tab/>
            </w:r>
            <w:r w:rsidR="00086DC2" w:rsidRPr="00E72710">
              <w:rPr>
                <w:rStyle w:val="Hyperlink"/>
                <w:noProof/>
              </w:rPr>
              <w:t>Mô tả màn hình chuyển báo cáo tổn thất – Account Cán bộ Tài chính kế toán</w:t>
            </w:r>
            <w:r w:rsidR="00086DC2">
              <w:rPr>
                <w:noProof/>
                <w:webHidden/>
              </w:rPr>
              <w:tab/>
            </w:r>
            <w:r w:rsidR="00086DC2">
              <w:rPr>
                <w:noProof/>
                <w:webHidden/>
              </w:rPr>
              <w:fldChar w:fldCharType="begin"/>
            </w:r>
            <w:r w:rsidR="00086DC2">
              <w:rPr>
                <w:noProof/>
                <w:webHidden/>
              </w:rPr>
              <w:instrText xml:space="preserve"> PAGEREF _Toc113613688 \h </w:instrText>
            </w:r>
            <w:r w:rsidR="00086DC2">
              <w:rPr>
                <w:noProof/>
                <w:webHidden/>
              </w:rPr>
            </w:r>
            <w:r w:rsidR="00086DC2">
              <w:rPr>
                <w:noProof/>
                <w:webHidden/>
              </w:rPr>
              <w:fldChar w:fldCharType="separate"/>
            </w:r>
            <w:r w:rsidR="00704DDC">
              <w:rPr>
                <w:noProof/>
                <w:webHidden/>
              </w:rPr>
              <w:t>76</w:t>
            </w:r>
            <w:r w:rsidR="00086DC2">
              <w:rPr>
                <w:noProof/>
                <w:webHidden/>
              </w:rPr>
              <w:fldChar w:fldCharType="end"/>
            </w:r>
          </w:hyperlink>
        </w:p>
        <w:p w14:paraId="113D42E7" w14:textId="0C189BCE"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89" w:history="1">
            <w:r w:rsidR="00086DC2" w:rsidRPr="00E72710">
              <w:rPr>
                <w:rStyle w:val="Hyperlink"/>
                <w:noProof/>
              </w:rPr>
              <w:t>1.1.2.3.</w:t>
            </w:r>
            <w:r w:rsidR="00086DC2">
              <w:rPr>
                <w:rFonts w:asciiTheme="minorHAnsi" w:eastAsiaTheme="minorEastAsia" w:hAnsiTheme="minorHAnsi" w:cstheme="minorBidi"/>
                <w:noProof/>
                <w:sz w:val="22"/>
                <w:szCs w:val="22"/>
              </w:rPr>
              <w:tab/>
            </w:r>
            <w:r w:rsidR="00086DC2" w:rsidRPr="00E72710">
              <w:rPr>
                <w:rStyle w:val="Hyperlink"/>
                <w:noProof/>
              </w:rPr>
              <w:t>Màn hình duyệt báo cáo tổn thất – Account Lãnh đạo tài chính kế toán</w:t>
            </w:r>
            <w:r w:rsidR="00086DC2">
              <w:rPr>
                <w:noProof/>
                <w:webHidden/>
              </w:rPr>
              <w:tab/>
            </w:r>
            <w:r w:rsidR="00086DC2">
              <w:rPr>
                <w:noProof/>
                <w:webHidden/>
              </w:rPr>
              <w:fldChar w:fldCharType="begin"/>
            </w:r>
            <w:r w:rsidR="00086DC2">
              <w:rPr>
                <w:noProof/>
                <w:webHidden/>
              </w:rPr>
              <w:instrText xml:space="preserve"> PAGEREF _Toc113613689 \h </w:instrText>
            </w:r>
            <w:r w:rsidR="00086DC2">
              <w:rPr>
                <w:noProof/>
                <w:webHidden/>
              </w:rPr>
            </w:r>
            <w:r w:rsidR="00086DC2">
              <w:rPr>
                <w:noProof/>
                <w:webHidden/>
              </w:rPr>
              <w:fldChar w:fldCharType="separate"/>
            </w:r>
            <w:r w:rsidR="00704DDC">
              <w:rPr>
                <w:noProof/>
                <w:webHidden/>
              </w:rPr>
              <w:t>81</w:t>
            </w:r>
            <w:r w:rsidR="00086DC2">
              <w:rPr>
                <w:noProof/>
                <w:webHidden/>
              </w:rPr>
              <w:fldChar w:fldCharType="end"/>
            </w:r>
          </w:hyperlink>
        </w:p>
        <w:p w14:paraId="763C6218" w14:textId="5F888DF1"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90" w:history="1">
            <w:r w:rsidR="00086DC2" w:rsidRPr="00E72710">
              <w:rPr>
                <w:rStyle w:val="Hyperlink"/>
                <w:noProof/>
              </w:rPr>
              <w:t>1.1.2.4.</w:t>
            </w:r>
            <w:r w:rsidR="00086DC2">
              <w:rPr>
                <w:rFonts w:asciiTheme="minorHAnsi" w:eastAsiaTheme="minorEastAsia" w:hAnsiTheme="minorHAnsi" w:cstheme="minorBidi"/>
                <w:noProof/>
                <w:sz w:val="22"/>
                <w:szCs w:val="22"/>
              </w:rPr>
              <w:tab/>
            </w:r>
            <w:r w:rsidR="00086DC2" w:rsidRPr="00E72710">
              <w:rPr>
                <w:rStyle w:val="Hyperlink"/>
                <w:noProof/>
              </w:rPr>
              <w:t>Mô tả màn hình duyệt báo cáo tổn thất – Account Lãnh đạo tài chính kế toán</w:t>
            </w:r>
            <w:r w:rsidR="00086DC2">
              <w:rPr>
                <w:noProof/>
                <w:webHidden/>
              </w:rPr>
              <w:tab/>
            </w:r>
            <w:r w:rsidR="00086DC2">
              <w:rPr>
                <w:noProof/>
                <w:webHidden/>
              </w:rPr>
              <w:fldChar w:fldCharType="begin"/>
            </w:r>
            <w:r w:rsidR="00086DC2">
              <w:rPr>
                <w:noProof/>
                <w:webHidden/>
              </w:rPr>
              <w:instrText xml:space="preserve"> PAGEREF _Toc113613690 \h </w:instrText>
            </w:r>
            <w:r w:rsidR="00086DC2">
              <w:rPr>
                <w:noProof/>
                <w:webHidden/>
              </w:rPr>
            </w:r>
            <w:r w:rsidR="00086DC2">
              <w:rPr>
                <w:noProof/>
                <w:webHidden/>
              </w:rPr>
              <w:fldChar w:fldCharType="separate"/>
            </w:r>
            <w:r w:rsidR="00704DDC">
              <w:rPr>
                <w:noProof/>
                <w:webHidden/>
              </w:rPr>
              <w:t>82</w:t>
            </w:r>
            <w:r w:rsidR="00086DC2">
              <w:rPr>
                <w:noProof/>
                <w:webHidden/>
              </w:rPr>
              <w:fldChar w:fldCharType="end"/>
            </w:r>
          </w:hyperlink>
        </w:p>
        <w:p w14:paraId="058C2C2E" w14:textId="4CF2A89B"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91" w:history="1">
            <w:r w:rsidR="00086DC2" w:rsidRPr="00E72710">
              <w:rPr>
                <w:rStyle w:val="Hyperlink"/>
                <w:noProof/>
              </w:rPr>
              <w:t>1.1.3.</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Ban Tái Bảo Hiểm</w:t>
            </w:r>
            <w:r w:rsidR="00086DC2">
              <w:rPr>
                <w:noProof/>
                <w:webHidden/>
              </w:rPr>
              <w:tab/>
            </w:r>
            <w:r w:rsidR="00086DC2">
              <w:rPr>
                <w:noProof/>
                <w:webHidden/>
              </w:rPr>
              <w:fldChar w:fldCharType="begin"/>
            </w:r>
            <w:r w:rsidR="00086DC2">
              <w:rPr>
                <w:noProof/>
                <w:webHidden/>
              </w:rPr>
              <w:instrText xml:space="preserve"> PAGEREF _Toc113613691 \h </w:instrText>
            </w:r>
            <w:r w:rsidR="00086DC2">
              <w:rPr>
                <w:noProof/>
                <w:webHidden/>
              </w:rPr>
            </w:r>
            <w:r w:rsidR="00086DC2">
              <w:rPr>
                <w:noProof/>
                <w:webHidden/>
              </w:rPr>
              <w:fldChar w:fldCharType="separate"/>
            </w:r>
            <w:r w:rsidR="00704DDC">
              <w:rPr>
                <w:noProof/>
                <w:webHidden/>
              </w:rPr>
              <w:t>86</w:t>
            </w:r>
            <w:r w:rsidR="00086DC2">
              <w:rPr>
                <w:noProof/>
                <w:webHidden/>
              </w:rPr>
              <w:fldChar w:fldCharType="end"/>
            </w:r>
          </w:hyperlink>
        </w:p>
        <w:p w14:paraId="6D87A51E" w14:textId="0E3BADB0"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92" w:history="1">
            <w:r w:rsidR="00086DC2" w:rsidRPr="00E72710">
              <w:rPr>
                <w:rStyle w:val="Hyperlink"/>
                <w:noProof/>
              </w:rPr>
              <w:t>1.1.3.1.</w:t>
            </w:r>
            <w:r w:rsidR="00086DC2">
              <w:rPr>
                <w:rFonts w:asciiTheme="minorHAnsi" w:eastAsiaTheme="minorEastAsia" w:hAnsiTheme="minorHAnsi" w:cstheme="minorBidi"/>
                <w:noProof/>
                <w:sz w:val="22"/>
                <w:szCs w:val="22"/>
              </w:rPr>
              <w:tab/>
            </w:r>
            <w:r w:rsidR="00086DC2" w:rsidRPr="00E72710">
              <w:rPr>
                <w:rStyle w:val="Hyperlink"/>
                <w:noProof/>
              </w:rPr>
              <w:t>Màn hình chuyển báo cáo tổn thất - Account Cán bộ Ban Tái Bảo Hiểm</w:t>
            </w:r>
            <w:r w:rsidR="00086DC2">
              <w:rPr>
                <w:noProof/>
                <w:webHidden/>
              </w:rPr>
              <w:tab/>
            </w:r>
            <w:r w:rsidR="00086DC2">
              <w:rPr>
                <w:noProof/>
                <w:webHidden/>
              </w:rPr>
              <w:fldChar w:fldCharType="begin"/>
            </w:r>
            <w:r w:rsidR="00086DC2">
              <w:rPr>
                <w:noProof/>
                <w:webHidden/>
              </w:rPr>
              <w:instrText xml:space="preserve"> PAGEREF _Toc113613692 \h </w:instrText>
            </w:r>
            <w:r w:rsidR="00086DC2">
              <w:rPr>
                <w:noProof/>
                <w:webHidden/>
              </w:rPr>
            </w:r>
            <w:r w:rsidR="00086DC2">
              <w:rPr>
                <w:noProof/>
                <w:webHidden/>
              </w:rPr>
              <w:fldChar w:fldCharType="separate"/>
            </w:r>
            <w:r w:rsidR="00704DDC">
              <w:rPr>
                <w:noProof/>
                <w:webHidden/>
              </w:rPr>
              <w:t>86</w:t>
            </w:r>
            <w:r w:rsidR="00086DC2">
              <w:rPr>
                <w:noProof/>
                <w:webHidden/>
              </w:rPr>
              <w:fldChar w:fldCharType="end"/>
            </w:r>
          </w:hyperlink>
        </w:p>
        <w:p w14:paraId="07D669E3" w14:textId="7E1665E7"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93" w:history="1">
            <w:r w:rsidR="00086DC2" w:rsidRPr="00E72710">
              <w:rPr>
                <w:rStyle w:val="Hyperlink"/>
                <w:noProof/>
              </w:rPr>
              <w:t>1.1.3.2.</w:t>
            </w:r>
            <w:r w:rsidR="00086DC2">
              <w:rPr>
                <w:rFonts w:asciiTheme="minorHAnsi" w:eastAsiaTheme="minorEastAsia" w:hAnsiTheme="minorHAnsi" w:cstheme="minorBidi"/>
                <w:noProof/>
                <w:sz w:val="22"/>
                <w:szCs w:val="22"/>
              </w:rPr>
              <w:tab/>
            </w:r>
            <w:r w:rsidR="00086DC2" w:rsidRPr="00E72710">
              <w:rPr>
                <w:rStyle w:val="Hyperlink"/>
                <w:noProof/>
              </w:rPr>
              <w:t>Mô tả màn hình chuyển báo cáo tổn thất - Account Cán bộ Ban Tái Bảo Hiểm</w:t>
            </w:r>
            <w:r w:rsidR="00086DC2">
              <w:rPr>
                <w:noProof/>
                <w:webHidden/>
              </w:rPr>
              <w:tab/>
            </w:r>
            <w:r w:rsidR="00086DC2">
              <w:rPr>
                <w:noProof/>
                <w:webHidden/>
              </w:rPr>
              <w:fldChar w:fldCharType="begin"/>
            </w:r>
            <w:r w:rsidR="00086DC2">
              <w:rPr>
                <w:noProof/>
                <w:webHidden/>
              </w:rPr>
              <w:instrText xml:space="preserve"> PAGEREF _Toc113613693 \h </w:instrText>
            </w:r>
            <w:r w:rsidR="00086DC2">
              <w:rPr>
                <w:noProof/>
                <w:webHidden/>
              </w:rPr>
            </w:r>
            <w:r w:rsidR="00086DC2">
              <w:rPr>
                <w:noProof/>
                <w:webHidden/>
              </w:rPr>
              <w:fldChar w:fldCharType="separate"/>
            </w:r>
            <w:r w:rsidR="00704DDC">
              <w:rPr>
                <w:noProof/>
                <w:webHidden/>
              </w:rPr>
              <w:t>88</w:t>
            </w:r>
            <w:r w:rsidR="00086DC2">
              <w:rPr>
                <w:noProof/>
                <w:webHidden/>
              </w:rPr>
              <w:fldChar w:fldCharType="end"/>
            </w:r>
          </w:hyperlink>
        </w:p>
        <w:p w14:paraId="47A8D1DA" w14:textId="79549903"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94" w:history="1">
            <w:r w:rsidR="00086DC2" w:rsidRPr="00E72710">
              <w:rPr>
                <w:rStyle w:val="Hyperlink"/>
                <w:noProof/>
              </w:rPr>
              <w:t>1.1.3.3.</w:t>
            </w:r>
            <w:r w:rsidR="00086DC2">
              <w:rPr>
                <w:rFonts w:asciiTheme="minorHAnsi" w:eastAsiaTheme="minorEastAsia" w:hAnsiTheme="minorHAnsi" w:cstheme="minorBidi"/>
                <w:noProof/>
                <w:sz w:val="22"/>
                <w:szCs w:val="22"/>
              </w:rPr>
              <w:tab/>
            </w:r>
            <w:r w:rsidR="00086DC2" w:rsidRPr="00E72710">
              <w:rPr>
                <w:rStyle w:val="Hyperlink"/>
                <w:noProof/>
              </w:rPr>
              <w:t>Màn hình phê duyệt báo cáo tổn thất - Account Lãnh đạo Ban Tái Bảo Hiểm</w:t>
            </w:r>
            <w:r w:rsidR="00086DC2">
              <w:rPr>
                <w:noProof/>
                <w:webHidden/>
              </w:rPr>
              <w:tab/>
            </w:r>
            <w:r w:rsidR="00086DC2">
              <w:rPr>
                <w:noProof/>
                <w:webHidden/>
              </w:rPr>
              <w:fldChar w:fldCharType="begin"/>
            </w:r>
            <w:r w:rsidR="00086DC2">
              <w:rPr>
                <w:noProof/>
                <w:webHidden/>
              </w:rPr>
              <w:instrText xml:space="preserve"> PAGEREF _Toc113613694 \h </w:instrText>
            </w:r>
            <w:r w:rsidR="00086DC2">
              <w:rPr>
                <w:noProof/>
                <w:webHidden/>
              </w:rPr>
            </w:r>
            <w:r w:rsidR="00086DC2">
              <w:rPr>
                <w:noProof/>
                <w:webHidden/>
              </w:rPr>
              <w:fldChar w:fldCharType="separate"/>
            </w:r>
            <w:r w:rsidR="00704DDC">
              <w:rPr>
                <w:noProof/>
                <w:webHidden/>
              </w:rPr>
              <w:t>93</w:t>
            </w:r>
            <w:r w:rsidR="00086DC2">
              <w:rPr>
                <w:noProof/>
                <w:webHidden/>
              </w:rPr>
              <w:fldChar w:fldCharType="end"/>
            </w:r>
          </w:hyperlink>
        </w:p>
        <w:p w14:paraId="32876E5D" w14:textId="558FA711"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95" w:history="1">
            <w:r w:rsidR="00086DC2" w:rsidRPr="00E72710">
              <w:rPr>
                <w:rStyle w:val="Hyperlink"/>
                <w:noProof/>
              </w:rPr>
              <w:t>1.1.3.4.</w:t>
            </w:r>
            <w:r w:rsidR="00086DC2">
              <w:rPr>
                <w:rFonts w:asciiTheme="minorHAnsi" w:eastAsiaTheme="minorEastAsia" w:hAnsiTheme="minorHAnsi" w:cstheme="minorBidi"/>
                <w:noProof/>
                <w:sz w:val="22"/>
                <w:szCs w:val="22"/>
              </w:rPr>
              <w:tab/>
            </w:r>
            <w:r w:rsidR="00086DC2" w:rsidRPr="00E72710">
              <w:rPr>
                <w:rStyle w:val="Hyperlink"/>
                <w:noProof/>
              </w:rPr>
              <w:t>Mô tả màn hình phê duyệt báo cáo tổn thất - Lãnh đạo Ban Tái Bảo Hiểm</w:t>
            </w:r>
            <w:r w:rsidR="00086DC2">
              <w:rPr>
                <w:noProof/>
                <w:webHidden/>
              </w:rPr>
              <w:tab/>
            </w:r>
            <w:r w:rsidR="00086DC2">
              <w:rPr>
                <w:noProof/>
                <w:webHidden/>
              </w:rPr>
              <w:fldChar w:fldCharType="begin"/>
            </w:r>
            <w:r w:rsidR="00086DC2">
              <w:rPr>
                <w:noProof/>
                <w:webHidden/>
              </w:rPr>
              <w:instrText xml:space="preserve"> PAGEREF _Toc113613695 \h </w:instrText>
            </w:r>
            <w:r w:rsidR="00086DC2">
              <w:rPr>
                <w:noProof/>
                <w:webHidden/>
              </w:rPr>
            </w:r>
            <w:r w:rsidR="00086DC2">
              <w:rPr>
                <w:noProof/>
                <w:webHidden/>
              </w:rPr>
              <w:fldChar w:fldCharType="separate"/>
            </w:r>
            <w:r w:rsidR="00704DDC">
              <w:rPr>
                <w:noProof/>
                <w:webHidden/>
              </w:rPr>
              <w:t>94</w:t>
            </w:r>
            <w:r w:rsidR="00086DC2">
              <w:rPr>
                <w:noProof/>
                <w:webHidden/>
              </w:rPr>
              <w:fldChar w:fldCharType="end"/>
            </w:r>
          </w:hyperlink>
        </w:p>
        <w:p w14:paraId="10A1BB48" w14:textId="290F822F"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96" w:history="1">
            <w:r w:rsidR="00086DC2" w:rsidRPr="00E72710">
              <w:rPr>
                <w:rStyle w:val="Hyperlink"/>
                <w:noProof/>
              </w:rPr>
              <w:t>1.1.4.</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Lãnh đạo Đơn vị Cấp đơn</w:t>
            </w:r>
            <w:r w:rsidR="00086DC2">
              <w:rPr>
                <w:noProof/>
                <w:webHidden/>
              </w:rPr>
              <w:tab/>
            </w:r>
            <w:r w:rsidR="00086DC2">
              <w:rPr>
                <w:noProof/>
                <w:webHidden/>
              </w:rPr>
              <w:fldChar w:fldCharType="begin"/>
            </w:r>
            <w:r w:rsidR="00086DC2">
              <w:rPr>
                <w:noProof/>
                <w:webHidden/>
              </w:rPr>
              <w:instrText xml:space="preserve"> PAGEREF _Toc113613696 \h </w:instrText>
            </w:r>
            <w:r w:rsidR="00086DC2">
              <w:rPr>
                <w:noProof/>
                <w:webHidden/>
              </w:rPr>
            </w:r>
            <w:r w:rsidR="00086DC2">
              <w:rPr>
                <w:noProof/>
                <w:webHidden/>
              </w:rPr>
              <w:fldChar w:fldCharType="separate"/>
            </w:r>
            <w:r w:rsidR="00704DDC">
              <w:rPr>
                <w:noProof/>
                <w:webHidden/>
              </w:rPr>
              <w:t>99</w:t>
            </w:r>
            <w:r w:rsidR="00086DC2">
              <w:rPr>
                <w:noProof/>
                <w:webHidden/>
              </w:rPr>
              <w:fldChar w:fldCharType="end"/>
            </w:r>
          </w:hyperlink>
        </w:p>
        <w:p w14:paraId="279A764D" w14:textId="690E55C1"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97" w:history="1">
            <w:r w:rsidR="00086DC2" w:rsidRPr="00E72710">
              <w:rPr>
                <w:rStyle w:val="Hyperlink"/>
                <w:noProof/>
              </w:rPr>
              <w:t>1.1.4.1.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_Toc113613697 \h </w:instrText>
            </w:r>
            <w:r w:rsidR="00086DC2">
              <w:rPr>
                <w:noProof/>
                <w:webHidden/>
              </w:rPr>
            </w:r>
            <w:r w:rsidR="00086DC2">
              <w:rPr>
                <w:noProof/>
                <w:webHidden/>
              </w:rPr>
              <w:fldChar w:fldCharType="separate"/>
            </w:r>
            <w:r w:rsidR="00704DDC">
              <w:rPr>
                <w:noProof/>
                <w:webHidden/>
              </w:rPr>
              <w:t>99</w:t>
            </w:r>
            <w:r w:rsidR="00086DC2">
              <w:rPr>
                <w:noProof/>
                <w:webHidden/>
              </w:rPr>
              <w:fldChar w:fldCharType="end"/>
            </w:r>
          </w:hyperlink>
        </w:p>
        <w:p w14:paraId="6BB923D7" w14:textId="0C753735"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698" w:history="1">
            <w:r w:rsidR="00086DC2" w:rsidRPr="00E72710">
              <w:rPr>
                <w:rStyle w:val="Hyperlink"/>
                <w:noProof/>
              </w:rPr>
              <w:t>1.1.4.2.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_Toc113613698 \h </w:instrText>
            </w:r>
            <w:r w:rsidR="00086DC2">
              <w:rPr>
                <w:noProof/>
                <w:webHidden/>
              </w:rPr>
            </w:r>
            <w:r w:rsidR="00086DC2">
              <w:rPr>
                <w:noProof/>
                <w:webHidden/>
              </w:rPr>
              <w:fldChar w:fldCharType="separate"/>
            </w:r>
            <w:r w:rsidR="00704DDC">
              <w:rPr>
                <w:noProof/>
                <w:webHidden/>
              </w:rPr>
              <w:t>100</w:t>
            </w:r>
            <w:r w:rsidR="00086DC2">
              <w:rPr>
                <w:noProof/>
                <w:webHidden/>
              </w:rPr>
              <w:fldChar w:fldCharType="end"/>
            </w:r>
          </w:hyperlink>
        </w:p>
        <w:p w14:paraId="38A0CDF7" w14:textId="7B3EFC54"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699" w:history="1">
            <w:r w:rsidR="00086DC2" w:rsidRPr="00E72710">
              <w:rPr>
                <w:rStyle w:val="Hyperlink"/>
                <w:noProof/>
              </w:rPr>
              <w:t>1.1.5.</w:t>
            </w:r>
            <w:r w:rsidR="00086DC2">
              <w:rPr>
                <w:rFonts w:asciiTheme="minorHAnsi" w:eastAsiaTheme="minorEastAsia" w:hAnsiTheme="minorHAnsi" w:cstheme="minorBidi"/>
                <w:noProof/>
                <w:sz w:val="22"/>
                <w:szCs w:val="22"/>
              </w:rPr>
              <w:tab/>
            </w:r>
            <w:r w:rsidR="00086DC2" w:rsidRPr="00E72710">
              <w:rPr>
                <w:rStyle w:val="Hyperlink"/>
                <w:noProof/>
              </w:rPr>
              <w:t>Gửi thông báo cho nhà Đồng – cán bộ Cấp đơn</w:t>
            </w:r>
            <w:r w:rsidR="00086DC2">
              <w:rPr>
                <w:noProof/>
                <w:webHidden/>
              </w:rPr>
              <w:tab/>
            </w:r>
            <w:r w:rsidR="00086DC2">
              <w:rPr>
                <w:noProof/>
                <w:webHidden/>
              </w:rPr>
              <w:fldChar w:fldCharType="begin"/>
            </w:r>
            <w:r w:rsidR="00086DC2">
              <w:rPr>
                <w:noProof/>
                <w:webHidden/>
              </w:rPr>
              <w:instrText xml:space="preserve"> PAGEREF _Toc113613699 \h </w:instrText>
            </w:r>
            <w:r w:rsidR="00086DC2">
              <w:rPr>
                <w:noProof/>
                <w:webHidden/>
              </w:rPr>
            </w:r>
            <w:r w:rsidR="00086DC2">
              <w:rPr>
                <w:noProof/>
                <w:webHidden/>
              </w:rPr>
              <w:fldChar w:fldCharType="separate"/>
            </w:r>
            <w:r w:rsidR="00704DDC">
              <w:rPr>
                <w:noProof/>
                <w:webHidden/>
              </w:rPr>
              <w:t>105</w:t>
            </w:r>
            <w:r w:rsidR="00086DC2">
              <w:rPr>
                <w:noProof/>
                <w:webHidden/>
              </w:rPr>
              <w:fldChar w:fldCharType="end"/>
            </w:r>
          </w:hyperlink>
        </w:p>
        <w:p w14:paraId="0C0A5513" w14:textId="2E5ACB6C"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00" w:history="1">
            <w:r w:rsidR="00086DC2" w:rsidRPr="00E72710">
              <w:rPr>
                <w:rStyle w:val="Hyperlink"/>
                <w:noProof/>
              </w:rPr>
              <w:t>1.1.5.1.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_Toc113613700 \h </w:instrText>
            </w:r>
            <w:r w:rsidR="00086DC2">
              <w:rPr>
                <w:noProof/>
                <w:webHidden/>
              </w:rPr>
            </w:r>
            <w:r w:rsidR="00086DC2">
              <w:rPr>
                <w:noProof/>
                <w:webHidden/>
              </w:rPr>
              <w:fldChar w:fldCharType="separate"/>
            </w:r>
            <w:r w:rsidR="00704DDC">
              <w:rPr>
                <w:noProof/>
                <w:webHidden/>
              </w:rPr>
              <w:t>105</w:t>
            </w:r>
            <w:r w:rsidR="00086DC2">
              <w:rPr>
                <w:noProof/>
                <w:webHidden/>
              </w:rPr>
              <w:fldChar w:fldCharType="end"/>
            </w:r>
          </w:hyperlink>
        </w:p>
        <w:p w14:paraId="036E734D" w14:textId="2A1B4221"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01" w:history="1">
            <w:r w:rsidR="00086DC2" w:rsidRPr="00E72710">
              <w:rPr>
                <w:rStyle w:val="Hyperlink"/>
                <w:noProof/>
              </w:rPr>
              <w:t>1.1.5.2.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_Toc113613701 \h </w:instrText>
            </w:r>
            <w:r w:rsidR="00086DC2">
              <w:rPr>
                <w:noProof/>
                <w:webHidden/>
              </w:rPr>
            </w:r>
            <w:r w:rsidR="00086DC2">
              <w:rPr>
                <w:noProof/>
                <w:webHidden/>
              </w:rPr>
              <w:fldChar w:fldCharType="separate"/>
            </w:r>
            <w:r w:rsidR="00704DDC">
              <w:rPr>
                <w:noProof/>
                <w:webHidden/>
              </w:rPr>
              <w:t>106</w:t>
            </w:r>
            <w:r w:rsidR="00086DC2">
              <w:rPr>
                <w:noProof/>
                <w:webHidden/>
              </w:rPr>
              <w:fldChar w:fldCharType="end"/>
            </w:r>
          </w:hyperlink>
        </w:p>
        <w:p w14:paraId="3F4A09B2" w14:textId="56C1CC0F"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702" w:history="1">
            <w:r w:rsidR="00086DC2" w:rsidRPr="00E72710">
              <w:rPr>
                <w:rStyle w:val="Hyperlink"/>
                <w:noProof/>
              </w:rPr>
              <w:t>2.</w:t>
            </w:r>
            <w:r w:rsidR="00086DC2">
              <w:rPr>
                <w:rFonts w:asciiTheme="minorHAnsi" w:eastAsiaTheme="minorEastAsia" w:hAnsiTheme="minorHAnsi" w:cstheme="minorBidi"/>
                <w:noProof/>
                <w:sz w:val="22"/>
                <w:szCs w:val="22"/>
              </w:rPr>
              <w:tab/>
            </w:r>
            <w:r w:rsidR="00086DC2" w:rsidRPr="00E72710">
              <w:rPr>
                <w:rStyle w:val="Hyperlink"/>
                <w:noProof/>
              </w:rPr>
              <w:t>Phân công cán bộ xử lý</w:t>
            </w:r>
            <w:r w:rsidR="00086DC2">
              <w:rPr>
                <w:noProof/>
                <w:webHidden/>
              </w:rPr>
              <w:tab/>
            </w:r>
            <w:r w:rsidR="00086DC2">
              <w:rPr>
                <w:noProof/>
                <w:webHidden/>
              </w:rPr>
              <w:fldChar w:fldCharType="begin"/>
            </w:r>
            <w:r w:rsidR="00086DC2">
              <w:rPr>
                <w:noProof/>
                <w:webHidden/>
              </w:rPr>
              <w:instrText xml:space="preserve"> PAGEREF _Toc113613702 \h </w:instrText>
            </w:r>
            <w:r w:rsidR="00086DC2">
              <w:rPr>
                <w:noProof/>
                <w:webHidden/>
              </w:rPr>
            </w:r>
            <w:r w:rsidR="00086DC2">
              <w:rPr>
                <w:noProof/>
                <w:webHidden/>
              </w:rPr>
              <w:fldChar w:fldCharType="separate"/>
            </w:r>
            <w:r w:rsidR="00704DDC">
              <w:rPr>
                <w:noProof/>
                <w:webHidden/>
              </w:rPr>
              <w:t>110</w:t>
            </w:r>
            <w:r w:rsidR="00086DC2">
              <w:rPr>
                <w:noProof/>
                <w:webHidden/>
              </w:rPr>
              <w:fldChar w:fldCharType="end"/>
            </w:r>
          </w:hyperlink>
        </w:p>
        <w:p w14:paraId="1662B866" w14:textId="1A47F103"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703" w:history="1">
            <w:r w:rsidR="00086DC2" w:rsidRPr="00E72710">
              <w:rPr>
                <w:rStyle w:val="Hyperlink"/>
                <w:noProof/>
              </w:rPr>
              <w:t>2.1.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_Toc113613703 \h </w:instrText>
            </w:r>
            <w:r w:rsidR="00086DC2">
              <w:rPr>
                <w:noProof/>
                <w:webHidden/>
              </w:rPr>
            </w:r>
            <w:r w:rsidR="00086DC2">
              <w:rPr>
                <w:noProof/>
                <w:webHidden/>
              </w:rPr>
              <w:fldChar w:fldCharType="separate"/>
            </w:r>
            <w:r w:rsidR="00704DDC">
              <w:rPr>
                <w:noProof/>
                <w:webHidden/>
              </w:rPr>
              <w:t>110</w:t>
            </w:r>
            <w:r w:rsidR="00086DC2">
              <w:rPr>
                <w:noProof/>
                <w:webHidden/>
              </w:rPr>
              <w:fldChar w:fldCharType="end"/>
            </w:r>
          </w:hyperlink>
        </w:p>
        <w:p w14:paraId="6448E683" w14:textId="16A310D8"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704" w:history="1">
            <w:r w:rsidR="00086DC2" w:rsidRPr="00E72710">
              <w:rPr>
                <w:rStyle w:val="Hyperlink"/>
                <w:noProof/>
              </w:rPr>
              <w:t>2.2.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_Toc113613704 \h </w:instrText>
            </w:r>
            <w:r w:rsidR="00086DC2">
              <w:rPr>
                <w:noProof/>
                <w:webHidden/>
              </w:rPr>
            </w:r>
            <w:r w:rsidR="00086DC2">
              <w:rPr>
                <w:noProof/>
                <w:webHidden/>
              </w:rPr>
              <w:fldChar w:fldCharType="separate"/>
            </w:r>
            <w:r w:rsidR="00704DDC">
              <w:rPr>
                <w:noProof/>
                <w:webHidden/>
              </w:rPr>
              <w:t>110</w:t>
            </w:r>
            <w:r w:rsidR="00086DC2">
              <w:rPr>
                <w:noProof/>
                <w:webHidden/>
              </w:rPr>
              <w:fldChar w:fldCharType="end"/>
            </w:r>
          </w:hyperlink>
        </w:p>
        <w:p w14:paraId="5BC0180A" w14:textId="701C5362"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705" w:history="1">
            <w:r w:rsidR="00086DC2" w:rsidRPr="00E72710">
              <w:rPr>
                <w:rStyle w:val="Hyperlink"/>
                <w:noProof/>
              </w:rPr>
              <w:t>2.3.</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_Toc113613705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73671969" w14:textId="6D04F10F"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06" w:history="1">
            <w:r w:rsidR="00086DC2" w:rsidRPr="00E72710">
              <w:rPr>
                <w:rStyle w:val="Hyperlink"/>
                <w:noProof/>
              </w:rPr>
              <w:t>2.3.1.</w:t>
            </w:r>
            <w:r w:rsidR="00086DC2">
              <w:rPr>
                <w:rFonts w:asciiTheme="minorHAnsi" w:eastAsiaTheme="minorEastAsia" w:hAnsiTheme="minorHAnsi" w:cstheme="minorBidi"/>
                <w:noProof/>
                <w:sz w:val="22"/>
                <w:szCs w:val="22"/>
              </w:rPr>
              <w:tab/>
            </w:r>
            <w:r w:rsidR="00086DC2" w:rsidRPr="00E72710">
              <w:rPr>
                <w:rStyle w:val="Hyperlink"/>
                <w:noProof/>
              </w:rPr>
              <w:t>Danh sách tổn thất – Account Lãnh đạo GQKN</w:t>
            </w:r>
            <w:r w:rsidR="00086DC2">
              <w:rPr>
                <w:noProof/>
                <w:webHidden/>
              </w:rPr>
              <w:tab/>
            </w:r>
            <w:r w:rsidR="00086DC2">
              <w:rPr>
                <w:noProof/>
                <w:webHidden/>
              </w:rPr>
              <w:fldChar w:fldCharType="begin"/>
            </w:r>
            <w:r w:rsidR="00086DC2">
              <w:rPr>
                <w:noProof/>
                <w:webHidden/>
              </w:rPr>
              <w:instrText xml:space="preserve"> PAGEREF _Toc113613706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5546D2EB" w14:textId="49A11A28"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07" w:history="1">
            <w:r w:rsidR="00086DC2" w:rsidRPr="00E72710">
              <w:rPr>
                <w:rStyle w:val="Hyperlink"/>
                <w:noProof/>
              </w:rPr>
              <w:t>2.3.1.1.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_Toc113613707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1916724A" w14:textId="0595F75C"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08" w:history="1">
            <w:r w:rsidR="00086DC2" w:rsidRPr="00E72710">
              <w:rPr>
                <w:rStyle w:val="Hyperlink"/>
                <w:noProof/>
              </w:rPr>
              <w:t>2.3.1.2.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_Toc113613708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0D2B5076" w14:textId="6E188FDF"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09" w:history="1">
            <w:r w:rsidR="00086DC2" w:rsidRPr="00E72710">
              <w:rPr>
                <w:rStyle w:val="Hyperlink"/>
                <w:noProof/>
              </w:rPr>
              <w:t>2.3.2.</w:t>
            </w:r>
            <w:r w:rsidR="00086DC2">
              <w:rPr>
                <w:rFonts w:asciiTheme="minorHAnsi" w:eastAsiaTheme="minorEastAsia" w:hAnsiTheme="minorHAnsi" w:cstheme="minorBidi"/>
                <w:noProof/>
                <w:sz w:val="22"/>
                <w:szCs w:val="22"/>
              </w:rPr>
              <w:tab/>
            </w:r>
            <w:r w:rsidR="00086DC2" w:rsidRPr="00E72710">
              <w:rPr>
                <w:rStyle w:val="Hyperlink"/>
                <w:noProof/>
              </w:rPr>
              <w:t>Phân công cán bộ xử lý – Account Lãnh đạo GQKN</w:t>
            </w:r>
            <w:r w:rsidR="00086DC2">
              <w:rPr>
                <w:noProof/>
                <w:webHidden/>
              </w:rPr>
              <w:tab/>
            </w:r>
            <w:r w:rsidR="00086DC2">
              <w:rPr>
                <w:noProof/>
                <w:webHidden/>
              </w:rPr>
              <w:fldChar w:fldCharType="begin"/>
            </w:r>
            <w:r w:rsidR="00086DC2">
              <w:rPr>
                <w:noProof/>
                <w:webHidden/>
              </w:rPr>
              <w:instrText xml:space="preserve"> PAGEREF _Toc113613709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51BA6E99" w14:textId="7E31CAC4"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10" w:history="1">
            <w:r w:rsidR="00086DC2" w:rsidRPr="00E72710">
              <w:rPr>
                <w:rStyle w:val="Hyperlink"/>
                <w:noProof/>
              </w:rPr>
              <w:t>2.3.2.1.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_Toc113613710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7831B21B" w14:textId="75E2244F"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11" w:history="1">
            <w:r w:rsidR="00086DC2" w:rsidRPr="00E72710">
              <w:rPr>
                <w:rStyle w:val="Hyperlink"/>
                <w:noProof/>
              </w:rPr>
              <w:t>2.3.2.2.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_Toc113613711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258A9D70" w14:textId="29172AB1"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712" w:history="1">
            <w:r w:rsidR="00086DC2" w:rsidRPr="00E72710">
              <w:rPr>
                <w:rStyle w:val="Hyperlink"/>
                <w:noProof/>
              </w:rPr>
              <w:t>3.</w:t>
            </w:r>
            <w:r w:rsidR="00086DC2">
              <w:rPr>
                <w:rFonts w:asciiTheme="minorHAnsi" w:eastAsiaTheme="minorEastAsia" w:hAnsiTheme="minorHAnsi" w:cstheme="minorBidi"/>
                <w:noProof/>
                <w:sz w:val="22"/>
                <w:szCs w:val="22"/>
              </w:rPr>
              <w:tab/>
            </w:r>
            <w:r w:rsidR="00086DC2" w:rsidRPr="00E72710">
              <w:rPr>
                <w:rStyle w:val="Hyperlink"/>
                <w:noProof/>
              </w:rPr>
              <w:t>Lập Hồ sơ bồi thường</w:t>
            </w:r>
            <w:r w:rsidR="00086DC2">
              <w:rPr>
                <w:noProof/>
                <w:webHidden/>
              </w:rPr>
              <w:tab/>
            </w:r>
            <w:r w:rsidR="00086DC2">
              <w:rPr>
                <w:noProof/>
                <w:webHidden/>
              </w:rPr>
              <w:fldChar w:fldCharType="begin"/>
            </w:r>
            <w:r w:rsidR="00086DC2">
              <w:rPr>
                <w:noProof/>
                <w:webHidden/>
              </w:rPr>
              <w:instrText xml:space="preserve"> PAGEREF _Toc113613712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51C68D41" w14:textId="5E1B53B9"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713" w:history="1">
            <w:r w:rsidR="00086DC2" w:rsidRPr="00E72710">
              <w:rPr>
                <w:rStyle w:val="Hyperlink"/>
                <w:noProof/>
              </w:rPr>
              <w:t>3.1.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_Toc113613713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4925DFF6" w14:textId="2D392DBF"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714" w:history="1">
            <w:r w:rsidR="00086DC2" w:rsidRPr="00E72710">
              <w:rPr>
                <w:rStyle w:val="Hyperlink"/>
                <w:noProof/>
              </w:rPr>
              <w:t>3.2.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_Toc113613714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4D0DC90B" w14:textId="2E5EF7CF"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715" w:history="1">
            <w:r w:rsidR="00086DC2" w:rsidRPr="00E72710">
              <w:rPr>
                <w:rStyle w:val="Hyperlink"/>
                <w:noProof/>
              </w:rPr>
              <w:t>3.3.</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_Toc113613715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24E67B52" w14:textId="1EBBCAB3"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16" w:history="1">
            <w:r w:rsidR="00086DC2" w:rsidRPr="00E72710">
              <w:rPr>
                <w:rStyle w:val="Hyperlink"/>
                <w:noProof/>
              </w:rPr>
              <w:t>3.3.1.</w:t>
            </w:r>
            <w:r w:rsidR="00086DC2">
              <w:rPr>
                <w:rFonts w:asciiTheme="minorHAnsi" w:eastAsiaTheme="minorEastAsia" w:hAnsiTheme="minorHAnsi" w:cstheme="minorBidi"/>
                <w:noProof/>
                <w:sz w:val="22"/>
                <w:szCs w:val="22"/>
              </w:rPr>
              <w:tab/>
            </w:r>
            <w:r w:rsidR="00086DC2" w:rsidRPr="00E72710">
              <w:rPr>
                <w:rStyle w:val="Hyperlink"/>
                <w:noProof/>
              </w:rPr>
              <w:t>Xác nhận Thông tin tổn thất  – Account Cán bộ GQKN</w:t>
            </w:r>
            <w:r w:rsidR="00086DC2">
              <w:rPr>
                <w:noProof/>
                <w:webHidden/>
              </w:rPr>
              <w:tab/>
            </w:r>
            <w:r w:rsidR="00086DC2">
              <w:rPr>
                <w:noProof/>
                <w:webHidden/>
              </w:rPr>
              <w:fldChar w:fldCharType="begin"/>
            </w:r>
            <w:r w:rsidR="00086DC2">
              <w:rPr>
                <w:noProof/>
                <w:webHidden/>
              </w:rPr>
              <w:instrText xml:space="preserve"> PAGEREF _Toc113613716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3915C7D7" w14:textId="571AEC0B"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17" w:history="1">
            <w:r w:rsidR="00086DC2" w:rsidRPr="00E72710">
              <w:rPr>
                <w:rStyle w:val="Hyperlink"/>
                <w:noProof/>
              </w:rPr>
              <w:t>3.3.1.1.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_Toc113613717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13A04EC9" w14:textId="5DEFC13A"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18" w:history="1">
            <w:r w:rsidR="00086DC2" w:rsidRPr="00E72710">
              <w:rPr>
                <w:rStyle w:val="Hyperlink"/>
                <w:noProof/>
              </w:rPr>
              <w:t>3.3.1.2.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_Toc113613718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07FB3A08" w14:textId="63694732"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19" w:history="1">
            <w:r w:rsidR="00086DC2" w:rsidRPr="00E72710">
              <w:rPr>
                <w:rStyle w:val="Hyperlink"/>
                <w:noProof/>
              </w:rPr>
              <w:t>3.3.2.</w:t>
            </w:r>
            <w:r w:rsidR="00086DC2">
              <w:rPr>
                <w:rFonts w:asciiTheme="minorHAnsi" w:eastAsiaTheme="minorEastAsia" w:hAnsiTheme="minorHAnsi" w:cstheme="minorBidi"/>
                <w:noProof/>
                <w:sz w:val="22"/>
                <w:szCs w:val="22"/>
              </w:rPr>
              <w:tab/>
            </w:r>
            <w:r w:rsidR="00086DC2" w:rsidRPr="00E72710">
              <w:rPr>
                <w:rStyle w:val="Hyperlink"/>
                <w:noProof/>
              </w:rPr>
              <w:t>Xác nhận Thông tin tổn thất  – Account Khách hàng/Môi giới</w:t>
            </w:r>
            <w:r w:rsidR="00086DC2">
              <w:rPr>
                <w:noProof/>
                <w:webHidden/>
              </w:rPr>
              <w:tab/>
            </w:r>
            <w:r w:rsidR="00086DC2">
              <w:rPr>
                <w:noProof/>
                <w:webHidden/>
              </w:rPr>
              <w:fldChar w:fldCharType="begin"/>
            </w:r>
            <w:r w:rsidR="00086DC2">
              <w:rPr>
                <w:noProof/>
                <w:webHidden/>
              </w:rPr>
              <w:instrText xml:space="preserve"> PAGEREF _Toc113613719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4BEE038C" w14:textId="10A03D7E"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20" w:history="1">
            <w:r w:rsidR="00086DC2" w:rsidRPr="00E72710">
              <w:rPr>
                <w:rStyle w:val="Hyperlink"/>
                <w:noProof/>
              </w:rPr>
              <w:t>3.3.2.1.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_Toc113613720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050AE602" w14:textId="609E673A"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21" w:history="1">
            <w:r w:rsidR="00086DC2" w:rsidRPr="00E72710">
              <w:rPr>
                <w:rStyle w:val="Hyperlink"/>
                <w:noProof/>
              </w:rPr>
              <w:t>3.3.2.2.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_Toc113613721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0E268D88" w14:textId="0ABF1B41"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22" w:history="1">
            <w:r w:rsidR="00086DC2" w:rsidRPr="00E72710">
              <w:rPr>
                <w:rStyle w:val="Hyperlink"/>
                <w:noProof/>
              </w:rPr>
              <w:t>3.3.3.</w:t>
            </w:r>
            <w:r w:rsidR="00086DC2">
              <w:rPr>
                <w:rFonts w:asciiTheme="minorHAnsi" w:eastAsiaTheme="minorEastAsia" w:hAnsiTheme="minorHAnsi" w:cstheme="minorBidi"/>
                <w:noProof/>
                <w:sz w:val="22"/>
                <w:szCs w:val="22"/>
              </w:rPr>
              <w:tab/>
            </w:r>
            <w:r w:rsidR="00086DC2" w:rsidRPr="00E72710">
              <w:rPr>
                <w:rStyle w:val="Hyperlink"/>
                <w:noProof/>
              </w:rPr>
              <w:t>Lập Hồ sơ bồi thường – Account Cán bộ GQKN</w:t>
            </w:r>
            <w:r w:rsidR="00086DC2">
              <w:rPr>
                <w:noProof/>
                <w:webHidden/>
              </w:rPr>
              <w:tab/>
            </w:r>
            <w:r w:rsidR="00086DC2">
              <w:rPr>
                <w:noProof/>
                <w:webHidden/>
              </w:rPr>
              <w:fldChar w:fldCharType="begin"/>
            </w:r>
            <w:r w:rsidR="00086DC2">
              <w:rPr>
                <w:noProof/>
                <w:webHidden/>
              </w:rPr>
              <w:instrText xml:space="preserve"> PAGEREF _Toc113613722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781053B9" w14:textId="6809B000"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23" w:history="1">
            <w:r w:rsidR="00086DC2" w:rsidRPr="00E72710">
              <w:rPr>
                <w:rStyle w:val="Hyperlink"/>
                <w:noProof/>
              </w:rPr>
              <w:t>3.3.3.1.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_Toc113613723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2568DEB0" w14:textId="4A3474D8"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24" w:history="1">
            <w:r w:rsidR="00086DC2" w:rsidRPr="00E72710">
              <w:rPr>
                <w:rStyle w:val="Hyperlink"/>
                <w:noProof/>
              </w:rPr>
              <w:t>3.3.3.2.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_Toc113613724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4333D0CA" w14:textId="731A5E87" w:rsidR="00086DC2" w:rsidRDefault="00DA3073">
          <w:pPr>
            <w:pStyle w:val="TOC2"/>
            <w:tabs>
              <w:tab w:val="left" w:pos="720"/>
              <w:tab w:val="right" w:pos="9016"/>
            </w:tabs>
            <w:rPr>
              <w:rFonts w:asciiTheme="minorHAnsi" w:eastAsiaTheme="minorEastAsia" w:hAnsiTheme="minorHAnsi" w:cstheme="minorBidi"/>
              <w:noProof/>
              <w:sz w:val="22"/>
              <w:szCs w:val="22"/>
            </w:rPr>
          </w:pPr>
          <w:hyperlink w:anchor="_Toc113613725" w:history="1">
            <w:r w:rsidR="00086DC2" w:rsidRPr="00E72710">
              <w:rPr>
                <w:rStyle w:val="Hyperlink"/>
                <w:noProof/>
              </w:rPr>
              <w:t>4.</w:t>
            </w:r>
            <w:r w:rsidR="00086DC2">
              <w:rPr>
                <w:rFonts w:asciiTheme="minorHAnsi" w:eastAsiaTheme="minorEastAsia" w:hAnsiTheme="minorHAnsi" w:cstheme="minorBidi"/>
                <w:noProof/>
                <w:sz w:val="22"/>
                <w:szCs w:val="22"/>
              </w:rPr>
              <w:tab/>
            </w:r>
            <w:r w:rsidR="00086DC2" w:rsidRPr="00E72710">
              <w:rPr>
                <w:rStyle w:val="Hyperlink"/>
                <w:noProof/>
              </w:rPr>
              <w:t>Lập phương án giám định</w:t>
            </w:r>
            <w:r w:rsidR="00086DC2">
              <w:rPr>
                <w:noProof/>
                <w:webHidden/>
              </w:rPr>
              <w:tab/>
            </w:r>
            <w:r w:rsidR="00086DC2">
              <w:rPr>
                <w:noProof/>
                <w:webHidden/>
              </w:rPr>
              <w:fldChar w:fldCharType="begin"/>
            </w:r>
            <w:r w:rsidR="00086DC2">
              <w:rPr>
                <w:noProof/>
                <w:webHidden/>
              </w:rPr>
              <w:instrText xml:space="preserve"> PAGEREF _Toc113613725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35DDC0D5" w14:textId="1B2F9C6A"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726" w:history="1">
            <w:r w:rsidR="00086DC2" w:rsidRPr="00E72710">
              <w:rPr>
                <w:rStyle w:val="Hyperlink"/>
                <w:noProof/>
              </w:rPr>
              <w:t>4.1.</w:t>
            </w:r>
            <w:r w:rsidR="00086DC2">
              <w:rPr>
                <w:rFonts w:asciiTheme="minorHAnsi" w:eastAsiaTheme="minorEastAsia" w:hAnsiTheme="minorHAnsi" w:cstheme="minorBidi"/>
                <w:noProof/>
                <w:sz w:val="22"/>
                <w:szCs w:val="22"/>
              </w:rPr>
              <w:tab/>
            </w:r>
            <w:r w:rsidR="00086DC2" w:rsidRPr="00E72710">
              <w:rPr>
                <w:rStyle w:val="Hyperlink"/>
                <w:noProof/>
              </w:rPr>
              <w:t>Tự giám định</w:t>
            </w:r>
            <w:r w:rsidR="00086DC2">
              <w:rPr>
                <w:noProof/>
                <w:webHidden/>
              </w:rPr>
              <w:tab/>
            </w:r>
            <w:r w:rsidR="00086DC2">
              <w:rPr>
                <w:noProof/>
                <w:webHidden/>
              </w:rPr>
              <w:fldChar w:fldCharType="begin"/>
            </w:r>
            <w:r w:rsidR="00086DC2">
              <w:rPr>
                <w:noProof/>
                <w:webHidden/>
              </w:rPr>
              <w:instrText xml:space="preserve"> PAGEREF _Toc113613726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173B70FD" w14:textId="13AED516"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27" w:history="1">
            <w:r w:rsidR="00086DC2" w:rsidRPr="00E72710">
              <w:rPr>
                <w:rStyle w:val="Hyperlink"/>
                <w:noProof/>
              </w:rPr>
              <w:t>4.1.1.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_Toc113613727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5E6A69EF" w14:textId="2A2D20C4"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28" w:history="1">
            <w:r w:rsidR="00086DC2" w:rsidRPr="00E72710">
              <w:rPr>
                <w:rStyle w:val="Hyperlink"/>
                <w:noProof/>
              </w:rPr>
              <w:t>4.1.2.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_Toc113613728 \h </w:instrText>
            </w:r>
            <w:r w:rsidR="00086DC2">
              <w:rPr>
                <w:noProof/>
                <w:webHidden/>
              </w:rPr>
            </w:r>
            <w:r w:rsidR="00086DC2">
              <w:rPr>
                <w:noProof/>
                <w:webHidden/>
              </w:rPr>
              <w:fldChar w:fldCharType="separate"/>
            </w:r>
            <w:r w:rsidR="00704DDC">
              <w:rPr>
                <w:noProof/>
                <w:webHidden/>
              </w:rPr>
              <w:t>115</w:t>
            </w:r>
            <w:r w:rsidR="00086DC2">
              <w:rPr>
                <w:noProof/>
                <w:webHidden/>
              </w:rPr>
              <w:fldChar w:fldCharType="end"/>
            </w:r>
          </w:hyperlink>
        </w:p>
        <w:p w14:paraId="336ECF5D" w14:textId="41AD2CD1"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29" w:history="1">
            <w:r w:rsidR="00086DC2" w:rsidRPr="00E72710">
              <w:rPr>
                <w:rStyle w:val="Hyperlink"/>
                <w:noProof/>
              </w:rPr>
              <w:t>4.1.3.</w:t>
            </w:r>
            <w:r w:rsidR="00086DC2">
              <w:rPr>
                <w:rFonts w:asciiTheme="minorHAnsi" w:eastAsiaTheme="minorEastAsia" w:hAnsiTheme="minorHAnsi" w:cstheme="minorBidi"/>
                <w:noProof/>
                <w:sz w:val="22"/>
                <w:szCs w:val="22"/>
              </w:rPr>
              <w:tab/>
            </w:r>
            <w:r w:rsidR="00086DC2" w:rsidRPr="00E72710">
              <w:rPr>
                <w:rStyle w:val="Hyperlink"/>
                <w:noProof/>
              </w:rPr>
              <w:t>Mô tả dữ liệu đầu vào</w:t>
            </w:r>
            <w:r w:rsidR="00086DC2">
              <w:rPr>
                <w:noProof/>
                <w:webHidden/>
              </w:rPr>
              <w:tab/>
            </w:r>
            <w:r w:rsidR="00086DC2">
              <w:rPr>
                <w:noProof/>
                <w:webHidden/>
              </w:rPr>
              <w:fldChar w:fldCharType="begin"/>
            </w:r>
            <w:r w:rsidR="00086DC2">
              <w:rPr>
                <w:noProof/>
                <w:webHidden/>
              </w:rPr>
              <w:instrText xml:space="preserve"> PAGEREF _Toc113613729 \h </w:instrText>
            </w:r>
            <w:r w:rsidR="00086DC2">
              <w:rPr>
                <w:noProof/>
                <w:webHidden/>
              </w:rPr>
            </w:r>
            <w:r w:rsidR="00086DC2">
              <w:rPr>
                <w:noProof/>
                <w:webHidden/>
              </w:rPr>
              <w:fldChar w:fldCharType="separate"/>
            </w:r>
            <w:r w:rsidR="00704DDC">
              <w:rPr>
                <w:noProof/>
                <w:webHidden/>
              </w:rPr>
              <w:t>116</w:t>
            </w:r>
            <w:r w:rsidR="00086DC2">
              <w:rPr>
                <w:noProof/>
                <w:webHidden/>
              </w:rPr>
              <w:fldChar w:fldCharType="end"/>
            </w:r>
          </w:hyperlink>
        </w:p>
        <w:p w14:paraId="3D15FEF3" w14:textId="664C6149"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30" w:history="1">
            <w:r w:rsidR="00086DC2" w:rsidRPr="00E72710">
              <w:rPr>
                <w:rStyle w:val="Hyperlink"/>
                <w:noProof/>
              </w:rPr>
              <w:t>4.1.4.</w:t>
            </w:r>
            <w:r w:rsidR="00086DC2">
              <w:rPr>
                <w:rFonts w:asciiTheme="minorHAnsi" w:eastAsiaTheme="minorEastAsia" w:hAnsiTheme="minorHAnsi" w:cstheme="minorBidi"/>
                <w:noProof/>
                <w:sz w:val="22"/>
                <w:szCs w:val="22"/>
              </w:rPr>
              <w:tab/>
            </w:r>
            <w:r w:rsidR="00086DC2" w:rsidRPr="00E72710">
              <w:rPr>
                <w:rStyle w:val="Hyperlink"/>
                <w:noProof/>
              </w:rPr>
              <w:t>Mô tả dữ liệu đầu ra</w:t>
            </w:r>
            <w:r w:rsidR="00086DC2">
              <w:rPr>
                <w:noProof/>
                <w:webHidden/>
              </w:rPr>
              <w:tab/>
            </w:r>
            <w:r w:rsidR="00086DC2">
              <w:rPr>
                <w:noProof/>
                <w:webHidden/>
              </w:rPr>
              <w:fldChar w:fldCharType="begin"/>
            </w:r>
            <w:r w:rsidR="00086DC2">
              <w:rPr>
                <w:noProof/>
                <w:webHidden/>
              </w:rPr>
              <w:instrText xml:space="preserve"> PAGEREF _Toc113613730 \h </w:instrText>
            </w:r>
            <w:r w:rsidR="00086DC2">
              <w:rPr>
                <w:noProof/>
                <w:webHidden/>
              </w:rPr>
            </w:r>
            <w:r w:rsidR="00086DC2">
              <w:rPr>
                <w:noProof/>
                <w:webHidden/>
              </w:rPr>
              <w:fldChar w:fldCharType="separate"/>
            </w:r>
            <w:r w:rsidR="00704DDC">
              <w:rPr>
                <w:noProof/>
                <w:webHidden/>
              </w:rPr>
              <w:t>118</w:t>
            </w:r>
            <w:r w:rsidR="00086DC2">
              <w:rPr>
                <w:noProof/>
                <w:webHidden/>
              </w:rPr>
              <w:fldChar w:fldCharType="end"/>
            </w:r>
          </w:hyperlink>
        </w:p>
        <w:p w14:paraId="0FE273CA" w14:textId="3DC7E0A6"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31" w:history="1">
            <w:r w:rsidR="00086DC2" w:rsidRPr="00E72710">
              <w:rPr>
                <w:rStyle w:val="Hyperlink"/>
                <w:noProof/>
              </w:rPr>
              <w:t>4.1.5.</w:t>
            </w:r>
            <w:r w:rsidR="00086DC2">
              <w:rPr>
                <w:rFonts w:asciiTheme="minorHAnsi" w:eastAsiaTheme="minorEastAsia" w:hAnsiTheme="minorHAnsi" w:cstheme="minorBidi"/>
                <w:noProof/>
                <w:sz w:val="22"/>
                <w:szCs w:val="22"/>
              </w:rPr>
              <w:tab/>
            </w:r>
            <w:r w:rsidR="00086DC2" w:rsidRPr="00E72710">
              <w:rPr>
                <w:rStyle w:val="Hyperlink"/>
                <w:noProof/>
              </w:rPr>
              <w:t>Chuyển đổi trạng thái</w:t>
            </w:r>
            <w:r w:rsidR="00086DC2">
              <w:rPr>
                <w:noProof/>
                <w:webHidden/>
              </w:rPr>
              <w:tab/>
            </w:r>
            <w:r w:rsidR="00086DC2">
              <w:rPr>
                <w:noProof/>
                <w:webHidden/>
              </w:rPr>
              <w:fldChar w:fldCharType="begin"/>
            </w:r>
            <w:r w:rsidR="00086DC2">
              <w:rPr>
                <w:noProof/>
                <w:webHidden/>
              </w:rPr>
              <w:instrText xml:space="preserve"> PAGEREF _Toc113613731 \h </w:instrText>
            </w:r>
            <w:r w:rsidR="00086DC2">
              <w:rPr>
                <w:noProof/>
                <w:webHidden/>
              </w:rPr>
            </w:r>
            <w:r w:rsidR="00086DC2">
              <w:rPr>
                <w:noProof/>
                <w:webHidden/>
              </w:rPr>
              <w:fldChar w:fldCharType="separate"/>
            </w:r>
            <w:r w:rsidR="00704DDC">
              <w:rPr>
                <w:noProof/>
                <w:webHidden/>
              </w:rPr>
              <w:t>119</w:t>
            </w:r>
            <w:r w:rsidR="00086DC2">
              <w:rPr>
                <w:noProof/>
                <w:webHidden/>
              </w:rPr>
              <w:fldChar w:fldCharType="end"/>
            </w:r>
          </w:hyperlink>
        </w:p>
        <w:p w14:paraId="7D80D91B" w14:textId="19E5DA87"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32" w:history="1">
            <w:r w:rsidR="00086DC2" w:rsidRPr="00E72710">
              <w:rPr>
                <w:rStyle w:val="Hyperlink"/>
                <w:noProof/>
              </w:rPr>
              <w:t>4.1.5.1.</w:t>
            </w:r>
            <w:r w:rsidR="00086DC2">
              <w:rPr>
                <w:rFonts w:asciiTheme="minorHAnsi" w:eastAsiaTheme="minorEastAsia" w:hAnsiTheme="minorHAnsi" w:cstheme="minorBidi"/>
                <w:noProof/>
                <w:sz w:val="22"/>
                <w:szCs w:val="22"/>
              </w:rPr>
              <w:tab/>
            </w:r>
            <w:r w:rsidR="00086DC2" w:rsidRPr="00E72710">
              <w:rPr>
                <w:rStyle w:val="Hyperlink"/>
                <w:noProof/>
              </w:rPr>
              <w:t>Bảng mô tả trạng thái chi tiết</w:t>
            </w:r>
            <w:r w:rsidR="00086DC2">
              <w:rPr>
                <w:noProof/>
                <w:webHidden/>
              </w:rPr>
              <w:tab/>
            </w:r>
            <w:r w:rsidR="00086DC2">
              <w:rPr>
                <w:noProof/>
                <w:webHidden/>
              </w:rPr>
              <w:fldChar w:fldCharType="begin"/>
            </w:r>
            <w:r w:rsidR="00086DC2">
              <w:rPr>
                <w:noProof/>
                <w:webHidden/>
              </w:rPr>
              <w:instrText xml:space="preserve"> PAGEREF _Toc113613732 \h </w:instrText>
            </w:r>
            <w:r w:rsidR="00086DC2">
              <w:rPr>
                <w:noProof/>
                <w:webHidden/>
              </w:rPr>
            </w:r>
            <w:r w:rsidR="00086DC2">
              <w:rPr>
                <w:noProof/>
                <w:webHidden/>
              </w:rPr>
              <w:fldChar w:fldCharType="separate"/>
            </w:r>
            <w:r w:rsidR="00704DDC">
              <w:rPr>
                <w:noProof/>
                <w:webHidden/>
              </w:rPr>
              <w:t>119</w:t>
            </w:r>
            <w:r w:rsidR="00086DC2">
              <w:rPr>
                <w:noProof/>
                <w:webHidden/>
              </w:rPr>
              <w:fldChar w:fldCharType="end"/>
            </w:r>
          </w:hyperlink>
        </w:p>
        <w:p w14:paraId="5315E103" w14:textId="3135CD4C"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33" w:history="1">
            <w:r w:rsidR="00086DC2" w:rsidRPr="00E72710">
              <w:rPr>
                <w:rStyle w:val="Hyperlink"/>
                <w:noProof/>
              </w:rPr>
              <w:t>4.1.5.2.</w:t>
            </w:r>
            <w:r w:rsidR="00086DC2">
              <w:rPr>
                <w:rFonts w:asciiTheme="minorHAnsi" w:eastAsiaTheme="minorEastAsia" w:hAnsiTheme="minorHAnsi" w:cstheme="minorBidi"/>
                <w:noProof/>
                <w:sz w:val="22"/>
                <w:szCs w:val="22"/>
              </w:rPr>
              <w:tab/>
            </w:r>
            <w:r w:rsidR="00086DC2" w:rsidRPr="00E72710">
              <w:rPr>
                <w:rStyle w:val="Hyperlink"/>
                <w:noProof/>
              </w:rPr>
              <w:t>Bảng mô tả trạng thái lọc nhanh</w:t>
            </w:r>
            <w:r w:rsidR="00086DC2">
              <w:rPr>
                <w:noProof/>
                <w:webHidden/>
              </w:rPr>
              <w:tab/>
            </w:r>
            <w:r w:rsidR="00086DC2">
              <w:rPr>
                <w:noProof/>
                <w:webHidden/>
              </w:rPr>
              <w:fldChar w:fldCharType="begin"/>
            </w:r>
            <w:r w:rsidR="00086DC2">
              <w:rPr>
                <w:noProof/>
                <w:webHidden/>
              </w:rPr>
              <w:instrText xml:space="preserve"> PAGEREF _Toc113613733 \h </w:instrText>
            </w:r>
            <w:r w:rsidR="00086DC2">
              <w:rPr>
                <w:noProof/>
                <w:webHidden/>
              </w:rPr>
            </w:r>
            <w:r w:rsidR="00086DC2">
              <w:rPr>
                <w:noProof/>
                <w:webHidden/>
              </w:rPr>
              <w:fldChar w:fldCharType="separate"/>
            </w:r>
            <w:r w:rsidR="00704DDC">
              <w:rPr>
                <w:noProof/>
                <w:webHidden/>
              </w:rPr>
              <w:t>120</w:t>
            </w:r>
            <w:r w:rsidR="00086DC2">
              <w:rPr>
                <w:noProof/>
                <w:webHidden/>
              </w:rPr>
              <w:fldChar w:fldCharType="end"/>
            </w:r>
          </w:hyperlink>
        </w:p>
        <w:p w14:paraId="096601D7" w14:textId="7E6A0231"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34" w:history="1">
            <w:r w:rsidR="00086DC2" w:rsidRPr="00E72710">
              <w:rPr>
                <w:rStyle w:val="Hyperlink"/>
                <w:noProof/>
              </w:rPr>
              <w:t>4.1.6.</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_Toc113613734 \h </w:instrText>
            </w:r>
            <w:r w:rsidR="00086DC2">
              <w:rPr>
                <w:noProof/>
                <w:webHidden/>
              </w:rPr>
            </w:r>
            <w:r w:rsidR="00086DC2">
              <w:rPr>
                <w:noProof/>
                <w:webHidden/>
              </w:rPr>
              <w:fldChar w:fldCharType="separate"/>
            </w:r>
            <w:r w:rsidR="00704DDC">
              <w:rPr>
                <w:noProof/>
                <w:webHidden/>
              </w:rPr>
              <w:t>120</w:t>
            </w:r>
            <w:r w:rsidR="00086DC2">
              <w:rPr>
                <w:noProof/>
                <w:webHidden/>
              </w:rPr>
              <w:fldChar w:fldCharType="end"/>
            </w:r>
          </w:hyperlink>
        </w:p>
        <w:p w14:paraId="29614F1A" w14:textId="37020CF4"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35" w:history="1">
            <w:r w:rsidR="00086DC2" w:rsidRPr="00E72710">
              <w:rPr>
                <w:rStyle w:val="Hyperlink"/>
                <w:noProof/>
              </w:rPr>
              <w:t>4.1.6.1.</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Khách hàng/Môi giới</w:t>
            </w:r>
            <w:r w:rsidR="00086DC2">
              <w:rPr>
                <w:noProof/>
                <w:webHidden/>
              </w:rPr>
              <w:tab/>
            </w:r>
            <w:r w:rsidR="00086DC2">
              <w:rPr>
                <w:noProof/>
                <w:webHidden/>
              </w:rPr>
              <w:fldChar w:fldCharType="begin"/>
            </w:r>
            <w:r w:rsidR="00086DC2">
              <w:rPr>
                <w:noProof/>
                <w:webHidden/>
              </w:rPr>
              <w:instrText xml:space="preserve"> PAGEREF _Toc113613735 \h </w:instrText>
            </w:r>
            <w:r w:rsidR="00086DC2">
              <w:rPr>
                <w:noProof/>
                <w:webHidden/>
              </w:rPr>
            </w:r>
            <w:r w:rsidR="00086DC2">
              <w:rPr>
                <w:noProof/>
                <w:webHidden/>
              </w:rPr>
              <w:fldChar w:fldCharType="separate"/>
            </w:r>
            <w:r w:rsidR="00704DDC">
              <w:rPr>
                <w:noProof/>
                <w:webHidden/>
              </w:rPr>
              <w:t>120</w:t>
            </w:r>
            <w:r w:rsidR="00086DC2">
              <w:rPr>
                <w:noProof/>
                <w:webHidden/>
              </w:rPr>
              <w:fldChar w:fldCharType="end"/>
            </w:r>
          </w:hyperlink>
        </w:p>
        <w:p w14:paraId="1524628D" w14:textId="286B03F2"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36" w:history="1">
            <w:r w:rsidR="00086DC2" w:rsidRPr="00E72710">
              <w:rPr>
                <w:rStyle w:val="Hyperlink"/>
                <w:noProof/>
              </w:rPr>
              <w:t>4.1.6.2.</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Cán bộ GQKN/ Lãnh đạo đơn vị hỗ trợ/ Lãnh đạo GQKN</w:t>
            </w:r>
            <w:r w:rsidR="00086DC2">
              <w:rPr>
                <w:noProof/>
                <w:webHidden/>
              </w:rPr>
              <w:tab/>
            </w:r>
            <w:r w:rsidR="00086DC2">
              <w:rPr>
                <w:noProof/>
                <w:webHidden/>
              </w:rPr>
              <w:fldChar w:fldCharType="begin"/>
            </w:r>
            <w:r w:rsidR="00086DC2">
              <w:rPr>
                <w:noProof/>
                <w:webHidden/>
              </w:rPr>
              <w:instrText xml:space="preserve"> PAGEREF _Toc113613736 \h </w:instrText>
            </w:r>
            <w:r w:rsidR="00086DC2">
              <w:rPr>
                <w:noProof/>
                <w:webHidden/>
              </w:rPr>
            </w:r>
            <w:r w:rsidR="00086DC2">
              <w:rPr>
                <w:noProof/>
                <w:webHidden/>
              </w:rPr>
              <w:fldChar w:fldCharType="separate"/>
            </w:r>
            <w:r w:rsidR="00704DDC">
              <w:rPr>
                <w:noProof/>
                <w:webHidden/>
              </w:rPr>
              <w:t>121</w:t>
            </w:r>
            <w:r w:rsidR="00086DC2">
              <w:rPr>
                <w:noProof/>
                <w:webHidden/>
              </w:rPr>
              <w:fldChar w:fldCharType="end"/>
            </w:r>
          </w:hyperlink>
        </w:p>
        <w:p w14:paraId="2FE5875A" w14:textId="6237A1BC"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37" w:history="1">
            <w:r w:rsidR="00086DC2" w:rsidRPr="00E72710">
              <w:rPr>
                <w:rStyle w:val="Hyperlink"/>
                <w:noProof/>
              </w:rPr>
              <w:t>4.1.6.3.</w:t>
            </w:r>
            <w:r w:rsidR="00086DC2">
              <w:rPr>
                <w:rFonts w:asciiTheme="minorHAnsi" w:eastAsiaTheme="minorEastAsia" w:hAnsiTheme="minorHAnsi" w:cstheme="minorBidi"/>
                <w:noProof/>
                <w:sz w:val="22"/>
                <w:szCs w:val="22"/>
              </w:rPr>
              <w:tab/>
            </w:r>
            <w:r w:rsidR="00086DC2" w:rsidRPr="00E72710">
              <w:rPr>
                <w:rStyle w:val="Hyperlink"/>
                <w:noProof/>
              </w:rPr>
              <w:t>Màn hình Chi tiết – Thông tin tổn thất</w:t>
            </w:r>
            <w:r w:rsidR="00086DC2">
              <w:rPr>
                <w:noProof/>
                <w:webHidden/>
              </w:rPr>
              <w:tab/>
            </w:r>
            <w:r w:rsidR="00086DC2">
              <w:rPr>
                <w:noProof/>
                <w:webHidden/>
              </w:rPr>
              <w:fldChar w:fldCharType="begin"/>
            </w:r>
            <w:r w:rsidR="00086DC2">
              <w:rPr>
                <w:noProof/>
                <w:webHidden/>
              </w:rPr>
              <w:instrText xml:space="preserve"> PAGEREF _Toc113613737 \h </w:instrText>
            </w:r>
            <w:r w:rsidR="00086DC2">
              <w:rPr>
                <w:noProof/>
                <w:webHidden/>
              </w:rPr>
            </w:r>
            <w:r w:rsidR="00086DC2">
              <w:rPr>
                <w:noProof/>
                <w:webHidden/>
              </w:rPr>
              <w:fldChar w:fldCharType="separate"/>
            </w:r>
            <w:r w:rsidR="00704DDC">
              <w:rPr>
                <w:noProof/>
                <w:webHidden/>
              </w:rPr>
              <w:t>121</w:t>
            </w:r>
            <w:r w:rsidR="00086DC2">
              <w:rPr>
                <w:noProof/>
                <w:webHidden/>
              </w:rPr>
              <w:fldChar w:fldCharType="end"/>
            </w:r>
          </w:hyperlink>
        </w:p>
        <w:p w14:paraId="13865027" w14:textId="49300309"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38" w:history="1">
            <w:r w:rsidR="00086DC2" w:rsidRPr="00E72710">
              <w:rPr>
                <w:rStyle w:val="Hyperlink"/>
                <w:noProof/>
              </w:rPr>
              <w:t>4.1.6.4.</w:t>
            </w:r>
            <w:r w:rsidR="00086DC2">
              <w:rPr>
                <w:rFonts w:asciiTheme="minorHAnsi" w:eastAsiaTheme="minorEastAsia" w:hAnsiTheme="minorHAnsi" w:cstheme="minorBidi"/>
                <w:noProof/>
                <w:sz w:val="22"/>
                <w:szCs w:val="22"/>
              </w:rPr>
              <w:tab/>
            </w:r>
            <w:r w:rsidR="00086DC2" w:rsidRPr="00E72710">
              <w:rPr>
                <w:rStyle w:val="Hyperlink"/>
                <w:noProof/>
              </w:rPr>
              <w:t>Màn hình Chi tiết – Báo cáo tổn thất</w:t>
            </w:r>
            <w:r w:rsidR="00086DC2">
              <w:rPr>
                <w:noProof/>
                <w:webHidden/>
              </w:rPr>
              <w:tab/>
            </w:r>
            <w:r w:rsidR="00086DC2">
              <w:rPr>
                <w:noProof/>
                <w:webHidden/>
              </w:rPr>
              <w:fldChar w:fldCharType="begin"/>
            </w:r>
            <w:r w:rsidR="00086DC2">
              <w:rPr>
                <w:noProof/>
                <w:webHidden/>
              </w:rPr>
              <w:instrText xml:space="preserve"> PAGEREF _Toc113613738 \h </w:instrText>
            </w:r>
            <w:r w:rsidR="00086DC2">
              <w:rPr>
                <w:noProof/>
                <w:webHidden/>
              </w:rPr>
            </w:r>
            <w:r w:rsidR="00086DC2">
              <w:rPr>
                <w:noProof/>
                <w:webHidden/>
              </w:rPr>
              <w:fldChar w:fldCharType="separate"/>
            </w:r>
            <w:r w:rsidR="00704DDC">
              <w:rPr>
                <w:noProof/>
                <w:webHidden/>
              </w:rPr>
              <w:t>124</w:t>
            </w:r>
            <w:r w:rsidR="00086DC2">
              <w:rPr>
                <w:noProof/>
                <w:webHidden/>
              </w:rPr>
              <w:fldChar w:fldCharType="end"/>
            </w:r>
          </w:hyperlink>
        </w:p>
        <w:p w14:paraId="22BDB472" w14:textId="46C6072A"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39" w:history="1">
            <w:r w:rsidR="00086DC2" w:rsidRPr="00E72710">
              <w:rPr>
                <w:rStyle w:val="Hyperlink"/>
                <w:noProof/>
              </w:rPr>
              <w:t>4.1.6.5.</w:t>
            </w:r>
            <w:r w:rsidR="00086DC2">
              <w:rPr>
                <w:rFonts w:asciiTheme="minorHAnsi" w:eastAsiaTheme="minorEastAsia" w:hAnsiTheme="minorHAnsi" w:cstheme="minorBidi"/>
                <w:noProof/>
                <w:sz w:val="22"/>
                <w:szCs w:val="22"/>
              </w:rPr>
              <w:tab/>
            </w:r>
            <w:r w:rsidR="00086DC2" w:rsidRPr="00E72710">
              <w:rPr>
                <w:rStyle w:val="Hyperlink"/>
                <w:noProof/>
              </w:rPr>
              <w:t>Màn hình Chi tiết – Hồ sơ bồi thường</w:t>
            </w:r>
            <w:r w:rsidR="00086DC2">
              <w:rPr>
                <w:noProof/>
                <w:webHidden/>
              </w:rPr>
              <w:tab/>
            </w:r>
            <w:r w:rsidR="00086DC2">
              <w:rPr>
                <w:noProof/>
                <w:webHidden/>
              </w:rPr>
              <w:fldChar w:fldCharType="begin"/>
            </w:r>
            <w:r w:rsidR="00086DC2">
              <w:rPr>
                <w:noProof/>
                <w:webHidden/>
              </w:rPr>
              <w:instrText xml:space="preserve"> PAGEREF _Toc113613739 \h </w:instrText>
            </w:r>
            <w:r w:rsidR="00086DC2">
              <w:rPr>
                <w:noProof/>
                <w:webHidden/>
              </w:rPr>
            </w:r>
            <w:r w:rsidR="00086DC2">
              <w:rPr>
                <w:noProof/>
                <w:webHidden/>
              </w:rPr>
              <w:fldChar w:fldCharType="separate"/>
            </w:r>
            <w:r w:rsidR="00704DDC">
              <w:rPr>
                <w:noProof/>
                <w:webHidden/>
              </w:rPr>
              <w:t>124</w:t>
            </w:r>
            <w:r w:rsidR="00086DC2">
              <w:rPr>
                <w:noProof/>
                <w:webHidden/>
              </w:rPr>
              <w:fldChar w:fldCharType="end"/>
            </w:r>
          </w:hyperlink>
        </w:p>
        <w:p w14:paraId="62C04FCE" w14:textId="35B4D003"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40" w:history="1">
            <w:r w:rsidR="00086DC2" w:rsidRPr="00E72710">
              <w:rPr>
                <w:rStyle w:val="Hyperlink"/>
                <w:noProof/>
              </w:rPr>
              <w:t>4.1.6.6.</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w:t>
            </w:r>
            <w:r w:rsidR="00086DC2">
              <w:rPr>
                <w:noProof/>
                <w:webHidden/>
              </w:rPr>
              <w:tab/>
            </w:r>
            <w:r w:rsidR="00086DC2">
              <w:rPr>
                <w:noProof/>
                <w:webHidden/>
              </w:rPr>
              <w:fldChar w:fldCharType="begin"/>
            </w:r>
            <w:r w:rsidR="00086DC2">
              <w:rPr>
                <w:noProof/>
                <w:webHidden/>
              </w:rPr>
              <w:instrText xml:space="preserve"> PAGEREF _Toc113613740 \h </w:instrText>
            </w:r>
            <w:r w:rsidR="00086DC2">
              <w:rPr>
                <w:noProof/>
                <w:webHidden/>
              </w:rPr>
            </w:r>
            <w:r w:rsidR="00086DC2">
              <w:rPr>
                <w:noProof/>
                <w:webHidden/>
              </w:rPr>
              <w:fldChar w:fldCharType="separate"/>
            </w:r>
            <w:r w:rsidR="00704DDC">
              <w:rPr>
                <w:noProof/>
                <w:webHidden/>
              </w:rPr>
              <w:t>125</w:t>
            </w:r>
            <w:r w:rsidR="00086DC2">
              <w:rPr>
                <w:noProof/>
                <w:webHidden/>
              </w:rPr>
              <w:fldChar w:fldCharType="end"/>
            </w:r>
          </w:hyperlink>
        </w:p>
        <w:p w14:paraId="06C27C3D" w14:textId="4B06E147"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741" w:history="1">
            <w:r w:rsidR="00086DC2" w:rsidRPr="00E72710">
              <w:rPr>
                <w:rStyle w:val="Hyperlink"/>
                <w:noProof/>
              </w:rPr>
              <w:t>4.2.</w:t>
            </w:r>
            <w:r w:rsidR="00086DC2">
              <w:rPr>
                <w:rFonts w:asciiTheme="minorHAnsi" w:eastAsiaTheme="minorEastAsia" w:hAnsiTheme="minorHAnsi" w:cstheme="minorBidi"/>
                <w:noProof/>
                <w:sz w:val="22"/>
                <w:szCs w:val="22"/>
              </w:rPr>
              <w:tab/>
            </w:r>
            <w:r w:rsidR="00086DC2" w:rsidRPr="00E72710">
              <w:rPr>
                <w:rStyle w:val="Hyperlink"/>
                <w:noProof/>
              </w:rPr>
              <w:t>Chỉ định công ty giám định</w:t>
            </w:r>
            <w:r w:rsidR="00086DC2">
              <w:rPr>
                <w:noProof/>
                <w:webHidden/>
              </w:rPr>
              <w:tab/>
            </w:r>
            <w:r w:rsidR="00086DC2">
              <w:rPr>
                <w:noProof/>
                <w:webHidden/>
              </w:rPr>
              <w:fldChar w:fldCharType="begin"/>
            </w:r>
            <w:r w:rsidR="00086DC2">
              <w:rPr>
                <w:noProof/>
                <w:webHidden/>
              </w:rPr>
              <w:instrText xml:space="preserve"> PAGEREF _Toc113613741 \h </w:instrText>
            </w:r>
            <w:r w:rsidR="00086DC2">
              <w:rPr>
                <w:noProof/>
                <w:webHidden/>
              </w:rPr>
            </w:r>
            <w:r w:rsidR="00086DC2">
              <w:rPr>
                <w:noProof/>
                <w:webHidden/>
              </w:rPr>
              <w:fldChar w:fldCharType="separate"/>
            </w:r>
            <w:r w:rsidR="00704DDC">
              <w:rPr>
                <w:noProof/>
                <w:webHidden/>
              </w:rPr>
              <w:t>126</w:t>
            </w:r>
            <w:r w:rsidR="00086DC2">
              <w:rPr>
                <w:noProof/>
                <w:webHidden/>
              </w:rPr>
              <w:fldChar w:fldCharType="end"/>
            </w:r>
          </w:hyperlink>
        </w:p>
        <w:p w14:paraId="6E24E0F0" w14:textId="5A2110AC"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42" w:history="1">
            <w:r w:rsidR="00086DC2" w:rsidRPr="00E72710">
              <w:rPr>
                <w:rStyle w:val="Hyperlink"/>
                <w:noProof/>
              </w:rPr>
              <w:t>4.2.1.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_Toc113613742 \h </w:instrText>
            </w:r>
            <w:r w:rsidR="00086DC2">
              <w:rPr>
                <w:noProof/>
                <w:webHidden/>
              </w:rPr>
            </w:r>
            <w:r w:rsidR="00086DC2">
              <w:rPr>
                <w:noProof/>
                <w:webHidden/>
              </w:rPr>
              <w:fldChar w:fldCharType="separate"/>
            </w:r>
            <w:r w:rsidR="00704DDC">
              <w:rPr>
                <w:noProof/>
                <w:webHidden/>
              </w:rPr>
              <w:t>126</w:t>
            </w:r>
            <w:r w:rsidR="00086DC2">
              <w:rPr>
                <w:noProof/>
                <w:webHidden/>
              </w:rPr>
              <w:fldChar w:fldCharType="end"/>
            </w:r>
          </w:hyperlink>
        </w:p>
        <w:p w14:paraId="17D63A8C" w14:textId="1936DB0F"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43" w:history="1">
            <w:r w:rsidR="00086DC2" w:rsidRPr="00E72710">
              <w:rPr>
                <w:rStyle w:val="Hyperlink"/>
                <w:noProof/>
              </w:rPr>
              <w:t>4.2.2.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_Toc113613743 \h </w:instrText>
            </w:r>
            <w:r w:rsidR="00086DC2">
              <w:rPr>
                <w:noProof/>
                <w:webHidden/>
              </w:rPr>
            </w:r>
            <w:r w:rsidR="00086DC2">
              <w:rPr>
                <w:noProof/>
                <w:webHidden/>
              </w:rPr>
              <w:fldChar w:fldCharType="separate"/>
            </w:r>
            <w:r w:rsidR="00704DDC">
              <w:rPr>
                <w:noProof/>
                <w:webHidden/>
              </w:rPr>
              <w:t>127</w:t>
            </w:r>
            <w:r w:rsidR="00086DC2">
              <w:rPr>
                <w:noProof/>
                <w:webHidden/>
              </w:rPr>
              <w:fldChar w:fldCharType="end"/>
            </w:r>
          </w:hyperlink>
        </w:p>
        <w:p w14:paraId="1090BAF2" w14:textId="7CE441EA"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44" w:history="1">
            <w:r w:rsidR="00086DC2" w:rsidRPr="00E72710">
              <w:rPr>
                <w:rStyle w:val="Hyperlink"/>
                <w:noProof/>
              </w:rPr>
              <w:t>4.2.3.</w:t>
            </w:r>
            <w:r w:rsidR="00086DC2">
              <w:rPr>
                <w:rFonts w:asciiTheme="minorHAnsi" w:eastAsiaTheme="minorEastAsia" w:hAnsiTheme="minorHAnsi" w:cstheme="minorBidi"/>
                <w:noProof/>
                <w:sz w:val="22"/>
                <w:szCs w:val="22"/>
              </w:rPr>
              <w:tab/>
            </w:r>
            <w:r w:rsidR="00086DC2" w:rsidRPr="00E72710">
              <w:rPr>
                <w:rStyle w:val="Hyperlink"/>
                <w:noProof/>
              </w:rPr>
              <w:t>Mô tả dữ liệu đầu vào</w:t>
            </w:r>
            <w:r w:rsidR="00086DC2">
              <w:rPr>
                <w:noProof/>
                <w:webHidden/>
              </w:rPr>
              <w:tab/>
            </w:r>
            <w:r w:rsidR="00086DC2">
              <w:rPr>
                <w:noProof/>
                <w:webHidden/>
              </w:rPr>
              <w:fldChar w:fldCharType="begin"/>
            </w:r>
            <w:r w:rsidR="00086DC2">
              <w:rPr>
                <w:noProof/>
                <w:webHidden/>
              </w:rPr>
              <w:instrText xml:space="preserve"> PAGEREF _Toc113613744 \h </w:instrText>
            </w:r>
            <w:r w:rsidR="00086DC2">
              <w:rPr>
                <w:noProof/>
                <w:webHidden/>
              </w:rPr>
            </w:r>
            <w:r w:rsidR="00086DC2">
              <w:rPr>
                <w:noProof/>
                <w:webHidden/>
              </w:rPr>
              <w:fldChar w:fldCharType="separate"/>
            </w:r>
            <w:r w:rsidR="00704DDC">
              <w:rPr>
                <w:noProof/>
                <w:webHidden/>
              </w:rPr>
              <w:t>129</w:t>
            </w:r>
            <w:r w:rsidR="00086DC2">
              <w:rPr>
                <w:noProof/>
                <w:webHidden/>
              </w:rPr>
              <w:fldChar w:fldCharType="end"/>
            </w:r>
          </w:hyperlink>
        </w:p>
        <w:p w14:paraId="1B607E3A" w14:textId="417702DC"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45" w:history="1">
            <w:r w:rsidR="00086DC2" w:rsidRPr="00E72710">
              <w:rPr>
                <w:rStyle w:val="Hyperlink"/>
                <w:noProof/>
              </w:rPr>
              <w:t>4.2.4.</w:t>
            </w:r>
            <w:r w:rsidR="00086DC2">
              <w:rPr>
                <w:rFonts w:asciiTheme="minorHAnsi" w:eastAsiaTheme="minorEastAsia" w:hAnsiTheme="minorHAnsi" w:cstheme="minorBidi"/>
                <w:noProof/>
                <w:sz w:val="22"/>
                <w:szCs w:val="22"/>
              </w:rPr>
              <w:tab/>
            </w:r>
            <w:r w:rsidR="00086DC2" w:rsidRPr="00E72710">
              <w:rPr>
                <w:rStyle w:val="Hyperlink"/>
                <w:noProof/>
              </w:rPr>
              <w:t>Mô tả dữ liệu đầu ra</w:t>
            </w:r>
            <w:r w:rsidR="00086DC2">
              <w:rPr>
                <w:noProof/>
                <w:webHidden/>
              </w:rPr>
              <w:tab/>
            </w:r>
            <w:r w:rsidR="00086DC2">
              <w:rPr>
                <w:noProof/>
                <w:webHidden/>
              </w:rPr>
              <w:fldChar w:fldCharType="begin"/>
            </w:r>
            <w:r w:rsidR="00086DC2">
              <w:rPr>
                <w:noProof/>
                <w:webHidden/>
              </w:rPr>
              <w:instrText xml:space="preserve"> PAGEREF _Toc113613745 \h </w:instrText>
            </w:r>
            <w:r w:rsidR="00086DC2">
              <w:rPr>
                <w:noProof/>
                <w:webHidden/>
              </w:rPr>
            </w:r>
            <w:r w:rsidR="00086DC2">
              <w:rPr>
                <w:noProof/>
                <w:webHidden/>
              </w:rPr>
              <w:fldChar w:fldCharType="separate"/>
            </w:r>
            <w:r w:rsidR="00704DDC">
              <w:rPr>
                <w:noProof/>
                <w:webHidden/>
              </w:rPr>
              <w:t>129</w:t>
            </w:r>
            <w:r w:rsidR="00086DC2">
              <w:rPr>
                <w:noProof/>
                <w:webHidden/>
              </w:rPr>
              <w:fldChar w:fldCharType="end"/>
            </w:r>
          </w:hyperlink>
        </w:p>
        <w:p w14:paraId="5FD74645" w14:textId="1359D98D"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46" w:history="1">
            <w:r w:rsidR="00086DC2" w:rsidRPr="00E72710">
              <w:rPr>
                <w:rStyle w:val="Hyperlink"/>
                <w:noProof/>
              </w:rPr>
              <w:t>4.2.5.</w:t>
            </w:r>
            <w:r w:rsidR="00086DC2">
              <w:rPr>
                <w:rFonts w:asciiTheme="minorHAnsi" w:eastAsiaTheme="minorEastAsia" w:hAnsiTheme="minorHAnsi" w:cstheme="minorBidi"/>
                <w:noProof/>
                <w:sz w:val="22"/>
                <w:szCs w:val="22"/>
              </w:rPr>
              <w:tab/>
            </w:r>
            <w:r w:rsidR="00086DC2" w:rsidRPr="00E72710">
              <w:rPr>
                <w:rStyle w:val="Hyperlink"/>
                <w:noProof/>
              </w:rPr>
              <w:t>Chuyển đổi trạng thái</w:t>
            </w:r>
            <w:r w:rsidR="00086DC2">
              <w:rPr>
                <w:noProof/>
                <w:webHidden/>
              </w:rPr>
              <w:tab/>
            </w:r>
            <w:r w:rsidR="00086DC2">
              <w:rPr>
                <w:noProof/>
                <w:webHidden/>
              </w:rPr>
              <w:fldChar w:fldCharType="begin"/>
            </w:r>
            <w:r w:rsidR="00086DC2">
              <w:rPr>
                <w:noProof/>
                <w:webHidden/>
              </w:rPr>
              <w:instrText xml:space="preserve"> PAGEREF _Toc113613746 \h </w:instrText>
            </w:r>
            <w:r w:rsidR="00086DC2">
              <w:rPr>
                <w:noProof/>
                <w:webHidden/>
              </w:rPr>
            </w:r>
            <w:r w:rsidR="00086DC2">
              <w:rPr>
                <w:noProof/>
                <w:webHidden/>
              </w:rPr>
              <w:fldChar w:fldCharType="separate"/>
            </w:r>
            <w:r w:rsidR="00704DDC">
              <w:rPr>
                <w:noProof/>
                <w:webHidden/>
              </w:rPr>
              <w:t>131</w:t>
            </w:r>
            <w:r w:rsidR="00086DC2">
              <w:rPr>
                <w:noProof/>
                <w:webHidden/>
              </w:rPr>
              <w:fldChar w:fldCharType="end"/>
            </w:r>
          </w:hyperlink>
        </w:p>
        <w:p w14:paraId="60AF9EAE" w14:textId="37560C42"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47" w:history="1">
            <w:r w:rsidR="00086DC2" w:rsidRPr="00E72710">
              <w:rPr>
                <w:rStyle w:val="Hyperlink"/>
                <w:noProof/>
              </w:rPr>
              <w:t>4.2.5.1.</w:t>
            </w:r>
            <w:r w:rsidR="00086DC2">
              <w:rPr>
                <w:rFonts w:asciiTheme="minorHAnsi" w:eastAsiaTheme="minorEastAsia" w:hAnsiTheme="minorHAnsi" w:cstheme="minorBidi"/>
                <w:noProof/>
                <w:sz w:val="22"/>
                <w:szCs w:val="22"/>
              </w:rPr>
              <w:tab/>
            </w:r>
            <w:r w:rsidR="00086DC2" w:rsidRPr="00E72710">
              <w:rPr>
                <w:rStyle w:val="Hyperlink"/>
                <w:noProof/>
              </w:rPr>
              <w:t>Bảng mô tả trạng thái chi tiết</w:t>
            </w:r>
            <w:r w:rsidR="00086DC2">
              <w:rPr>
                <w:noProof/>
                <w:webHidden/>
              </w:rPr>
              <w:tab/>
            </w:r>
            <w:r w:rsidR="00086DC2">
              <w:rPr>
                <w:noProof/>
                <w:webHidden/>
              </w:rPr>
              <w:fldChar w:fldCharType="begin"/>
            </w:r>
            <w:r w:rsidR="00086DC2">
              <w:rPr>
                <w:noProof/>
                <w:webHidden/>
              </w:rPr>
              <w:instrText xml:space="preserve"> PAGEREF _Toc113613747 \h </w:instrText>
            </w:r>
            <w:r w:rsidR="00086DC2">
              <w:rPr>
                <w:noProof/>
                <w:webHidden/>
              </w:rPr>
            </w:r>
            <w:r w:rsidR="00086DC2">
              <w:rPr>
                <w:noProof/>
                <w:webHidden/>
              </w:rPr>
              <w:fldChar w:fldCharType="separate"/>
            </w:r>
            <w:r w:rsidR="00704DDC">
              <w:rPr>
                <w:noProof/>
                <w:webHidden/>
              </w:rPr>
              <w:t>131</w:t>
            </w:r>
            <w:r w:rsidR="00086DC2">
              <w:rPr>
                <w:noProof/>
                <w:webHidden/>
              </w:rPr>
              <w:fldChar w:fldCharType="end"/>
            </w:r>
          </w:hyperlink>
        </w:p>
        <w:p w14:paraId="4C675C57" w14:textId="0221FFA8"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48" w:history="1">
            <w:r w:rsidR="00086DC2" w:rsidRPr="00E72710">
              <w:rPr>
                <w:rStyle w:val="Hyperlink"/>
                <w:noProof/>
              </w:rPr>
              <w:t>4.2.5.2.</w:t>
            </w:r>
            <w:r w:rsidR="00086DC2">
              <w:rPr>
                <w:rFonts w:asciiTheme="minorHAnsi" w:eastAsiaTheme="minorEastAsia" w:hAnsiTheme="minorHAnsi" w:cstheme="minorBidi"/>
                <w:noProof/>
                <w:sz w:val="22"/>
                <w:szCs w:val="22"/>
              </w:rPr>
              <w:tab/>
            </w:r>
            <w:r w:rsidR="00086DC2" w:rsidRPr="00E72710">
              <w:rPr>
                <w:rStyle w:val="Hyperlink"/>
                <w:noProof/>
              </w:rPr>
              <w:t>Bảng mô tả trạng thái lọc nhanh</w:t>
            </w:r>
            <w:r w:rsidR="00086DC2">
              <w:rPr>
                <w:noProof/>
                <w:webHidden/>
              </w:rPr>
              <w:tab/>
            </w:r>
            <w:r w:rsidR="00086DC2">
              <w:rPr>
                <w:noProof/>
                <w:webHidden/>
              </w:rPr>
              <w:fldChar w:fldCharType="begin"/>
            </w:r>
            <w:r w:rsidR="00086DC2">
              <w:rPr>
                <w:noProof/>
                <w:webHidden/>
              </w:rPr>
              <w:instrText xml:space="preserve"> PAGEREF _Toc113613748 \h </w:instrText>
            </w:r>
            <w:r w:rsidR="00086DC2">
              <w:rPr>
                <w:noProof/>
                <w:webHidden/>
              </w:rPr>
            </w:r>
            <w:r w:rsidR="00086DC2">
              <w:rPr>
                <w:noProof/>
                <w:webHidden/>
              </w:rPr>
              <w:fldChar w:fldCharType="separate"/>
            </w:r>
            <w:r w:rsidR="00704DDC">
              <w:rPr>
                <w:noProof/>
                <w:webHidden/>
              </w:rPr>
              <w:t>131</w:t>
            </w:r>
            <w:r w:rsidR="00086DC2">
              <w:rPr>
                <w:noProof/>
                <w:webHidden/>
              </w:rPr>
              <w:fldChar w:fldCharType="end"/>
            </w:r>
          </w:hyperlink>
        </w:p>
        <w:p w14:paraId="344E5B5C" w14:textId="5B9164C6"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49" w:history="1">
            <w:r w:rsidR="00086DC2" w:rsidRPr="00E72710">
              <w:rPr>
                <w:rStyle w:val="Hyperlink"/>
                <w:noProof/>
              </w:rPr>
              <w:t>4.2.6.</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_Toc113613749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3D13A586" w14:textId="48B334F4"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50" w:history="1">
            <w:r w:rsidR="00086DC2" w:rsidRPr="00E72710">
              <w:rPr>
                <w:rStyle w:val="Hyperlink"/>
                <w:noProof/>
              </w:rPr>
              <w:t>4.2.6.1.</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Khách hàng/Môi giới</w:t>
            </w:r>
            <w:r w:rsidR="00086DC2">
              <w:rPr>
                <w:noProof/>
                <w:webHidden/>
              </w:rPr>
              <w:tab/>
            </w:r>
            <w:r w:rsidR="00086DC2">
              <w:rPr>
                <w:noProof/>
                <w:webHidden/>
              </w:rPr>
              <w:fldChar w:fldCharType="begin"/>
            </w:r>
            <w:r w:rsidR="00086DC2">
              <w:rPr>
                <w:noProof/>
                <w:webHidden/>
              </w:rPr>
              <w:instrText xml:space="preserve"> PAGEREF _Toc113613750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35C1DBFF" w14:textId="78F97DE0"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51" w:history="1">
            <w:r w:rsidR="00086DC2" w:rsidRPr="00E72710">
              <w:rPr>
                <w:rStyle w:val="Hyperlink"/>
                <w:noProof/>
              </w:rPr>
              <w:t>4.2.6.2.</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Cán bộ GQKN/ Lãnh đạo đơn vị hỗ trợ/ Lãnh đạo GQKN/ Công ty giám định</w:t>
            </w:r>
            <w:r w:rsidR="00086DC2">
              <w:rPr>
                <w:noProof/>
                <w:webHidden/>
              </w:rPr>
              <w:tab/>
            </w:r>
            <w:r w:rsidR="00086DC2">
              <w:rPr>
                <w:noProof/>
                <w:webHidden/>
              </w:rPr>
              <w:fldChar w:fldCharType="begin"/>
            </w:r>
            <w:r w:rsidR="00086DC2">
              <w:rPr>
                <w:noProof/>
                <w:webHidden/>
              </w:rPr>
              <w:instrText xml:space="preserve"> PAGEREF _Toc113613751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6921A910" w14:textId="632BEB70"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52" w:history="1">
            <w:r w:rsidR="00086DC2" w:rsidRPr="00E72710">
              <w:rPr>
                <w:rStyle w:val="Hyperlink"/>
                <w:noProof/>
              </w:rPr>
              <w:t>4.2.6.3.</w:t>
            </w:r>
            <w:r w:rsidR="00086DC2">
              <w:rPr>
                <w:rFonts w:asciiTheme="minorHAnsi" w:eastAsiaTheme="minorEastAsia" w:hAnsiTheme="minorHAnsi" w:cstheme="minorBidi"/>
                <w:noProof/>
                <w:sz w:val="22"/>
                <w:szCs w:val="22"/>
              </w:rPr>
              <w:tab/>
            </w:r>
            <w:r w:rsidR="00086DC2" w:rsidRPr="00E72710">
              <w:rPr>
                <w:rStyle w:val="Hyperlink"/>
                <w:noProof/>
              </w:rPr>
              <w:t>Màn hình Chi tiết – Thông tin tổn thất</w:t>
            </w:r>
            <w:r w:rsidR="00086DC2">
              <w:rPr>
                <w:noProof/>
                <w:webHidden/>
              </w:rPr>
              <w:tab/>
            </w:r>
            <w:r w:rsidR="00086DC2">
              <w:rPr>
                <w:noProof/>
                <w:webHidden/>
              </w:rPr>
              <w:fldChar w:fldCharType="begin"/>
            </w:r>
            <w:r w:rsidR="00086DC2">
              <w:rPr>
                <w:noProof/>
                <w:webHidden/>
              </w:rPr>
              <w:instrText xml:space="preserve"> PAGEREF _Toc113613752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4B5FCC70" w14:textId="592A4EEF"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53" w:history="1">
            <w:r w:rsidR="00086DC2" w:rsidRPr="00E72710">
              <w:rPr>
                <w:rStyle w:val="Hyperlink"/>
                <w:noProof/>
              </w:rPr>
              <w:t>4.2.6.4.</w:t>
            </w:r>
            <w:r w:rsidR="00086DC2">
              <w:rPr>
                <w:rFonts w:asciiTheme="minorHAnsi" w:eastAsiaTheme="minorEastAsia" w:hAnsiTheme="minorHAnsi" w:cstheme="minorBidi"/>
                <w:noProof/>
                <w:sz w:val="22"/>
                <w:szCs w:val="22"/>
              </w:rPr>
              <w:tab/>
            </w:r>
            <w:r w:rsidR="00086DC2" w:rsidRPr="00E72710">
              <w:rPr>
                <w:rStyle w:val="Hyperlink"/>
                <w:noProof/>
              </w:rPr>
              <w:t>Màn hình Chi tiết – Báo cáo tổn thất</w:t>
            </w:r>
            <w:r w:rsidR="00086DC2">
              <w:rPr>
                <w:noProof/>
                <w:webHidden/>
              </w:rPr>
              <w:tab/>
            </w:r>
            <w:r w:rsidR="00086DC2">
              <w:rPr>
                <w:noProof/>
                <w:webHidden/>
              </w:rPr>
              <w:fldChar w:fldCharType="begin"/>
            </w:r>
            <w:r w:rsidR="00086DC2">
              <w:rPr>
                <w:noProof/>
                <w:webHidden/>
              </w:rPr>
              <w:instrText xml:space="preserve"> PAGEREF _Toc113613753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3532C7AB" w14:textId="0BCA5583"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54" w:history="1">
            <w:r w:rsidR="00086DC2" w:rsidRPr="00E72710">
              <w:rPr>
                <w:rStyle w:val="Hyperlink"/>
                <w:noProof/>
              </w:rPr>
              <w:t>4.2.6.5.</w:t>
            </w:r>
            <w:r w:rsidR="00086DC2">
              <w:rPr>
                <w:rFonts w:asciiTheme="minorHAnsi" w:eastAsiaTheme="minorEastAsia" w:hAnsiTheme="minorHAnsi" w:cstheme="minorBidi"/>
                <w:noProof/>
                <w:sz w:val="22"/>
                <w:szCs w:val="22"/>
              </w:rPr>
              <w:tab/>
            </w:r>
            <w:r w:rsidR="00086DC2" w:rsidRPr="00E72710">
              <w:rPr>
                <w:rStyle w:val="Hyperlink"/>
                <w:noProof/>
              </w:rPr>
              <w:t>Màn hình Chi tiết – Hồ sơ bồi thường</w:t>
            </w:r>
            <w:r w:rsidR="00086DC2">
              <w:rPr>
                <w:noProof/>
                <w:webHidden/>
              </w:rPr>
              <w:tab/>
            </w:r>
            <w:r w:rsidR="00086DC2">
              <w:rPr>
                <w:noProof/>
                <w:webHidden/>
              </w:rPr>
              <w:fldChar w:fldCharType="begin"/>
            </w:r>
            <w:r w:rsidR="00086DC2">
              <w:rPr>
                <w:noProof/>
                <w:webHidden/>
              </w:rPr>
              <w:instrText xml:space="preserve"> PAGEREF _Toc113613754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7822C2EF" w14:textId="652F3607"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55" w:history="1">
            <w:r w:rsidR="00086DC2" w:rsidRPr="00E72710">
              <w:rPr>
                <w:rStyle w:val="Hyperlink"/>
                <w:noProof/>
              </w:rPr>
              <w:t>4.2.6.6.</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 – Account Khách hàng</w:t>
            </w:r>
            <w:r w:rsidR="00086DC2">
              <w:rPr>
                <w:noProof/>
                <w:webHidden/>
              </w:rPr>
              <w:tab/>
            </w:r>
            <w:r w:rsidR="00086DC2">
              <w:rPr>
                <w:noProof/>
                <w:webHidden/>
              </w:rPr>
              <w:fldChar w:fldCharType="begin"/>
            </w:r>
            <w:r w:rsidR="00086DC2">
              <w:rPr>
                <w:noProof/>
                <w:webHidden/>
              </w:rPr>
              <w:instrText xml:space="preserve"> PAGEREF _Toc113613755 \h </w:instrText>
            </w:r>
            <w:r w:rsidR="00086DC2">
              <w:rPr>
                <w:noProof/>
                <w:webHidden/>
              </w:rPr>
            </w:r>
            <w:r w:rsidR="00086DC2">
              <w:rPr>
                <w:noProof/>
                <w:webHidden/>
              </w:rPr>
              <w:fldChar w:fldCharType="separate"/>
            </w:r>
            <w:r w:rsidR="00704DDC">
              <w:rPr>
                <w:noProof/>
                <w:webHidden/>
              </w:rPr>
              <w:t>133</w:t>
            </w:r>
            <w:r w:rsidR="00086DC2">
              <w:rPr>
                <w:noProof/>
                <w:webHidden/>
              </w:rPr>
              <w:fldChar w:fldCharType="end"/>
            </w:r>
          </w:hyperlink>
        </w:p>
        <w:p w14:paraId="689D4687" w14:textId="0173464A"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56" w:history="1">
            <w:r w:rsidR="00086DC2" w:rsidRPr="00E72710">
              <w:rPr>
                <w:rStyle w:val="Hyperlink"/>
                <w:noProof/>
              </w:rPr>
              <w:t>4.2.6.7.</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 – Account Cán bộ GQKN</w:t>
            </w:r>
            <w:r w:rsidR="00086DC2">
              <w:rPr>
                <w:noProof/>
                <w:webHidden/>
              </w:rPr>
              <w:tab/>
            </w:r>
            <w:r w:rsidR="00086DC2">
              <w:rPr>
                <w:noProof/>
                <w:webHidden/>
              </w:rPr>
              <w:fldChar w:fldCharType="begin"/>
            </w:r>
            <w:r w:rsidR="00086DC2">
              <w:rPr>
                <w:noProof/>
                <w:webHidden/>
              </w:rPr>
              <w:instrText xml:space="preserve"> PAGEREF _Toc113613756 \h </w:instrText>
            </w:r>
            <w:r w:rsidR="00086DC2">
              <w:rPr>
                <w:noProof/>
                <w:webHidden/>
              </w:rPr>
            </w:r>
            <w:r w:rsidR="00086DC2">
              <w:rPr>
                <w:noProof/>
                <w:webHidden/>
              </w:rPr>
              <w:fldChar w:fldCharType="separate"/>
            </w:r>
            <w:r w:rsidR="00704DDC">
              <w:rPr>
                <w:noProof/>
                <w:webHidden/>
              </w:rPr>
              <w:t>134</w:t>
            </w:r>
            <w:r w:rsidR="00086DC2">
              <w:rPr>
                <w:noProof/>
                <w:webHidden/>
              </w:rPr>
              <w:fldChar w:fldCharType="end"/>
            </w:r>
          </w:hyperlink>
        </w:p>
        <w:p w14:paraId="74A7A50C" w14:textId="4C5577CA"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57" w:history="1">
            <w:r w:rsidR="00086DC2" w:rsidRPr="00E72710">
              <w:rPr>
                <w:rStyle w:val="Hyperlink"/>
                <w:noProof/>
              </w:rPr>
              <w:t>4.2.6.8.</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 – Account Lãnh đạo đơn vị hỗ trợ/ Lãnh đạo GQKN/ Công ty giám định</w:t>
            </w:r>
            <w:r w:rsidR="00086DC2">
              <w:rPr>
                <w:noProof/>
                <w:webHidden/>
              </w:rPr>
              <w:tab/>
            </w:r>
            <w:r w:rsidR="00086DC2">
              <w:rPr>
                <w:noProof/>
                <w:webHidden/>
              </w:rPr>
              <w:fldChar w:fldCharType="begin"/>
            </w:r>
            <w:r w:rsidR="00086DC2">
              <w:rPr>
                <w:noProof/>
                <w:webHidden/>
              </w:rPr>
              <w:instrText xml:space="preserve"> PAGEREF _Toc113613757 \h </w:instrText>
            </w:r>
            <w:r w:rsidR="00086DC2">
              <w:rPr>
                <w:noProof/>
                <w:webHidden/>
              </w:rPr>
            </w:r>
            <w:r w:rsidR="00086DC2">
              <w:rPr>
                <w:noProof/>
                <w:webHidden/>
              </w:rPr>
              <w:fldChar w:fldCharType="separate"/>
            </w:r>
            <w:r w:rsidR="00704DDC">
              <w:rPr>
                <w:noProof/>
                <w:webHidden/>
              </w:rPr>
              <w:t>135</w:t>
            </w:r>
            <w:r w:rsidR="00086DC2">
              <w:rPr>
                <w:noProof/>
                <w:webHidden/>
              </w:rPr>
              <w:fldChar w:fldCharType="end"/>
            </w:r>
          </w:hyperlink>
        </w:p>
        <w:p w14:paraId="5E73AECD" w14:textId="4AE66160"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58" w:history="1">
            <w:r w:rsidR="00086DC2" w:rsidRPr="00E72710">
              <w:rPr>
                <w:rStyle w:val="Hyperlink"/>
                <w:noProof/>
              </w:rPr>
              <w:t>4.2.6.9.</w:t>
            </w:r>
            <w:r w:rsidR="00086DC2">
              <w:rPr>
                <w:rFonts w:asciiTheme="minorHAnsi" w:eastAsiaTheme="minorEastAsia" w:hAnsiTheme="minorHAnsi" w:cstheme="minorBidi"/>
                <w:noProof/>
                <w:sz w:val="22"/>
                <w:szCs w:val="22"/>
              </w:rPr>
              <w:tab/>
            </w:r>
            <w:r w:rsidR="00086DC2" w:rsidRPr="00E72710">
              <w:rPr>
                <w:rStyle w:val="Hyperlink"/>
                <w:noProof/>
              </w:rPr>
              <w:t>Màn hình Chi tiết – Điều chỉnh chữ ký dán – Account Cán bộ GQKN/ Lãnh đạo GQKN</w:t>
            </w:r>
            <w:r w:rsidR="00086DC2">
              <w:rPr>
                <w:noProof/>
                <w:webHidden/>
              </w:rPr>
              <w:tab/>
            </w:r>
            <w:r w:rsidR="00086DC2">
              <w:rPr>
                <w:noProof/>
                <w:webHidden/>
              </w:rPr>
              <w:fldChar w:fldCharType="begin"/>
            </w:r>
            <w:r w:rsidR="00086DC2">
              <w:rPr>
                <w:noProof/>
                <w:webHidden/>
              </w:rPr>
              <w:instrText xml:space="preserve"> PAGEREF _Toc113613758 \h </w:instrText>
            </w:r>
            <w:r w:rsidR="00086DC2">
              <w:rPr>
                <w:noProof/>
                <w:webHidden/>
              </w:rPr>
            </w:r>
            <w:r w:rsidR="00086DC2">
              <w:rPr>
                <w:noProof/>
                <w:webHidden/>
              </w:rPr>
              <w:fldChar w:fldCharType="separate"/>
            </w:r>
            <w:r w:rsidR="00704DDC">
              <w:rPr>
                <w:noProof/>
                <w:webHidden/>
              </w:rPr>
              <w:t>136</w:t>
            </w:r>
            <w:r w:rsidR="00086DC2">
              <w:rPr>
                <w:noProof/>
                <w:webHidden/>
              </w:rPr>
              <w:fldChar w:fldCharType="end"/>
            </w:r>
          </w:hyperlink>
        </w:p>
        <w:p w14:paraId="1705C89D" w14:textId="79076F42" w:rsidR="00086DC2" w:rsidRDefault="00DA3073">
          <w:pPr>
            <w:pStyle w:val="TOC3"/>
            <w:tabs>
              <w:tab w:val="left" w:pos="1100"/>
              <w:tab w:val="right" w:pos="9016"/>
            </w:tabs>
            <w:rPr>
              <w:rFonts w:asciiTheme="minorHAnsi" w:eastAsiaTheme="minorEastAsia" w:hAnsiTheme="minorHAnsi" w:cstheme="minorBidi"/>
              <w:noProof/>
              <w:sz w:val="22"/>
              <w:szCs w:val="22"/>
            </w:rPr>
          </w:pPr>
          <w:hyperlink w:anchor="_Toc113613759" w:history="1">
            <w:r w:rsidR="00086DC2" w:rsidRPr="00E72710">
              <w:rPr>
                <w:rStyle w:val="Hyperlink"/>
                <w:noProof/>
              </w:rPr>
              <w:t>4.3.</w:t>
            </w:r>
            <w:r w:rsidR="00086DC2">
              <w:rPr>
                <w:rFonts w:asciiTheme="minorHAnsi" w:eastAsiaTheme="minorEastAsia" w:hAnsiTheme="minorHAnsi" w:cstheme="minorBidi"/>
                <w:noProof/>
                <w:sz w:val="22"/>
                <w:szCs w:val="22"/>
              </w:rPr>
              <w:tab/>
            </w:r>
            <w:r w:rsidR="00086DC2" w:rsidRPr="00E72710">
              <w:rPr>
                <w:rStyle w:val="Hyperlink"/>
                <w:noProof/>
              </w:rPr>
              <w:t>Thuê chuyên gia</w:t>
            </w:r>
            <w:r w:rsidR="00086DC2">
              <w:rPr>
                <w:noProof/>
                <w:webHidden/>
              </w:rPr>
              <w:tab/>
            </w:r>
            <w:r w:rsidR="00086DC2">
              <w:rPr>
                <w:noProof/>
                <w:webHidden/>
              </w:rPr>
              <w:fldChar w:fldCharType="begin"/>
            </w:r>
            <w:r w:rsidR="00086DC2">
              <w:rPr>
                <w:noProof/>
                <w:webHidden/>
              </w:rPr>
              <w:instrText xml:space="preserve"> PAGEREF _Toc113613759 \h </w:instrText>
            </w:r>
            <w:r w:rsidR="00086DC2">
              <w:rPr>
                <w:noProof/>
                <w:webHidden/>
              </w:rPr>
            </w:r>
            <w:r w:rsidR="00086DC2">
              <w:rPr>
                <w:noProof/>
                <w:webHidden/>
              </w:rPr>
              <w:fldChar w:fldCharType="separate"/>
            </w:r>
            <w:r w:rsidR="00704DDC">
              <w:rPr>
                <w:noProof/>
                <w:webHidden/>
              </w:rPr>
              <w:t>137</w:t>
            </w:r>
            <w:r w:rsidR="00086DC2">
              <w:rPr>
                <w:noProof/>
                <w:webHidden/>
              </w:rPr>
              <w:fldChar w:fldCharType="end"/>
            </w:r>
          </w:hyperlink>
        </w:p>
        <w:p w14:paraId="53EDF637" w14:textId="2B1EC6E1"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60" w:history="1">
            <w:r w:rsidR="00086DC2" w:rsidRPr="00E72710">
              <w:rPr>
                <w:rStyle w:val="Hyperlink"/>
                <w:noProof/>
              </w:rPr>
              <w:t>4.3.1.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_Toc113613760 \h </w:instrText>
            </w:r>
            <w:r w:rsidR="00086DC2">
              <w:rPr>
                <w:noProof/>
                <w:webHidden/>
              </w:rPr>
            </w:r>
            <w:r w:rsidR="00086DC2">
              <w:rPr>
                <w:noProof/>
                <w:webHidden/>
              </w:rPr>
              <w:fldChar w:fldCharType="separate"/>
            </w:r>
            <w:r w:rsidR="00704DDC">
              <w:rPr>
                <w:noProof/>
                <w:webHidden/>
              </w:rPr>
              <w:t>137</w:t>
            </w:r>
            <w:r w:rsidR="00086DC2">
              <w:rPr>
                <w:noProof/>
                <w:webHidden/>
              </w:rPr>
              <w:fldChar w:fldCharType="end"/>
            </w:r>
          </w:hyperlink>
        </w:p>
        <w:p w14:paraId="6B0B8B3F" w14:textId="3C225B7C"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61" w:history="1">
            <w:r w:rsidR="00086DC2" w:rsidRPr="00E72710">
              <w:rPr>
                <w:rStyle w:val="Hyperlink"/>
                <w:noProof/>
              </w:rPr>
              <w:t>4.3.2.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_Toc113613761 \h </w:instrText>
            </w:r>
            <w:r w:rsidR="00086DC2">
              <w:rPr>
                <w:noProof/>
                <w:webHidden/>
              </w:rPr>
            </w:r>
            <w:r w:rsidR="00086DC2">
              <w:rPr>
                <w:noProof/>
                <w:webHidden/>
              </w:rPr>
              <w:fldChar w:fldCharType="separate"/>
            </w:r>
            <w:r w:rsidR="00704DDC">
              <w:rPr>
                <w:noProof/>
                <w:webHidden/>
              </w:rPr>
              <w:t>138</w:t>
            </w:r>
            <w:r w:rsidR="00086DC2">
              <w:rPr>
                <w:noProof/>
                <w:webHidden/>
              </w:rPr>
              <w:fldChar w:fldCharType="end"/>
            </w:r>
          </w:hyperlink>
        </w:p>
        <w:p w14:paraId="34E9E5FA" w14:textId="36A1BB17"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62" w:history="1">
            <w:r w:rsidR="00086DC2" w:rsidRPr="00E72710">
              <w:rPr>
                <w:rStyle w:val="Hyperlink"/>
                <w:noProof/>
              </w:rPr>
              <w:t>4.3.3.</w:t>
            </w:r>
            <w:r w:rsidR="00086DC2">
              <w:rPr>
                <w:rFonts w:asciiTheme="minorHAnsi" w:eastAsiaTheme="minorEastAsia" w:hAnsiTheme="minorHAnsi" w:cstheme="minorBidi"/>
                <w:noProof/>
                <w:sz w:val="22"/>
                <w:szCs w:val="22"/>
              </w:rPr>
              <w:tab/>
            </w:r>
            <w:r w:rsidR="00086DC2" w:rsidRPr="00E72710">
              <w:rPr>
                <w:rStyle w:val="Hyperlink"/>
                <w:noProof/>
              </w:rPr>
              <w:t>Mô tả dữ liệu đầu vào</w:t>
            </w:r>
            <w:r w:rsidR="00086DC2">
              <w:rPr>
                <w:noProof/>
                <w:webHidden/>
              </w:rPr>
              <w:tab/>
            </w:r>
            <w:r w:rsidR="00086DC2">
              <w:rPr>
                <w:noProof/>
                <w:webHidden/>
              </w:rPr>
              <w:fldChar w:fldCharType="begin"/>
            </w:r>
            <w:r w:rsidR="00086DC2">
              <w:rPr>
                <w:noProof/>
                <w:webHidden/>
              </w:rPr>
              <w:instrText xml:space="preserve"> PAGEREF _Toc113613762 \h </w:instrText>
            </w:r>
            <w:r w:rsidR="00086DC2">
              <w:rPr>
                <w:noProof/>
                <w:webHidden/>
              </w:rPr>
            </w:r>
            <w:r w:rsidR="00086DC2">
              <w:rPr>
                <w:noProof/>
                <w:webHidden/>
              </w:rPr>
              <w:fldChar w:fldCharType="separate"/>
            </w:r>
            <w:r w:rsidR="00704DDC">
              <w:rPr>
                <w:noProof/>
                <w:webHidden/>
              </w:rPr>
              <w:t>139</w:t>
            </w:r>
            <w:r w:rsidR="00086DC2">
              <w:rPr>
                <w:noProof/>
                <w:webHidden/>
              </w:rPr>
              <w:fldChar w:fldCharType="end"/>
            </w:r>
          </w:hyperlink>
        </w:p>
        <w:p w14:paraId="0C28657D" w14:textId="2E71942A"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63" w:history="1">
            <w:r w:rsidR="00086DC2" w:rsidRPr="00E72710">
              <w:rPr>
                <w:rStyle w:val="Hyperlink"/>
                <w:noProof/>
              </w:rPr>
              <w:t>4.3.4.</w:t>
            </w:r>
            <w:r w:rsidR="00086DC2">
              <w:rPr>
                <w:rFonts w:asciiTheme="minorHAnsi" w:eastAsiaTheme="minorEastAsia" w:hAnsiTheme="minorHAnsi" w:cstheme="minorBidi"/>
                <w:noProof/>
                <w:sz w:val="22"/>
                <w:szCs w:val="22"/>
              </w:rPr>
              <w:tab/>
            </w:r>
            <w:r w:rsidR="00086DC2" w:rsidRPr="00E72710">
              <w:rPr>
                <w:rStyle w:val="Hyperlink"/>
                <w:noProof/>
              </w:rPr>
              <w:t>Mô tả dữ liệu đầu ra</w:t>
            </w:r>
            <w:r w:rsidR="00086DC2">
              <w:rPr>
                <w:noProof/>
                <w:webHidden/>
              </w:rPr>
              <w:tab/>
            </w:r>
            <w:r w:rsidR="00086DC2">
              <w:rPr>
                <w:noProof/>
                <w:webHidden/>
              </w:rPr>
              <w:fldChar w:fldCharType="begin"/>
            </w:r>
            <w:r w:rsidR="00086DC2">
              <w:rPr>
                <w:noProof/>
                <w:webHidden/>
              </w:rPr>
              <w:instrText xml:space="preserve"> PAGEREF _Toc113613763 \h </w:instrText>
            </w:r>
            <w:r w:rsidR="00086DC2">
              <w:rPr>
                <w:noProof/>
                <w:webHidden/>
              </w:rPr>
            </w:r>
            <w:r w:rsidR="00086DC2">
              <w:rPr>
                <w:noProof/>
                <w:webHidden/>
              </w:rPr>
              <w:fldChar w:fldCharType="separate"/>
            </w:r>
            <w:r w:rsidR="00704DDC">
              <w:rPr>
                <w:noProof/>
                <w:webHidden/>
              </w:rPr>
              <w:t>139</w:t>
            </w:r>
            <w:r w:rsidR="00086DC2">
              <w:rPr>
                <w:noProof/>
                <w:webHidden/>
              </w:rPr>
              <w:fldChar w:fldCharType="end"/>
            </w:r>
          </w:hyperlink>
        </w:p>
        <w:p w14:paraId="04CA32B2" w14:textId="3AA67779" w:rsidR="00086DC2" w:rsidRDefault="00DA3073">
          <w:pPr>
            <w:pStyle w:val="TOC4"/>
            <w:tabs>
              <w:tab w:val="left" w:pos="1540"/>
              <w:tab w:val="right" w:pos="9016"/>
            </w:tabs>
            <w:rPr>
              <w:rFonts w:asciiTheme="minorHAnsi" w:eastAsiaTheme="minorEastAsia" w:hAnsiTheme="minorHAnsi" w:cstheme="minorBidi"/>
              <w:noProof/>
              <w:sz w:val="22"/>
              <w:szCs w:val="22"/>
            </w:rPr>
          </w:pPr>
          <w:hyperlink w:anchor="_Toc113613764" w:history="1">
            <w:r w:rsidR="00086DC2" w:rsidRPr="00E72710">
              <w:rPr>
                <w:rStyle w:val="Hyperlink"/>
                <w:noProof/>
              </w:rPr>
              <w:t>4.3.5.</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_Toc113613764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5C0798AD" w14:textId="1F643322"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65" w:history="1">
            <w:r w:rsidR="00086DC2" w:rsidRPr="00E72710">
              <w:rPr>
                <w:rStyle w:val="Hyperlink"/>
                <w:noProof/>
              </w:rPr>
              <w:t>4.3.5.1.</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Khách hàng/Môi giới</w:t>
            </w:r>
            <w:r w:rsidR="00086DC2">
              <w:rPr>
                <w:noProof/>
                <w:webHidden/>
              </w:rPr>
              <w:tab/>
            </w:r>
            <w:r w:rsidR="00086DC2">
              <w:rPr>
                <w:noProof/>
                <w:webHidden/>
              </w:rPr>
              <w:fldChar w:fldCharType="begin"/>
            </w:r>
            <w:r w:rsidR="00086DC2">
              <w:rPr>
                <w:noProof/>
                <w:webHidden/>
              </w:rPr>
              <w:instrText xml:space="preserve"> PAGEREF _Toc113613765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2A78FFAA" w14:textId="11EC660F"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66" w:history="1">
            <w:r w:rsidR="00086DC2" w:rsidRPr="00E72710">
              <w:rPr>
                <w:rStyle w:val="Hyperlink"/>
                <w:noProof/>
              </w:rPr>
              <w:t>4.3.5.2.</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Cán bộ GQKN/ Lãnh đạo đơn vị hỗ trợ/ Lãnh đạo GQKN/ Công ty giám định</w:t>
            </w:r>
            <w:r w:rsidR="00086DC2">
              <w:rPr>
                <w:noProof/>
                <w:webHidden/>
              </w:rPr>
              <w:tab/>
            </w:r>
            <w:r w:rsidR="00086DC2">
              <w:rPr>
                <w:noProof/>
                <w:webHidden/>
              </w:rPr>
              <w:fldChar w:fldCharType="begin"/>
            </w:r>
            <w:r w:rsidR="00086DC2">
              <w:rPr>
                <w:noProof/>
                <w:webHidden/>
              </w:rPr>
              <w:instrText xml:space="preserve"> PAGEREF _Toc113613766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7EF4D5ED" w14:textId="38151283"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67" w:history="1">
            <w:r w:rsidR="00086DC2" w:rsidRPr="00E72710">
              <w:rPr>
                <w:rStyle w:val="Hyperlink"/>
                <w:noProof/>
              </w:rPr>
              <w:t>4.3.5.3.</w:t>
            </w:r>
            <w:r w:rsidR="00086DC2">
              <w:rPr>
                <w:rFonts w:asciiTheme="minorHAnsi" w:eastAsiaTheme="minorEastAsia" w:hAnsiTheme="minorHAnsi" w:cstheme="minorBidi"/>
                <w:noProof/>
                <w:sz w:val="22"/>
                <w:szCs w:val="22"/>
              </w:rPr>
              <w:tab/>
            </w:r>
            <w:r w:rsidR="00086DC2" w:rsidRPr="00E72710">
              <w:rPr>
                <w:rStyle w:val="Hyperlink"/>
                <w:noProof/>
              </w:rPr>
              <w:t>Màn hình Chi tiết – Thông tin tổn thất</w:t>
            </w:r>
            <w:r w:rsidR="00086DC2">
              <w:rPr>
                <w:noProof/>
                <w:webHidden/>
              </w:rPr>
              <w:tab/>
            </w:r>
            <w:r w:rsidR="00086DC2">
              <w:rPr>
                <w:noProof/>
                <w:webHidden/>
              </w:rPr>
              <w:fldChar w:fldCharType="begin"/>
            </w:r>
            <w:r w:rsidR="00086DC2">
              <w:rPr>
                <w:noProof/>
                <w:webHidden/>
              </w:rPr>
              <w:instrText xml:space="preserve"> PAGEREF _Toc113613767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11BFD5A5" w14:textId="7BE875EE"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68" w:history="1">
            <w:r w:rsidR="00086DC2" w:rsidRPr="00E72710">
              <w:rPr>
                <w:rStyle w:val="Hyperlink"/>
                <w:noProof/>
              </w:rPr>
              <w:t>4.3.5.4.</w:t>
            </w:r>
            <w:r w:rsidR="00086DC2">
              <w:rPr>
                <w:rFonts w:asciiTheme="minorHAnsi" w:eastAsiaTheme="minorEastAsia" w:hAnsiTheme="minorHAnsi" w:cstheme="minorBidi"/>
                <w:noProof/>
                <w:sz w:val="22"/>
                <w:szCs w:val="22"/>
              </w:rPr>
              <w:tab/>
            </w:r>
            <w:r w:rsidR="00086DC2" w:rsidRPr="00E72710">
              <w:rPr>
                <w:rStyle w:val="Hyperlink"/>
                <w:noProof/>
              </w:rPr>
              <w:t>Màn hình Chi tiết – Báo cáo tổn thất</w:t>
            </w:r>
            <w:r w:rsidR="00086DC2">
              <w:rPr>
                <w:noProof/>
                <w:webHidden/>
              </w:rPr>
              <w:tab/>
            </w:r>
            <w:r w:rsidR="00086DC2">
              <w:rPr>
                <w:noProof/>
                <w:webHidden/>
              </w:rPr>
              <w:fldChar w:fldCharType="begin"/>
            </w:r>
            <w:r w:rsidR="00086DC2">
              <w:rPr>
                <w:noProof/>
                <w:webHidden/>
              </w:rPr>
              <w:instrText xml:space="preserve"> PAGEREF _Toc113613768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0773C7D4" w14:textId="18E1A0BC"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69" w:history="1">
            <w:r w:rsidR="00086DC2" w:rsidRPr="00E72710">
              <w:rPr>
                <w:rStyle w:val="Hyperlink"/>
                <w:noProof/>
              </w:rPr>
              <w:t>4.3.5.5.</w:t>
            </w:r>
            <w:r w:rsidR="00086DC2">
              <w:rPr>
                <w:rFonts w:asciiTheme="minorHAnsi" w:eastAsiaTheme="minorEastAsia" w:hAnsiTheme="minorHAnsi" w:cstheme="minorBidi"/>
                <w:noProof/>
                <w:sz w:val="22"/>
                <w:szCs w:val="22"/>
              </w:rPr>
              <w:tab/>
            </w:r>
            <w:r w:rsidR="00086DC2" w:rsidRPr="00E72710">
              <w:rPr>
                <w:rStyle w:val="Hyperlink"/>
                <w:noProof/>
              </w:rPr>
              <w:t>Màn hình Chi tiết – Hồ sơ bồi thường</w:t>
            </w:r>
            <w:r w:rsidR="00086DC2">
              <w:rPr>
                <w:noProof/>
                <w:webHidden/>
              </w:rPr>
              <w:tab/>
            </w:r>
            <w:r w:rsidR="00086DC2">
              <w:rPr>
                <w:noProof/>
                <w:webHidden/>
              </w:rPr>
              <w:fldChar w:fldCharType="begin"/>
            </w:r>
            <w:r w:rsidR="00086DC2">
              <w:rPr>
                <w:noProof/>
                <w:webHidden/>
              </w:rPr>
              <w:instrText xml:space="preserve"> PAGEREF _Toc113613769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7FC5BBEC" w14:textId="0769373E" w:rsidR="00086DC2" w:rsidRDefault="00DA3073">
          <w:pPr>
            <w:pStyle w:val="TOC5"/>
            <w:tabs>
              <w:tab w:val="left" w:pos="1900"/>
              <w:tab w:val="right" w:pos="9016"/>
            </w:tabs>
            <w:rPr>
              <w:rFonts w:asciiTheme="minorHAnsi" w:eastAsiaTheme="minorEastAsia" w:hAnsiTheme="minorHAnsi" w:cstheme="minorBidi"/>
              <w:noProof/>
              <w:sz w:val="22"/>
              <w:szCs w:val="22"/>
            </w:rPr>
          </w:pPr>
          <w:hyperlink w:anchor="_Toc113613770" w:history="1">
            <w:r w:rsidR="00086DC2" w:rsidRPr="00E72710">
              <w:rPr>
                <w:rStyle w:val="Hyperlink"/>
                <w:noProof/>
              </w:rPr>
              <w:t>4.3.5.6.</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 – Account Cán bộ GQKN/ Lãnh đạo đơn vị hỗ trợ/ Lãnh đạo GQKN</w:t>
            </w:r>
            <w:r w:rsidR="00086DC2">
              <w:rPr>
                <w:noProof/>
                <w:webHidden/>
              </w:rPr>
              <w:tab/>
            </w:r>
            <w:r w:rsidR="00086DC2">
              <w:rPr>
                <w:noProof/>
                <w:webHidden/>
              </w:rPr>
              <w:fldChar w:fldCharType="begin"/>
            </w:r>
            <w:r w:rsidR="00086DC2">
              <w:rPr>
                <w:noProof/>
                <w:webHidden/>
              </w:rPr>
              <w:instrText xml:space="preserve"> PAGEREF _Toc113613770 \h </w:instrText>
            </w:r>
            <w:r w:rsidR="00086DC2">
              <w:rPr>
                <w:noProof/>
                <w:webHidden/>
              </w:rPr>
            </w:r>
            <w:r w:rsidR="00086DC2">
              <w:rPr>
                <w:noProof/>
                <w:webHidden/>
              </w:rPr>
              <w:fldChar w:fldCharType="separate"/>
            </w:r>
            <w:r w:rsidR="00704DDC">
              <w:rPr>
                <w:noProof/>
                <w:webHidden/>
              </w:rPr>
              <w:t>141</w:t>
            </w:r>
            <w:r w:rsidR="00086DC2">
              <w:rPr>
                <w:noProof/>
                <w:webHidden/>
              </w:rPr>
              <w:fldChar w:fldCharType="end"/>
            </w:r>
          </w:hyperlink>
        </w:p>
        <w:p w14:paraId="77288E0C" w14:textId="7EE10A7D" w:rsidR="00E318A3" w:rsidRDefault="00E318A3" w:rsidP="00E318A3">
          <w:pPr>
            <w:pBdr>
              <w:top w:val="nil"/>
              <w:left w:val="nil"/>
              <w:bottom w:val="nil"/>
              <w:right w:val="nil"/>
              <w:between w:val="nil"/>
            </w:pBdr>
            <w:tabs>
              <w:tab w:val="left" w:pos="720"/>
              <w:tab w:val="right" w:pos="9019"/>
            </w:tabs>
            <w:spacing w:after="100"/>
            <w:rPr>
              <w:rFonts w:ascii="Calibri" w:eastAsia="Calibri" w:hAnsi="Calibri" w:cs="Calibri"/>
              <w:color w:val="000000"/>
            </w:rPr>
          </w:pPr>
          <w:r>
            <w:fldChar w:fldCharType="end"/>
          </w:r>
        </w:p>
      </w:sdtContent>
    </w:sdt>
    <w:p w14:paraId="69DE4989" w14:textId="77777777" w:rsidR="00E318A3" w:rsidRDefault="00E318A3" w:rsidP="00E318A3">
      <w:pPr>
        <w:pStyle w:val="Heading1"/>
        <w:numPr>
          <w:ilvl w:val="0"/>
          <w:numId w:val="3"/>
        </w:numPr>
        <w:spacing w:before="120" w:after="120"/>
        <w:ind w:left="567" w:hanging="567"/>
      </w:pPr>
      <w:bookmarkStart w:id="28" w:name="_Toc113613637"/>
      <w:r>
        <w:t>GIỚI THIỆU</w:t>
      </w:r>
      <w:bookmarkEnd w:id="28"/>
    </w:p>
    <w:p w14:paraId="0FB7EB42" w14:textId="77777777" w:rsidR="00E318A3" w:rsidRDefault="00E318A3" w:rsidP="00E318A3">
      <w:pPr>
        <w:pStyle w:val="Heading2"/>
        <w:numPr>
          <w:ilvl w:val="0"/>
          <w:numId w:val="5"/>
        </w:numPr>
        <w:spacing w:line="360" w:lineRule="auto"/>
        <w:ind w:left="567" w:hanging="567"/>
        <w:jc w:val="both"/>
      </w:pPr>
      <w:bookmarkStart w:id="29" w:name="_Toc113613638"/>
      <w:r>
        <w:t>Mục đích tài liệu</w:t>
      </w:r>
      <w:bookmarkEnd w:id="29"/>
    </w:p>
    <w:p w14:paraId="1DC8F854" w14:textId="77777777" w:rsidR="00E318A3" w:rsidRDefault="00E318A3" w:rsidP="00E318A3">
      <w:pPr>
        <w:pBdr>
          <w:top w:val="nil"/>
          <w:left w:val="nil"/>
          <w:bottom w:val="nil"/>
          <w:right w:val="nil"/>
          <w:between w:val="nil"/>
        </w:pBdr>
        <w:spacing w:after="120" w:line="360" w:lineRule="auto"/>
        <w:ind w:firstLine="567"/>
        <w:jc w:val="both"/>
        <w:rPr>
          <w:color w:val="000000"/>
        </w:rPr>
      </w:pPr>
      <w:r>
        <w:rPr>
          <w:color w:val="000000"/>
        </w:rPr>
        <w:t>Tài liệu phân tích yêu cầu người sử dụng hệ thống là tài liệu mô tả các yêu cầu về hệ thống dựa trên cơ sở phân tích các quy trình, yêu cầu nghiệp vụ của người sử dụng. Các yêu cầu này sẽ là căn cứ để kiểm tra và nghiệm thu hệ thống.</w:t>
      </w:r>
    </w:p>
    <w:p w14:paraId="41EB6E94" w14:textId="77777777" w:rsidR="00E318A3" w:rsidRDefault="00E318A3" w:rsidP="00E318A3">
      <w:pPr>
        <w:pBdr>
          <w:top w:val="nil"/>
          <w:left w:val="nil"/>
          <w:bottom w:val="nil"/>
          <w:right w:val="nil"/>
          <w:between w:val="nil"/>
        </w:pBdr>
        <w:spacing w:after="120" w:line="360" w:lineRule="auto"/>
        <w:ind w:firstLine="567"/>
        <w:jc w:val="both"/>
        <w:rPr>
          <w:color w:val="000000"/>
        </w:rPr>
      </w:pPr>
      <w:r>
        <w:rPr>
          <w:color w:val="000000"/>
        </w:rPr>
        <w:t>Tài liệu này là đầu vào cho các trạng thái:</w:t>
      </w:r>
    </w:p>
    <w:p w14:paraId="7FFE0937" w14:textId="77777777" w:rsidR="00E318A3" w:rsidRDefault="00E318A3" w:rsidP="00E318A3">
      <w:pPr>
        <w:numPr>
          <w:ilvl w:val="0"/>
          <w:numId w:val="6"/>
        </w:numPr>
        <w:pBdr>
          <w:top w:val="nil"/>
          <w:left w:val="nil"/>
          <w:bottom w:val="nil"/>
          <w:right w:val="nil"/>
          <w:between w:val="nil"/>
        </w:pBdr>
        <w:spacing w:line="360" w:lineRule="auto"/>
        <w:ind w:left="567" w:hanging="567"/>
        <w:jc w:val="both"/>
      </w:pPr>
      <w:r>
        <w:rPr>
          <w:color w:val="000000"/>
        </w:rPr>
        <w:t>Thiết kế phần mềm: Để làm rõ và xác định các giải pháp phù hợp đáp ứng các yêu cầu của người sử dụng.</w:t>
      </w:r>
    </w:p>
    <w:p w14:paraId="4FB480EF" w14:textId="77777777" w:rsidR="00E318A3" w:rsidRDefault="00E318A3" w:rsidP="00E318A3">
      <w:pPr>
        <w:numPr>
          <w:ilvl w:val="0"/>
          <w:numId w:val="6"/>
        </w:numPr>
        <w:pBdr>
          <w:top w:val="nil"/>
          <w:left w:val="nil"/>
          <w:bottom w:val="nil"/>
          <w:right w:val="nil"/>
          <w:between w:val="nil"/>
        </w:pBdr>
        <w:spacing w:line="360" w:lineRule="auto"/>
        <w:ind w:left="567" w:hanging="567"/>
        <w:jc w:val="both"/>
      </w:pPr>
      <w:r>
        <w:rPr>
          <w:color w:val="000000"/>
        </w:rPr>
        <w:t>Kiểm tra phần mềm: Để làm rõ và xác định các kịch bản kiểm tra của các kiểm tra nghiệm thu hệ thống.</w:t>
      </w:r>
    </w:p>
    <w:p w14:paraId="5AC337B3" w14:textId="77777777" w:rsidR="00E318A3" w:rsidRDefault="00E318A3" w:rsidP="00E318A3">
      <w:pPr>
        <w:pStyle w:val="Heading2"/>
        <w:numPr>
          <w:ilvl w:val="0"/>
          <w:numId w:val="5"/>
        </w:numPr>
        <w:spacing w:line="360" w:lineRule="auto"/>
        <w:ind w:left="567" w:hanging="567"/>
        <w:jc w:val="both"/>
      </w:pPr>
      <w:bookmarkStart w:id="30" w:name="_Toc113613639"/>
      <w:r>
        <w:t>Phạm vi tài liệu</w:t>
      </w:r>
      <w:bookmarkEnd w:id="30"/>
    </w:p>
    <w:p w14:paraId="0E3CB6EE" w14:textId="77777777" w:rsidR="00E318A3" w:rsidRDefault="00E318A3" w:rsidP="00E318A3">
      <w:pPr>
        <w:numPr>
          <w:ilvl w:val="0"/>
          <w:numId w:val="6"/>
        </w:numPr>
        <w:pBdr>
          <w:top w:val="nil"/>
          <w:left w:val="nil"/>
          <w:bottom w:val="nil"/>
          <w:right w:val="nil"/>
          <w:between w:val="nil"/>
        </w:pBdr>
        <w:spacing w:line="360" w:lineRule="auto"/>
        <w:ind w:left="567" w:hanging="567"/>
        <w:jc w:val="both"/>
      </w:pPr>
      <w:r>
        <w:rPr>
          <w:color w:val="000000"/>
        </w:rPr>
        <w:t>Xây dựng hệ thống phần mềm GQKN ngoài xe cơ giới và con người phục vụ nhu cầu kinh doanh của Tổng công ty Bảo hiểm PVI.</w:t>
      </w:r>
    </w:p>
    <w:p w14:paraId="4A428753" w14:textId="77777777" w:rsidR="00E318A3" w:rsidRDefault="00E318A3" w:rsidP="00E318A3">
      <w:pPr>
        <w:numPr>
          <w:ilvl w:val="0"/>
          <w:numId w:val="6"/>
        </w:numPr>
        <w:pBdr>
          <w:top w:val="nil"/>
          <w:left w:val="nil"/>
          <w:bottom w:val="nil"/>
          <w:right w:val="nil"/>
          <w:between w:val="nil"/>
        </w:pBdr>
        <w:spacing w:line="360" w:lineRule="auto"/>
        <w:ind w:left="567" w:hanging="567"/>
        <w:jc w:val="both"/>
      </w:pPr>
      <w:r>
        <w:rPr>
          <w:color w:val="000000"/>
        </w:rPr>
        <w:t>Đối tượng sử dụng: Bộ phận thiết kế đưa ra thiết kế hệ thống, Lập trình viên dựa vào mô tả tính năng để lập trình hệ thống, Bộ phận kiểm thử đưa ra testcase cho hệ thống.</w:t>
      </w:r>
    </w:p>
    <w:p w14:paraId="754E6433" w14:textId="77777777" w:rsidR="00E318A3" w:rsidRDefault="00E318A3" w:rsidP="00E318A3">
      <w:pPr>
        <w:numPr>
          <w:ilvl w:val="0"/>
          <w:numId w:val="6"/>
        </w:numPr>
        <w:pBdr>
          <w:top w:val="nil"/>
          <w:left w:val="nil"/>
          <w:bottom w:val="nil"/>
          <w:right w:val="nil"/>
          <w:between w:val="nil"/>
        </w:pBdr>
        <w:spacing w:line="360" w:lineRule="auto"/>
        <w:ind w:left="567" w:hanging="567"/>
        <w:jc w:val="both"/>
      </w:pPr>
      <w:r>
        <w:rPr>
          <w:color w:val="000000"/>
        </w:rPr>
        <w:t>Giải thích về phạm vi sản phẩm phần mềm đề xuất sẽ đáp ứng (và sẽ không đáp ứng, nếu cần thiết) cùng lợi ích, kết quả và mục tiêu đạt được một cách chính xác nhất có thể.</w:t>
      </w:r>
    </w:p>
    <w:p w14:paraId="5B66EBB1" w14:textId="77777777" w:rsidR="00E318A3" w:rsidRDefault="00E318A3" w:rsidP="00E318A3">
      <w:pPr>
        <w:numPr>
          <w:ilvl w:val="0"/>
          <w:numId w:val="6"/>
        </w:numPr>
        <w:pBdr>
          <w:top w:val="nil"/>
          <w:left w:val="nil"/>
          <w:bottom w:val="nil"/>
          <w:right w:val="nil"/>
          <w:between w:val="nil"/>
        </w:pBdr>
        <w:spacing w:line="360" w:lineRule="auto"/>
        <w:ind w:left="567" w:hanging="567"/>
        <w:jc w:val="both"/>
      </w:pPr>
      <w:r>
        <w:rPr>
          <w:color w:val="000000"/>
        </w:rPr>
        <w:t>Ghi nhận các điều kiện nghiệm thu và các phương án xử lý khi nảy sinh các vấn đề mâu thuẫn.</w:t>
      </w:r>
    </w:p>
    <w:p w14:paraId="65FBCD97" w14:textId="77777777" w:rsidR="00E318A3" w:rsidRDefault="00E318A3" w:rsidP="00E318A3">
      <w:pPr>
        <w:pStyle w:val="Heading2"/>
        <w:numPr>
          <w:ilvl w:val="0"/>
          <w:numId w:val="5"/>
        </w:numPr>
        <w:spacing w:line="360" w:lineRule="auto"/>
        <w:ind w:left="567" w:hanging="567"/>
        <w:jc w:val="both"/>
      </w:pPr>
      <w:bookmarkStart w:id="31" w:name="_Toc113613640"/>
      <w:r>
        <w:t>Định nghĩa thuật ngữ và các từ viết tắt</w:t>
      </w:r>
      <w:bookmarkEnd w:id="31"/>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E318A3" w14:paraId="206BEA8A" w14:textId="77777777" w:rsidTr="000F244D">
        <w:trPr>
          <w:trHeight w:val="487"/>
        </w:trPr>
        <w:tc>
          <w:tcPr>
            <w:tcW w:w="563" w:type="dxa"/>
            <w:shd w:val="clear" w:color="auto" w:fill="auto"/>
            <w:vAlign w:val="center"/>
          </w:tcPr>
          <w:p w14:paraId="080B15DE" w14:textId="77777777" w:rsidR="00E318A3" w:rsidRDefault="00E318A3" w:rsidP="000F244D">
            <w:pPr>
              <w:keepLines/>
              <w:widowControl w:val="0"/>
              <w:tabs>
                <w:tab w:val="left" w:pos="709"/>
              </w:tabs>
              <w:spacing w:before="120" w:after="120" w:line="360" w:lineRule="auto"/>
              <w:rPr>
                <w:b/>
              </w:rPr>
            </w:pPr>
            <w:r>
              <w:rPr>
                <w:b/>
              </w:rPr>
              <w:t>TT</w:t>
            </w:r>
          </w:p>
        </w:tc>
        <w:tc>
          <w:tcPr>
            <w:tcW w:w="3259" w:type="dxa"/>
            <w:shd w:val="clear" w:color="auto" w:fill="auto"/>
            <w:vAlign w:val="center"/>
          </w:tcPr>
          <w:p w14:paraId="2C528A5D" w14:textId="77777777" w:rsidR="00E318A3" w:rsidRDefault="00E318A3" w:rsidP="000F244D">
            <w:pPr>
              <w:keepLines/>
              <w:widowControl w:val="0"/>
              <w:tabs>
                <w:tab w:val="left" w:pos="709"/>
              </w:tabs>
              <w:spacing w:before="120" w:after="120" w:line="360" w:lineRule="auto"/>
              <w:rPr>
                <w:b/>
              </w:rPr>
            </w:pPr>
            <w:r>
              <w:rPr>
                <w:b/>
              </w:rPr>
              <w:t>Thuật ngữ và viết tắt</w:t>
            </w:r>
          </w:p>
        </w:tc>
        <w:tc>
          <w:tcPr>
            <w:tcW w:w="5197" w:type="dxa"/>
            <w:shd w:val="clear" w:color="auto" w:fill="auto"/>
            <w:vAlign w:val="center"/>
          </w:tcPr>
          <w:p w14:paraId="7592EBC5" w14:textId="77777777" w:rsidR="00E318A3" w:rsidRDefault="00E318A3" w:rsidP="000F244D">
            <w:pPr>
              <w:keepLines/>
              <w:widowControl w:val="0"/>
              <w:tabs>
                <w:tab w:val="left" w:pos="709"/>
              </w:tabs>
              <w:spacing w:before="120" w:after="120" w:line="360" w:lineRule="auto"/>
              <w:ind w:left="720"/>
              <w:rPr>
                <w:b/>
              </w:rPr>
            </w:pPr>
            <w:r>
              <w:rPr>
                <w:b/>
              </w:rPr>
              <w:t>Giải thích</w:t>
            </w:r>
          </w:p>
        </w:tc>
      </w:tr>
      <w:tr w:rsidR="00E318A3" w14:paraId="72F61DF1" w14:textId="77777777" w:rsidTr="000F244D">
        <w:trPr>
          <w:trHeight w:val="340"/>
        </w:trPr>
        <w:tc>
          <w:tcPr>
            <w:tcW w:w="563" w:type="dxa"/>
            <w:shd w:val="clear" w:color="auto" w:fill="auto"/>
            <w:vAlign w:val="center"/>
          </w:tcPr>
          <w:p w14:paraId="67118147"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25997622" w14:textId="77777777" w:rsidR="00E318A3" w:rsidRDefault="00E318A3" w:rsidP="000F244D">
            <w:pPr>
              <w:keepLines/>
              <w:widowControl w:val="0"/>
              <w:tabs>
                <w:tab w:val="left" w:pos="709"/>
              </w:tabs>
              <w:spacing w:line="360" w:lineRule="auto"/>
            </w:pPr>
            <w:r>
              <w:t>KH</w:t>
            </w:r>
          </w:p>
        </w:tc>
        <w:tc>
          <w:tcPr>
            <w:tcW w:w="5197" w:type="dxa"/>
            <w:shd w:val="clear" w:color="auto" w:fill="auto"/>
            <w:vAlign w:val="center"/>
          </w:tcPr>
          <w:p w14:paraId="0B55BB10" w14:textId="77777777" w:rsidR="00E318A3" w:rsidRDefault="00E318A3" w:rsidP="000F244D">
            <w:pPr>
              <w:keepLines/>
              <w:widowControl w:val="0"/>
              <w:tabs>
                <w:tab w:val="left" w:pos="709"/>
              </w:tabs>
              <w:spacing w:line="360" w:lineRule="auto"/>
              <w:jc w:val="both"/>
            </w:pPr>
            <w:r>
              <w:t>Khách hàng</w:t>
            </w:r>
          </w:p>
        </w:tc>
      </w:tr>
      <w:tr w:rsidR="00E318A3" w14:paraId="00A064A5" w14:textId="77777777" w:rsidTr="000F244D">
        <w:trPr>
          <w:trHeight w:val="340"/>
        </w:trPr>
        <w:tc>
          <w:tcPr>
            <w:tcW w:w="563" w:type="dxa"/>
            <w:shd w:val="clear" w:color="auto" w:fill="auto"/>
            <w:vAlign w:val="center"/>
          </w:tcPr>
          <w:p w14:paraId="66E78B2D"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5BD33B73" w14:textId="77777777" w:rsidR="00E318A3" w:rsidRDefault="00E318A3" w:rsidP="000F244D">
            <w:pPr>
              <w:keepLines/>
              <w:widowControl w:val="0"/>
              <w:tabs>
                <w:tab w:val="left" w:pos="709"/>
              </w:tabs>
              <w:spacing w:line="360" w:lineRule="auto"/>
            </w:pPr>
            <w:r>
              <w:t>MG</w:t>
            </w:r>
          </w:p>
        </w:tc>
        <w:tc>
          <w:tcPr>
            <w:tcW w:w="5197" w:type="dxa"/>
            <w:shd w:val="clear" w:color="auto" w:fill="auto"/>
            <w:vAlign w:val="center"/>
          </w:tcPr>
          <w:p w14:paraId="519C9F84" w14:textId="77777777" w:rsidR="00E318A3" w:rsidRDefault="00E318A3" w:rsidP="000F244D">
            <w:pPr>
              <w:keepLines/>
              <w:widowControl w:val="0"/>
              <w:tabs>
                <w:tab w:val="left" w:pos="709"/>
              </w:tabs>
              <w:spacing w:line="360" w:lineRule="auto"/>
              <w:jc w:val="both"/>
            </w:pPr>
            <w:r>
              <w:t>Môi giới</w:t>
            </w:r>
          </w:p>
        </w:tc>
      </w:tr>
      <w:tr w:rsidR="00E318A3" w14:paraId="272BD2D7" w14:textId="77777777" w:rsidTr="000F244D">
        <w:trPr>
          <w:trHeight w:val="340"/>
        </w:trPr>
        <w:tc>
          <w:tcPr>
            <w:tcW w:w="563" w:type="dxa"/>
            <w:shd w:val="clear" w:color="auto" w:fill="auto"/>
            <w:vAlign w:val="center"/>
          </w:tcPr>
          <w:p w14:paraId="2441D1AE"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0C15BB7C" w14:textId="77777777" w:rsidR="00E318A3" w:rsidRDefault="00E318A3" w:rsidP="000F244D">
            <w:pPr>
              <w:keepLines/>
              <w:widowControl w:val="0"/>
              <w:tabs>
                <w:tab w:val="left" w:pos="709"/>
              </w:tabs>
              <w:spacing w:line="360" w:lineRule="auto"/>
            </w:pPr>
            <w:r>
              <w:t>CĐ</w:t>
            </w:r>
          </w:p>
        </w:tc>
        <w:tc>
          <w:tcPr>
            <w:tcW w:w="5197" w:type="dxa"/>
            <w:shd w:val="clear" w:color="auto" w:fill="auto"/>
            <w:vAlign w:val="center"/>
          </w:tcPr>
          <w:p w14:paraId="38C636A9" w14:textId="77777777" w:rsidR="00E318A3" w:rsidRDefault="00E318A3" w:rsidP="000F244D">
            <w:pPr>
              <w:keepLines/>
              <w:widowControl w:val="0"/>
              <w:tabs>
                <w:tab w:val="left" w:pos="709"/>
              </w:tabs>
              <w:spacing w:line="360" w:lineRule="auto"/>
              <w:jc w:val="both"/>
            </w:pPr>
            <w:r>
              <w:t>Bộ phận Cấp đơn</w:t>
            </w:r>
          </w:p>
        </w:tc>
      </w:tr>
      <w:tr w:rsidR="00D80355" w14:paraId="35DDCB6F" w14:textId="77777777" w:rsidTr="000F244D">
        <w:trPr>
          <w:trHeight w:val="340"/>
          <w:ins w:id="32" w:author="Nguyen Thi Cuc" w:date="2022-09-15T10:22:00Z"/>
        </w:trPr>
        <w:tc>
          <w:tcPr>
            <w:tcW w:w="563" w:type="dxa"/>
            <w:shd w:val="clear" w:color="auto" w:fill="auto"/>
            <w:vAlign w:val="center"/>
          </w:tcPr>
          <w:p w14:paraId="5653A999" w14:textId="77777777" w:rsidR="00D80355" w:rsidRDefault="00D80355" w:rsidP="000F244D">
            <w:pPr>
              <w:keepLines/>
              <w:widowControl w:val="0"/>
              <w:numPr>
                <w:ilvl w:val="0"/>
                <w:numId w:val="4"/>
              </w:numPr>
              <w:tabs>
                <w:tab w:val="left" w:pos="709"/>
              </w:tabs>
              <w:spacing w:line="360" w:lineRule="auto"/>
              <w:ind w:hanging="700"/>
              <w:rPr>
                <w:ins w:id="33" w:author="Nguyen Thi Cuc" w:date="2022-09-15T10:22:00Z"/>
                <w:b/>
              </w:rPr>
            </w:pPr>
          </w:p>
        </w:tc>
        <w:tc>
          <w:tcPr>
            <w:tcW w:w="3259" w:type="dxa"/>
            <w:shd w:val="clear" w:color="auto" w:fill="auto"/>
            <w:vAlign w:val="center"/>
          </w:tcPr>
          <w:p w14:paraId="629E2719" w14:textId="6F965B0C" w:rsidR="00D80355" w:rsidRDefault="00D80355" w:rsidP="000F244D">
            <w:pPr>
              <w:keepLines/>
              <w:widowControl w:val="0"/>
              <w:tabs>
                <w:tab w:val="left" w:pos="709"/>
              </w:tabs>
              <w:spacing w:line="360" w:lineRule="auto"/>
              <w:rPr>
                <w:ins w:id="34" w:author="Nguyen Thi Cuc" w:date="2022-09-15T10:22:00Z"/>
              </w:rPr>
            </w:pPr>
            <w:ins w:id="35" w:author="Nguyen Thi Cuc" w:date="2022-09-15T10:22:00Z">
              <w:r>
                <w:t>CBCĐ</w:t>
              </w:r>
            </w:ins>
          </w:p>
        </w:tc>
        <w:tc>
          <w:tcPr>
            <w:tcW w:w="5197" w:type="dxa"/>
            <w:shd w:val="clear" w:color="auto" w:fill="auto"/>
            <w:vAlign w:val="center"/>
          </w:tcPr>
          <w:p w14:paraId="684EE616" w14:textId="602D69A2" w:rsidR="00D80355" w:rsidRDefault="00D80355" w:rsidP="000F244D">
            <w:pPr>
              <w:keepLines/>
              <w:widowControl w:val="0"/>
              <w:tabs>
                <w:tab w:val="left" w:pos="709"/>
              </w:tabs>
              <w:spacing w:line="360" w:lineRule="auto"/>
              <w:jc w:val="both"/>
              <w:rPr>
                <w:ins w:id="36" w:author="Nguyen Thi Cuc" w:date="2022-09-15T10:22:00Z"/>
              </w:rPr>
            </w:pPr>
            <w:ins w:id="37" w:author="Nguyen Thi Cuc" w:date="2022-09-15T10:23:00Z">
              <w:r>
                <w:t>Cán bộ Cấp đơn</w:t>
              </w:r>
            </w:ins>
          </w:p>
        </w:tc>
      </w:tr>
      <w:tr w:rsidR="00D80355" w14:paraId="4118CA49" w14:textId="77777777" w:rsidTr="000F244D">
        <w:trPr>
          <w:trHeight w:val="340"/>
          <w:ins w:id="38" w:author="Nguyen Thi Cuc" w:date="2022-09-15T10:22:00Z"/>
        </w:trPr>
        <w:tc>
          <w:tcPr>
            <w:tcW w:w="563" w:type="dxa"/>
            <w:shd w:val="clear" w:color="auto" w:fill="auto"/>
            <w:vAlign w:val="center"/>
          </w:tcPr>
          <w:p w14:paraId="7863AF12" w14:textId="77777777" w:rsidR="00D80355" w:rsidRDefault="00D80355" w:rsidP="000F244D">
            <w:pPr>
              <w:keepLines/>
              <w:widowControl w:val="0"/>
              <w:numPr>
                <w:ilvl w:val="0"/>
                <w:numId w:val="4"/>
              </w:numPr>
              <w:tabs>
                <w:tab w:val="left" w:pos="709"/>
              </w:tabs>
              <w:spacing w:line="360" w:lineRule="auto"/>
              <w:ind w:hanging="700"/>
              <w:rPr>
                <w:ins w:id="39" w:author="Nguyen Thi Cuc" w:date="2022-09-15T10:22:00Z"/>
                <w:b/>
              </w:rPr>
            </w:pPr>
          </w:p>
        </w:tc>
        <w:tc>
          <w:tcPr>
            <w:tcW w:w="3259" w:type="dxa"/>
            <w:shd w:val="clear" w:color="auto" w:fill="auto"/>
            <w:vAlign w:val="center"/>
          </w:tcPr>
          <w:p w14:paraId="2340510F" w14:textId="5AB94B80" w:rsidR="00D80355" w:rsidRDefault="00D80355" w:rsidP="000F244D">
            <w:pPr>
              <w:keepLines/>
              <w:widowControl w:val="0"/>
              <w:tabs>
                <w:tab w:val="left" w:pos="709"/>
              </w:tabs>
              <w:spacing w:line="360" w:lineRule="auto"/>
              <w:rPr>
                <w:ins w:id="40" w:author="Nguyen Thi Cuc" w:date="2022-09-15T10:22:00Z"/>
              </w:rPr>
            </w:pPr>
            <w:ins w:id="41" w:author="Nguyen Thi Cuc" w:date="2022-09-15T10:24:00Z">
              <w:r>
                <w:t>CV</w:t>
              </w:r>
            </w:ins>
          </w:p>
        </w:tc>
        <w:tc>
          <w:tcPr>
            <w:tcW w:w="5197" w:type="dxa"/>
            <w:shd w:val="clear" w:color="auto" w:fill="auto"/>
            <w:vAlign w:val="center"/>
          </w:tcPr>
          <w:p w14:paraId="75726850" w14:textId="431F173E" w:rsidR="00D80355" w:rsidRDefault="00D80355" w:rsidP="000F244D">
            <w:pPr>
              <w:keepLines/>
              <w:widowControl w:val="0"/>
              <w:tabs>
                <w:tab w:val="left" w:pos="709"/>
              </w:tabs>
              <w:spacing w:line="360" w:lineRule="auto"/>
              <w:jc w:val="both"/>
              <w:rPr>
                <w:ins w:id="42" w:author="Nguyen Thi Cuc" w:date="2022-09-15T10:22:00Z"/>
              </w:rPr>
            </w:pPr>
            <w:ins w:id="43" w:author="Nguyen Thi Cuc" w:date="2022-09-15T10:24:00Z">
              <w:r>
                <w:t>Công văn</w:t>
              </w:r>
            </w:ins>
          </w:p>
        </w:tc>
      </w:tr>
      <w:tr w:rsidR="00D80355" w14:paraId="2E1FFD16" w14:textId="77777777" w:rsidTr="000F244D">
        <w:trPr>
          <w:trHeight w:val="340"/>
          <w:ins w:id="44" w:author="Nguyen Thi Cuc" w:date="2022-09-15T10:22:00Z"/>
        </w:trPr>
        <w:tc>
          <w:tcPr>
            <w:tcW w:w="563" w:type="dxa"/>
            <w:shd w:val="clear" w:color="auto" w:fill="auto"/>
            <w:vAlign w:val="center"/>
          </w:tcPr>
          <w:p w14:paraId="111C7FBD" w14:textId="77777777" w:rsidR="00D80355" w:rsidRDefault="00D80355" w:rsidP="000F244D">
            <w:pPr>
              <w:keepLines/>
              <w:widowControl w:val="0"/>
              <w:numPr>
                <w:ilvl w:val="0"/>
                <w:numId w:val="4"/>
              </w:numPr>
              <w:tabs>
                <w:tab w:val="left" w:pos="709"/>
              </w:tabs>
              <w:spacing w:line="360" w:lineRule="auto"/>
              <w:ind w:hanging="700"/>
              <w:rPr>
                <w:ins w:id="45" w:author="Nguyen Thi Cuc" w:date="2022-09-15T10:22:00Z"/>
                <w:b/>
              </w:rPr>
            </w:pPr>
          </w:p>
        </w:tc>
        <w:tc>
          <w:tcPr>
            <w:tcW w:w="3259" w:type="dxa"/>
            <w:shd w:val="clear" w:color="auto" w:fill="auto"/>
            <w:vAlign w:val="center"/>
          </w:tcPr>
          <w:p w14:paraId="0D5D3E92" w14:textId="1AD5788D" w:rsidR="00D80355" w:rsidRDefault="00D80355" w:rsidP="000F244D">
            <w:pPr>
              <w:keepLines/>
              <w:widowControl w:val="0"/>
              <w:tabs>
                <w:tab w:val="left" w:pos="709"/>
              </w:tabs>
              <w:spacing w:line="360" w:lineRule="auto"/>
              <w:rPr>
                <w:ins w:id="46" w:author="Nguyen Thi Cuc" w:date="2022-09-15T10:22:00Z"/>
              </w:rPr>
            </w:pPr>
            <w:ins w:id="47" w:author="Nguyen Thi Cuc" w:date="2022-09-15T10:24:00Z">
              <w:r>
                <w:t>TCT</w:t>
              </w:r>
            </w:ins>
          </w:p>
        </w:tc>
        <w:tc>
          <w:tcPr>
            <w:tcW w:w="5197" w:type="dxa"/>
            <w:shd w:val="clear" w:color="auto" w:fill="auto"/>
            <w:vAlign w:val="center"/>
          </w:tcPr>
          <w:p w14:paraId="4D361066" w14:textId="435B443B" w:rsidR="00D80355" w:rsidRDefault="00D80355" w:rsidP="000F244D">
            <w:pPr>
              <w:keepLines/>
              <w:widowControl w:val="0"/>
              <w:tabs>
                <w:tab w:val="left" w:pos="709"/>
              </w:tabs>
              <w:spacing w:line="360" w:lineRule="auto"/>
              <w:jc w:val="both"/>
              <w:rPr>
                <w:ins w:id="48" w:author="Nguyen Thi Cuc" w:date="2022-09-15T10:22:00Z"/>
              </w:rPr>
            </w:pPr>
            <w:ins w:id="49" w:author="Nguyen Thi Cuc" w:date="2022-09-15T10:24:00Z">
              <w:r>
                <w:t>Tổng công ty</w:t>
              </w:r>
            </w:ins>
          </w:p>
        </w:tc>
      </w:tr>
      <w:tr w:rsidR="00E318A3" w14:paraId="41C5EABD" w14:textId="77777777" w:rsidTr="000F244D">
        <w:trPr>
          <w:trHeight w:val="340"/>
        </w:trPr>
        <w:tc>
          <w:tcPr>
            <w:tcW w:w="563" w:type="dxa"/>
            <w:shd w:val="clear" w:color="auto" w:fill="auto"/>
            <w:vAlign w:val="center"/>
          </w:tcPr>
          <w:p w14:paraId="57445161"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72F2D6D1" w14:textId="77777777" w:rsidR="00E318A3" w:rsidRDefault="00E318A3" w:rsidP="000F244D">
            <w:pPr>
              <w:keepLines/>
              <w:widowControl w:val="0"/>
              <w:tabs>
                <w:tab w:val="left" w:pos="709"/>
              </w:tabs>
              <w:spacing w:line="360" w:lineRule="auto"/>
            </w:pPr>
            <w:r>
              <w:t>GQKN</w:t>
            </w:r>
          </w:p>
        </w:tc>
        <w:tc>
          <w:tcPr>
            <w:tcW w:w="5197" w:type="dxa"/>
            <w:shd w:val="clear" w:color="auto" w:fill="auto"/>
            <w:vAlign w:val="center"/>
          </w:tcPr>
          <w:p w14:paraId="6928154C" w14:textId="77777777" w:rsidR="00E318A3" w:rsidRDefault="00E318A3" w:rsidP="000F244D">
            <w:pPr>
              <w:keepLines/>
              <w:widowControl w:val="0"/>
              <w:tabs>
                <w:tab w:val="left" w:pos="709"/>
              </w:tabs>
              <w:spacing w:line="360" w:lineRule="auto"/>
              <w:jc w:val="both"/>
            </w:pPr>
            <w:r>
              <w:t>Bộ phận Giải quyết khiếu nại</w:t>
            </w:r>
          </w:p>
        </w:tc>
      </w:tr>
      <w:tr w:rsidR="00E318A3" w14:paraId="7E492819" w14:textId="77777777" w:rsidTr="000F244D">
        <w:trPr>
          <w:trHeight w:val="340"/>
        </w:trPr>
        <w:tc>
          <w:tcPr>
            <w:tcW w:w="563" w:type="dxa"/>
            <w:shd w:val="clear" w:color="auto" w:fill="auto"/>
            <w:vAlign w:val="center"/>
          </w:tcPr>
          <w:p w14:paraId="60CB1E3D"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6B53F23C" w14:textId="77777777" w:rsidR="00E318A3" w:rsidRDefault="00E318A3" w:rsidP="000F244D">
            <w:pPr>
              <w:keepLines/>
              <w:widowControl w:val="0"/>
              <w:tabs>
                <w:tab w:val="left" w:pos="709"/>
              </w:tabs>
              <w:spacing w:line="360" w:lineRule="auto"/>
            </w:pPr>
            <w:r>
              <w:t>P.QLNV</w:t>
            </w:r>
          </w:p>
        </w:tc>
        <w:tc>
          <w:tcPr>
            <w:tcW w:w="5197" w:type="dxa"/>
            <w:shd w:val="clear" w:color="auto" w:fill="auto"/>
            <w:vAlign w:val="center"/>
          </w:tcPr>
          <w:p w14:paraId="0E80CD1A" w14:textId="77777777" w:rsidR="00E318A3" w:rsidRDefault="00E318A3" w:rsidP="000F244D">
            <w:pPr>
              <w:keepLines/>
              <w:widowControl w:val="0"/>
              <w:tabs>
                <w:tab w:val="left" w:pos="709"/>
              </w:tabs>
              <w:spacing w:line="360" w:lineRule="auto"/>
            </w:pPr>
            <w:r>
              <w:t>Phòng Quản lý nghiệp vụ</w:t>
            </w:r>
          </w:p>
        </w:tc>
      </w:tr>
      <w:tr w:rsidR="00E318A3" w14:paraId="7A37BD85" w14:textId="77777777" w:rsidTr="000F244D">
        <w:trPr>
          <w:trHeight w:val="340"/>
        </w:trPr>
        <w:tc>
          <w:tcPr>
            <w:tcW w:w="563" w:type="dxa"/>
            <w:shd w:val="clear" w:color="auto" w:fill="auto"/>
            <w:vAlign w:val="center"/>
          </w:tcPr>
          <w:p w14:paraId="57943620"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6BED4AF4" w14:textId="77777777" w:rsidR="00E318A3" w:rsidRDefault="00E318A3" w:rsidP="000F244D">
            <w:pPr>
              <w:keepLines/>
              <w:widowControl w:val="0"/>
              <w:tabs>
                <w:tab w:val="left" w:pos="709"/>
              </w:tabs>
              <w:spacing w:line="360" w:lineRule="auto"/>
            </w:pPr>
            <w:r>
              <w:t>TCKT</w:t>
            </w:r>
          </w:p>
        </w:tc>
        <w:tc>
          <w:tcPr>
            <w:tcW w:w="5197" w:type="dxa"/>
            <w:shd w:val="clear" w:color="auto" w:fill="auto"/>
            <w:vAlign w:val="center"/>
          </w:tcPr>
          <w:p w14:paraId="096170F9" w14:textId="77777777" w:rsidR="00E318A3" w:rsidRDefault="00E318A3" w:rsidP="000F244D">
            <w:pPr>
              <w:keepLines/>
              <w:widowControl w:val="0"/>
              <w:tabs>
                <w:tab w:val="left" w:pos="709"/>
              </w:tabs>
              <w:spacing w:line="360" w:lineRule="auto"/>
            </w:pPr>
            <w:r>
              <w:t>Phòng Tài chính kế toán</w:t>
            </w:r>
          </w:p>
        </w:tc>
      </w:tr>
      <w:tr w:rsidR="00D80355" w14:paraId="45C1C717" w14:textId="77777777" w:rsidTr="000F244D">
        <w:trPr>
          <w:trHeight w:val="340"/>
          <w:ins w:id="50" w:author="Nguyen Thi Cuc" w:date="2022-09-15T10:23:00Z"/>
        </w:trPr>
        <w:tc>
          <w:tcPr>
            <w:tcW w:w="563" w:type="dxa"/>
            <w:shd w:val="clear" w:color="auto" w:fill="auto"/>
            <w:vAlign w:val="center"/>
          </w:tcPr>
          <w:p w14:paraId="664CC94A" w14:textId="77777777" w:rsidR="00D80355" w:rsidRDefault="00D80355" w:rsidP="000F244D">
            <w:pPr>
              <w:keepLines/>
              <w:widowControl w:val="0"/>
              <w:numPr>
                <w:ilvl w:val="0"/>
                <w:numId w:val="4"/>
              </w:numPr>
              <w:tabs>
                <w:tab w:val="left" w:pos="709"/>
              </w:tabs>
              <w:spacing w:line="360" w:lineRule="auto"/>
              <w:ind w:hanging="700"/>
              <w:rPr>
                <w:ins w:id="51" w:author="Nguyen Thi Cuc" w:date="2022-09-15T10:23:00Z"/>
                <w:b/>
              </w:rPr>
            </w:pPr>
          </w:p>
        </w:tc>
        <w:tc>
          <w:tcPr>
            <w:tcW w:w="3259" w:type="dxa"/>
            <w:shd w:val="clear" w:color="auto" w:fill="auto"/>
            <w:vAlign w:val="center"/>
          </w:tcPr>
          <w:p w14:paraId="2AD30FD6" w14:textId="1E7FE4B0" w:rsidR="00D80355" w:rsidRDefault="00D80355" w:rsidP="000F244D">
            <w:pPr>
              <w:keepLines/>
              <w:widowControl w:val="0"/>
              <w:tabs>
                <w:tab w:val="left" w:pos="709"/>
              </w:tabs>
              <w:spacing w:line="360" w:lineRule="auto"/>
              <w:rPr>
                <w:ins w:id="52" w:author="Nguyen Thi Cuc" w:date="2022-09-15T10:23:00Z"/>
              </w:rPr>
            </w:pPr>
            <w:ins w:id="53" w:author="Nguyen Thi Cuc" w:date="2022-09-15T10:23:00Z">
              <w:r>
                <w:t>KT</w:t>
              </w:r>
            </w:ins>
          </w:p>
        </w:tc>
        <w:tc>
          <w:tcPr>
            <w:tcW w:w="5197" w:type="dxa"/>
            <w:shd w:val="clear" w:color="auto" w:fill="auto"/>
            <w:vAlign w:val="center"/>
          </w:tcPr>
          <w:p w14:paraId="7E134EC5" w14:textId="2B5A90C1" w:rsidR="00D80355" w:rsidRDefault="00D80355" w:rsidP="000F244D">
            <w:pPr>
              <w:keepLines/>
              <w:widowControl w:val="0"/>
              <w:tabs>
                <w:tab w:val="left" w:pos="709"/>
              </w:tabs>
              <w:spacing w:line="360" w:lineRule="auto"/>
              <w:rPr>
                <w:ins w:id="54" w:author="Nguyen Thi Cuc" w:date="2022-09-15T10:23:00Z"/>
              </w:rPr>
            </w:pPr>
            <w:ins w:id="55" w:author="Nguyen Thi Cuc" w:date="2022-09-15T10:23:00Z">
              <w:r>
                <w:t>Kế toán</w:t>
              </w:r>
            </w:ins>
          </w:p>
        </w:tc>
      </w:tr>
      <w:tr w:rsidR="00E318A3" w14:paraId="5B8BE0FB" w14:textId="77777777" w:rsidTr="000F244D">
        <w:trPr>
          <w:trHeight w:val="340"/>
        </w:trPr>
        <w:tc>
          <w:tcPr>
            <w:tcW w:w="563" w:type="dxa"/>
            <w:shd w:val="clear" w:color="auto" w:fill="auto"/>
            <w:vAlign w:val="center"/>
          </w:tcPr>
          <w:p w14:paraId="476E98F1"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78EE38AE" w14:textId="77777777" w:rsidR="00E318A3" w:rsidRDefault="00E318A3" w:rsidP="000F244D">
            <w:pPr>
              <w:keepLines/>
              <w:widowControl w:val="0"/>
              <w:tabs>
                <w:tab w:val="left" w:pos="709"/>
              </w:tabs>
              <w:spacing w:line="360" w:lineRule="auto"/>
            </w:pPr>
            <w:r>
              <w:t>TBH</w:t>
            </w:r>
          </w:p>
        </w:tc>
        <w:tc>
          <w:tcPr>
            <w:tcW w:w="5197" w:type="dxa"/>
            <w:shd w:val="clear" w:color="auto" w:fill="auto"/>
            <w:vAlign w:val="center"/>
          </w:tcPr>
          <w:p w14:paraId="660150F6" w14:textId="77777777" w:rsidR="00E318A3" w:rsidRDefault="00E318A3" w:rsidP="000F244D">
            <w:pPr>
              <w:keepLines/>
              <w:widowControl w:val="0"/>
              <w:tabs>
                <w:tab w:val="left" w:pos="709"/>
              </w:tabs>
              <w:spacing w:line="360" w:lineRule="auto"/>
            </w:pPr>
            <w:r>
              <w:t>Tái bảo hiểm</w:t>
            </w:r>
          </w:p>
        </w:tc>
      </w:tr>
      <w:tr w:rsidR="00E318A3" w14:paraId="7BD9AAE6" w14:textId="77777777" w:rsidTr="000F244D">
        <w:trPr>
          <w:trHeight w:val="340"/>
        </w:trPr>
        <w:tc>
          <w:tcPr>
            <w:tcW w:w="563" w:type="dxa"/>
            <w:shd w:val="clear" w:color="auto" w:fill="auto"/>
            <w:vAlign w:val="center"/>
          </w:tcPr>
          <w:p w14:paraId="2042E171"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vAlign w:val="center"/>
          </w:tcPr>
          <w:p w14:paraId="40CF60E0" w14:textId="77777777" w:rsidR="00E318A3" w:rsidRDefault="00E318A3" w:rsidP="000F244D">
            <w:pPr>
              <w:keepLines/>
              <w:widowControl w:val="0"/>
              <w:tabs>
                <w:tab w:val="left" w:pos="709"/>
              </w:tabs>
              <w:spacing w:line="360" w:lineRule="auto"/>
            </w:pPr>
            <w:r>
              <w:t>ĐBH</w:t>
            </w:r>
          </w:p>
        </w:tc>
        <w:tc>
          <w:tcPr>
            <w:tcW w:w="5197" w:type="dxa"/>
            <w:shd w:val="clear" w:color="auto" w:fill="auto"/>
            <w:vAlign w:val="center"/>
          </w:tcPr>
          <w:p w14:paraId="6EC44D62" w14:textId="77777777" w:rsidR="00E318A3" w:rsidRDefault="00E318A3" w:rsidP="000F244D">
            <w:pPr>
              <w:keepLines/>
              <w:widowControl w:val="0"/>
              <w:tabs>
                <w:tab w:val="left" w:pos="709"/>
              </w:tabs>
              <w:spacing w:line="360" w:lineRule="auto"/>
            </w:pPr>
            <w:r>
              <w:t>Đồng bảo hiểm</w:t>
            </w:r>
          </w:p>
        </w:tc>
      </w:tr>
      <w:tr w:rsidR="00E318A3" w14:paraId="4BDC494D" w14:textId="77777777" w:rsidTr="000F244D">
        <w:trPr>
          <w:trHeight w:val="340"/>
        </w:trPr>
        <w:tc>
          <w:tcPr>
            <w:tcW w:w="563" w:type="dxa"/>
            <w:shd w:val="clear" w:color="auto" w:fill="auto"/>
            <w:vAlign w:val="center"/>
          </w:tcPr>
          <w:p w14:paraId="687E34F6"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vAlign w:val="center"/>
          </w:tcPr>
          <w:p w14:paraId="4CC2A180" w14:textId="77777777" w:rsidR="00E318A3" w:rsidRDefault="00E318A3" w:rsidP="000F244D">
            <w:pPr>
              <w:keepLines/>
              <w:widowControl w:val="0"/>
              <w:tabs>
                <w:tab w:val="left" w:pos="709"/>
              </w:tabs>
              <w:spacing w:line="360" w:lineRule="auto"/>
            </w:pPr>
            <w:r>
              <w:t>CSDL</w:t>
            </w:r>
          </w:p>
        </w:tc>
        <w:tc>
          <w:tcPr>
            <w:tcW w:w="5197" w:type="dxa"/>
            <w:shd w:val="clear" w:color="auto" w:fill="auto"/>
            <w:vAlign w:val="center"/>
          </w:tcPr>
          <w:p w14:paraId="61BA8710" w14:textId="77777777" w:rsidR="00E318A3" w:rsidRDefault="00E318A3" w:rsidP="000F244D">
            <w:pPr>
              <w:keepLines/>
              <w:widowControl w:val="0"/>
              <w:tabs>
                <w:tab w:val="left" w:pos="709"/>
              </w:tabs>
              <w:spacing w:line="360" w:lineRule="auto"/>
            </w:pPr>
            <w:r>
              <w:t>Cơ sở dữ liệu</w:t>
            </w:r>
          </w:p>
        </w:tc>
      </w:tr>
      <w:tr w:rsidR="00E318A3" w14:paraId="0A474D66" w14:textId="77777777" w:rsidTr="000F244D">
        <w:trPr>
          <w:trHeight w:val="340"/>
        </w:trPr>
        <w:tc>
          <w:tcPr>
            <w:tcW w:w="563" w:type="dxa"/>
            <w:shd w:val="clear" w:color="auto" w:fill="auto"/>
            <w:vAlign w:val="center"/>
          </w:tcPr>
          <w:p w14:paraId="5CF4FCAB"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vAlign w:val="center"/>
          </w:tcPr>
          <w:p w14:paraId="3D8E02F7" w14:textId="77777777" w:rsidR="00E318A3" w:rsidRDefault="00E318A3" w:rsidP="000F244D">
            <w:pPr>
              <w:keepLines/>
              <w:widowControl w:val="0"/>
              <w:tabs>
                <w:tab w:val="left" w:pos="709"/>
              </w:tabs>
              <w:spacing w:line="360" w:lineRule="auto"/>
            </w:pPr>
            <w:r>
              <w:t>CNTT</w:t>
            </w:r>
          </w:p>
        </w:tc>
        <w:tc>
          <w:tcPr>
            <w:tcW w:w="5197" w:type="dxa"/>
            <w:shd w:val="clear" w:color="auto" w:fill="auto"/>
            <w:vAlign w:val="center"/>
          </w:tcPr>
          <w:p w14:paraId="0C148537" w14:textId="77777777" w:rsidR="00E318A3" w:rsidRDefault="00E318A3" w:rsidP="000F244D">
            <w:pPr>
              <w:keepLines/>
              <w:widowControl w:val="0"/>
              <w:tabs>
                <w:tab w:val="left" w:pos="709"/>
              </w:tabs>
              <w:spacing w:line="360" w:lineRule="auto"/>
            </w:pPr>
            <w:r>
              <w:t>Công nghệ thông tin</w:t>
            </w:r>
          </w:p>
        </w:tc>
      </w:tr>
      <w:tr w:rsidR="00E318A3" w14:paraId="791C56F5" w14:textId="77777777" w:rsidTr="000F244D">
        <w:trPr>
          <w:trHeight w:val="340"/>
        </w:trPr>
        <w:tc>
          <w:tcPr>
            <w:tcW w:w="563" w:type="dxa"/>
            <w:shd w:val="clear" w:color="auto" w:fill="auto"/>
            <w:vAlign w:val="center"/>
          </w:tcPr>
          <w:p w14:paraId="6C71014B"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vAlign w:val="center"/>
          </w:tcPr>
          <w:p w14:paraId="464B7FC6" w14:textId="77777777" w:rsidR="00E318A3" w:rsidRDefault="00E318A3" w:rsidP="000F244D">
            <w:pPr>
              <w:keepLines/>
              <w:widowControl w:val="0"/>
              <w:tabs>
                <w:tab w:val="left" w:pos="709"/>
              </w:tabs>
              <w:spacing w:line="360" w:lineRule="auto"/>
            </w:pPr>
            <w:r>
              <w:t>NA</w:t>
            </w:r>
          </w:p>
        </w:tc>
        <w:tc>
          <w:tcPr>
            <w:tcW w:w="5197" w:type="dxa"/>
            <w:shd w:val="clear" w:color="auto" w:fill="auto"/>
            <w:vAlign w:val="center"/>
          </w:tcPr>
          <w:p w14:paraId="5971AD90" w14:textId="77777777" w:rsidR="00E318A3" w:rsidRDefault="00E318A3" w:rsidP="000F244D">
            <w:pPr>
              <w:keepLines/>
              <w:widowControl w:val="0"/>
              <w:tabs>
                <w:tab w:val="left" w:pos="709"/>
              </w:tabs>
              <w:spacing w:line="360" w:lineRule="auto"/>
            </w:pPr>
            <w:r>
              <w:t>Not Available</w:t>
            </w:r>
          </w:p>
        </w:tc>
      </w:tr>
      <w:tr w:rsidR="00E318A3" w14:paraId="66430349" w14:textId="77777777" w:rsidTr="000F244D">
        <w:trPr>
          <w:trHeight w:val="340"/>
        </w:trPr>
        <w:tc>
          <w:tcPr>
            <w:tcW w:w="563" w:type="dxa"/>
            <w:shd w:val="clear" w:color="auto" w:fill="auto"/>
            <w:vAlign w:val="center"/>
          </w:tcPr>
          <w:p w14:paraId="4F40F98D"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tcPr>
          <w:p w14:paraId="0AB27C81" w14:textId="77777777" w:rsidR="00E318A3" w:rsidRDefault="00E318A3" w:rsidP="000F244D">
            <w:pPr>
              <w:keepLines/>
              <w:widowControl w:val="0"/>
              <w:tabs>
                <w:tab w:val="left" w:pos="709"/>
              </w:tabs>
              <w:spacing w:line="360" w:lineRule="auto"/>
            </w:pPr>
            <w:r>
              <w:t>CTKV</w:t>
            </w:r>
          </w:p>
        </w:tc>
        <w:tc>
          <w:tcPr>
            <w:tcW w:w="5197" w:type="dxa"/>
            <w:shd w:val="clear" w:color="auto" w:fill="auto"/>
          </w:tcPr>
          <w:p w14:paraId="7C5F1203" w14:textId="77777777" w:rsidR="00E318A3" w:rsidRDefault="00E318A3" w:rsidP="000F244D">
            <w:pPr>
              <w:keepLines/>
              <w:widowControl w:val="0"/>
              <w:tabs>
                <w:tab w:val="left" w:pos="709"/>
              </w:tabs>
              <w:spacing w:line="360" w:lineRule="auto"/>
            </w:pPr>
            <w:r>
              <w:t>Công ty khu vực</w:t>
            </w:r>
          </w:p>
        </w:tc>
      </w:tr>
      <w:tr w:rsidR="00E318A3" w14:paraId="7D5DE3B9" w14:textId="77777777" w:rsidTr="000F244D">
        <w:trPr>
          <w:trHeight w:val="340"/>
        </w:trPr>
        <w:tc>
          <w:tcPr>
            <w:tcW w:w="563" w:type="dxa"/>
            <w:shd w:val="clear" w:color="auto" w:fill="auto"/>
            <w:vAlign w:val="center"/>
          </w:tcPr>
          <w:p w14:paraId="33E1EDA6"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tcPr>
          <w:p w14:paraId="7D66C2E1" w14:textId="77777777" w:rsidR="00E318A3" w:rsidRDefault="00E318A3" w:rsidP="000F244D">
            <w:pPr>
              <w:keepLines/>
              <w:widowControl w:val="0"/>
              <w:tabs>
                <w:tab w:val="left" w:pos="709"/>
              </w:tabs>
              <w:spacing w:line="360" w:lineRule="auto"/>
            </w:pPr>
            <w:r>
              <w:t>TT CNTT</w:t>
            </w:r>
          </w:p>
        </w:tc>
        <w:tc>
          <w:tcPr>
            <w:tcW w:w="5197" w:type="dxa"/>
            <w:shd w:val="clear" w:color="auto" w:fill="auto"/>
          </w:tcPr>
          <w:p w14:paraId="6A4F402D" w14:textId="77777777" w:rsidR="00E318A3" w:rsidRDefault="00E318A3" w:rsidP="000F244D">
            <w:pPr>
              <w:keepLines/>
              <w:widowControl w:val="0"/>
              <w:tabs>
                <w:tab w:val="left" w:pos="709"/>
              </w:tabs>
              <w:spacing w:line="360" w:lineRule="auto"/>
            </w:pPr>
            <w:r>
              <w:t>Trung tâm Công nghệ thông tin</w:t>
            </w:r>
          </w:p>
        </w:tc>
      </w:tr>
      <w:tr w:rsidR="00EF0769" w14:paraId="1AABC58C" w14:textId="77777777" w:rsidTr="000F244D">
        <w:trPr>
          <w:trHeight w:val="340"/>
        </w:trPr>
        <w:tc>
          <w:tcPr>
            <w:tcW w:w="563" w:type="dxa"/>
            <w:shd w:val="clear" w:color="auto" w:fill="auto"/>
            <w:vAlign w:val="center"/>
          </w:tcPr>
          <w:p w14:paraId="471F1E28" w14:textId="77777777" w:rsidR="00EF0769" w:rsidRDefault="00EF0769"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tcPr>
          <w:p w14:paraId="0FD4C1BF" w14:textId="0007EF23" w:rsidR="00EF0769" w:rsidRDefault="00EF0769" w:rsidP="000F244D">
            <w:pPr>
              <w:keepLines/>
              <w:widowControl w:val="0"/>
              <w:tabs>
                <w:tab w:val="left" w:pos="709"/>
              </w:tabs>
              <w:spacing w:line="360" w:lineRule="auto"/>
            </w:pPr>
            <w:r>
              <w:t>Thông báo</w:t>
            </w:r>
          </w:p>
        </w:tc>
        <w:tc>
          <w:tcPr>
            <w:tcW w:w="5197" w:type="dxa"/>
            <w:shd w:val="clear" w:color="auto" w:fill="auto"/>
          </w:tcPr>
          <w:p w14:paraId="70196E5C" w14:textId="0129FDC2" w:rsidR="00EF0769" w:rsidRDefault="00EF0769" w:rsidP="000F244D">
            <w:pPr>
              <w:keepLines/>
              <w:widowControl w:val="0"/>
              <w:tabs>
                <w:tab w:val="left" w:pos="709"/>
              </w:tabs>
              <w:spacing w:line="360" w:lineRule="auto"/>
            </w:pPr>
            <w:r>
              <w:t>Notication app/web, email</w:t>
            </w:r>
          </w:p>
        </w:tc>
      </w:tr>
    </w:tbl>
    <w:p w14:paraId="15F62732" w14:textId="77777777" w:rsidR="00E318A3" w:rsidRDefault="00E318A3" w:rsidP="00E318A3">
      <w:pPr>
        <w:pStyle w:val="Heading2"/>
        <w:numPr>
          <w:ilvl w:val="0"/>
          <w:numId w:val="5"/>
        </w:numPr>
        <w:spacing w:line="360" w:lineRule="auto"/>
        <w:ind w:left="567" w:hanging="567"/>
        <w:jc w:val="both"/>
      </w:pPr>
      <w:bookmarkStart w:id="56" w:name="_Toc113613641"/>
      <w:r>
        <w:t>Tài liệu tham khảo</w:t>
      </w:r>
      <w:bookmarkEnd w:id="56"/>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E318A3" w14:paraId="450FBCB8" w14:textId="77777777" w:rsidTr="000F244D">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1F4A6DBA" w14:textId="77777777" w:rsidR="00E318A3" w:rsidRDefault="00E318A3" w:rsidP="000F244D">
            <w:pPr>
              <w:rPr>
                <w:b/>
              </w:rPr>
            </w:pPr>
            <w:r>
              <w:rPr>
                <w:b/>
              </w:rPr>
              <w:t>Tên tài liệu</w:t>
            </w:r>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56033C4" w14:textId="77777777" w:rsidR="00E318A3" w:rsidRDefault="00E318A3" w:rsidP="000F244D">
            <w:pPr>
              <w:rPr>
                <w:b/>
              </w:rPr>
            </w:pPr>
            <w:r>
              <w:rPr>
                <w:b/>
              </w:rPr>
              <w:t>Ngày văn bản</w:t>
            </w:r>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56AEACB6" w14:textId="77777777" w:rsidR="00E318A3" w:rsidRDefault="00E318A3" w:rsidP="000F244D">
            <w:pPr>
              <w:rPr>
                <w:b/>
              </w:rPr>
            </w:pPr>
            <w:r>
              <w:rPr>
                <w:b/>
              </w:rPr>
              <w:t>Nguồn</w:t>
            </w:r>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624990A" w14:textId="77777777" w:rsidR="00E318A3" w:rsidRDefault="00E318A3" w:rsidP="000F244D">
            <w:pPr>
              <w:rPr>
                <w:b/>
              </w:rPr>
            </w:pPr>
            <w:r>
              <w:rPr>
                <w:b/>
              </w:rPr>
              <w:t>Ghi chú</w:t>
            </w:r>
          </w:p>
        </w:tc>
      </w:tr>
      <w:tr w:rsidR="00E318A3" w14:paraId="063D0D27" w14:textId="77777777" w:rsidTr="000F244D">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07C7BF81" w14:textId="77777777" w:rsidR="00E318A3" w:rsidRDefault="00E318A3" w:rsidP="000F244D">
            <w:pPr>
              <w:spacing w:before="120" w:after="120" w:line="360" w:lineRule="auto"/>
              <w:jc w:val="both"/>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A777B" w14:textId="77777777" w:rsidR="00E318A3" w:rsidRDefault="00E318A3" w:rsidP="000F244D">
            <w:pPr>
              <w:spacing w:before="120" w:after="120"/>
              <w:jc w:val="cente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966553" w14:textId="77777777" w:rsidR="00E318A3" w:rsidRDefault="00E318A3" w:rsidP="000F244D">
            <w:pPr>
              <w:spacing w:before="120" w:after="120"/>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1DBA1179" w14:textId="77777777" w:rsidR="00E318A3" w:rsidRDefault="00E318A3" w:rsidP="000F244D">
            <w:pPr>
              <w:spacing w:before="120" w:after="120"/>
            </w:pPr>
          </w:p>
        </w:tc>
      </w:tr>
      <w:tr w:rsidR="00E318A3" w14:paraId="39321963" w14:textId="77777777" w:rsidTr="000F244D">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6F2E3B80" w14:textId="77777777" w:rsidR="00E318A3" w:rsidRDefault="00E318A3" w:rsidP="000F244D">
            <w:pPr>
              <w:spacing w:after="120" w:line="360" w:lineRule="auto"/>
              <w:ind w:right="164" w:firstLine="426"/>
              <w:jc w:val="both"/>
              <w:rPr>
                <w:color w:val="000000"/>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AD8F64" w14:textId="77777777" w:rsidR="00E318A3" w:rsidRDefault="00E318A3" w:rsidP="000F244D">
            <w:pPr>
              <w:spacing w:before="120" w:after="120"/>
              <w:jc w:val="cente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62CCC4" w14:textId="77777777" w:rsidR="00E318A3" w:rsidRDefault="00E318A3" w:rsidP="000F244D">
            <w:pPr>
              <w:spacing w:before="120" w:after="120"/>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65564215" w14:textId="77777777" w:rsidR="00E318A3" w:rsidRDefault="00E318A3" w:rsidP="000F244D">
            <w:pPr>
              <w:spacing w:before="120" w:after="120"/>
            </w:pPr>
          </w:p>
        </w:tc>
      </w:tr>
    </w:tbl>
    <w:p w14:paraId="5204CB2C" w14:textId="77777777" w:rsidR="00E318A3" w:rsidRDefault="00E318A3" w:rsidP="00E318A3">
      <w:pPr>
        <w:pStyle w:val="Heading2"/>
        <w:numPr>
          <w:ilvl w:val="0"/>
          <w:numId w:val="5"/>
        </w:numPr>
        <w:spacing w:line="360" w:lineRule="auto"/>
        <w:ind w:left="567" w:hanging="567"/>
        <w:jc w:val="both"/>
      </w:pPr>
      <w:bookmarkStart w:id="57" w:name="_Toc113613642"/>
      <w:r>
        <w:t>Mô tả tài liệu</w:t>
      </w:r>
      <w:bookmarkEnd w:id="57"/>
    </w:p>
    <w:p w14:paraId="1CF33984" w14:textId="77777777" w:rsidR="00E318A3" w:rsidRDefault="00E318A3" w:rsidP="00E318A3">
      <w:pPr>
        <w:pBdr>
          <w:top w:val="nil"/>
          <w:left w:val="nil"/>
          <w:bottom w:val="nil"/>
          <w:right w:val="nil"/>
          <w:between w:val="nil"/>
        </w:pBdr>
        <w:spacing w:after="120" w:line="360" w:lineRule="auto"/>
        <w:ind w:firstLine="567"/>
        <w:jc w:val="both"/>
        <w:rPr>
          <w:color w:val="000000"/>
        </w:rPr>
      </w:pPr>
      <w:r>
        <w:rPr>
          <w:color w:val="000000"/>
        </w:rPr>
        <w:t>Tài liệu Phân tích yêu cầu người sử dụng là tài liệu đặc tả chi tiết các yêu cầu của người dùng đối với hệ thống quản lý, điều hành khai báo cấu hình tập trung giai đoạn 1 sẽ được xây dựng. Cấu trúc tài liệu bao gồm 05 phần chính:</w:t>
      </w:r>
    </w:p>
    <w:p w14:paraId="39F25153" w14:textId="77777777" w:rsidR="00E318A3" w:rsidRDefault="00E318A3" w:rsidP="00E318A3">
      <w:pPr>
        <w:numPr>
          <w:ilvl w:val="0"/>
          <w:numId w:val="6"/>
        </w:numPr>
        <w:pBdr>
          <w:top w:val="nil"/>
          <w:left w:val="nil"/>
          <w:bottom w:val="nil"/>
          <w:right w:val="nil"/>
          <w:between w:val="nil"/>
        </w:pBdr>
        <w:spacing w:after="120" w:line="360" w:lineRule="auto"/>
        <w:jc w:val="both"/>
        <w:rPr>
          <w:color w:val="000000"/>
        </w:rPr>
      </w:pPr>
      <w:r>
        <w:rPr>
          <w:color w:val="000000"/>
        </w:rPr>
        <w:t>Giới thiệu</w:t>
      </w:r>
    </w:p>
    <w:p w14:paraId="2026A4DC" w14:textId="77777777" w:rsidR="00E318A3" w:rsidRDefault="00E318A3" w:rsidP="00E318A3">
      <w:pPr>
        <w:numPr>
          <w:ilvl w:val="0"/>
          <w:numId w:val="6"/>
        </w:numPr>
        <w:pBdr>
          <w:top w:val="nil"/>
          <w:left w:val="nil"/>
          <w:bottom w:val="nil"/>
          <w:right w:val="nil"/>
          <w:between w:val="nil"/>
        </w:pBdr>
        <w:spacing w:line="360" w:lineRule="auto"/>
        <w:jc w:val="both"/>
      </w:pPr>
      <w:r>
        <w:rPr>
          <w:color w:val="000000"/>
        </w:rPr>
        <w:t>Tổng quan hệ thống</w:t>
      </w:r>
    </w:p>
    <w:p w14:paraId="058F5F3F" w14:textId="77777777" w:rsidR="00E318A3" w:rsidRDefault="00E318A3" w:rsidP="00E318A3">
      <w:pPr>
        <w:numPr>
          <w:ilvl w:val="0"/>
          <w:numId w:val="6"/>
        </w:numPr>
        <w:pBdr>
          <w:top w:val="nil"/>
          <w:left w:val="nil"/>
          <w:bottom w:val="nil"/>
          <w:right w:val="nil"/>
          <w:between w:val="nil"/>
        </w:pBdr>
        <w:spacing w:line="360" w:lineRule="auto"/>
        <w:jc w:val="both"/>
      </w:pPr>
      <w:r>
        <w:rPr>
          <w:color w:val="000000"/>
        </w:rPr>
        <w:t>Các yêu cầu chức năng người sử dụng</w:t>
      </w:r>
    </w:p>
    <w:p w14:paraId="6845A6C3" w14:textId="77777777" w:rsidR="00E318A3" w:rsidRDefault="00E318A3" w:rsidP="00E318A3">
      <w:pPr>
        <w:numPr>
          <w:ilvl w:val="0"/>
          <w:numId w:val="6"/>
        </w:numPr>
        <w:pBdr>
          <w:top w:val="nil"/>
          <w:left w:val="nil"/>
          <w:bottom w:val="nil"/>
          <w:right w:val="nil"/>
          <w:between w:val="nil"/>
        </w:pBdr>
        <w:spacing w:line="360" w:lineRule="auto"/>
        <w:jc w:val="both"/>
      </w:pPr>
      <w:r>
        <w:rPr>
          <w:color w:val="000000"/>
        </w:rPr>
        <w:t>Các yêu cầu phi chức năng</w:t>
      </w:r>
    </w:p>
    <w:p w14:paraId="531B6D7E" w14:textId="77777777" w:rsidR="00E318A3" w:rsidRDefault="00E318A3" w:rsidP="00E318A3">
      <w:pPr>
        <w:numPr>
          <w:ilvl w:val="0"/>
          <w:numId w:val="6"/>
        </w:numPr>
        <w:pBdr>
          <w:top w:val="nil"/>
          <w:left w:val="nil"/>
          <w:bottom w:val="nil"/>
          <w:right w:val="nil"/>
          <w:between w:val="nil"/>
        </w:pBdr>
        <w:spacing w:line="360" w:lineRule="auto"/>
        <w:jc w:val="both"/>
      </w:pPr>
      <w:r>
        <w:rPr>
          <w:color w:val="000000"/>
        </w:rPr>
        <w:t>Tiêu chuẩn nghiệm thu hệ thống</w:t>
      </w:r>
    </w:p>
    <w:p w14:paraId="5E444EC4" w14:textId="77777777" w:rsidR="00E318A3" w:rsidRDefault="00E318A3" w:rsidP="00E318A3">
      <w:pPr>
        <w:pStyle w:val="Heading1"/>
        <w:numPr>
          <w:ilvl w:val="0"/>
          <w:numId w:val="3"/>
        </w:numPr>
        <w:spacing w:before="120" w:after="120"/>
        <w:ind w:left="567" w:hanging="567"/>
      </w:pPr>
      <w:bookmarkStart w:id="58" w:name="_Toc113613643"/>
      <w:r>
        <w:lastRenderedPageBreak/>
        <w:t>TỔNG QUAN HỆ THỐNG</w:t>
      </w:r>
      <w:bookmarkEnd w:id="58"/>
    </w:p>
    <w:p w14:paraId="068558D5" w14:textId="77777777" w:rsidR="00376A1E" w:rsidRDefault="00376A1E" w:rsidP="00376A1E">
      <w:pPr>
        <w:pStyle w:val="Heading2"/>
        <w:numPr>
          <w:ilvl w:val="0"/>
          <w:numId w:val="8"/>
        </w:numPr>
        <w:tabs>
          <w:tab w:val="num" w:pos="360"/>
        </w:tabs>
        <w:spacing w:line="360" w:lineRule="auto"/>
        <w:ind w:left="567" w:hanging="567"/>
        <w:jc w:val="both"/>
      </w:pPr>
      <w:r>
        <w:t>Phát biểu bài toán</w:t>
      </w:r>
    </w:p>
    <w:p w14:paraId="44AD99ED" w14:textId="77777777" w:rsidR="00376A1E" w:rsidRDefault="00376A1E">
      <w:pPr>
        <w:pStyle w:val="ListParagraph"/>
        <w:numPr>
          <w:ilvl w:val="0"/>
          <w:numId w:val="6"/>
        </w:numPr>
        <w:spacing w:line="360" w:lineRule="auto"/>
        <w:pPrChange w:id="59" w:author="Nguyen Thi Cuc" w:date="2022-09-15T10:23:00Z">
          <w:pPr>
            <w:pStyle w:val="ListParagraph"/>
            <w:numPr>
              <w:numId w:val="6"/>
            </w:numPr>
            <w:ind w:hanging="360"/>
          </w:pPr>
        </w:pPrChange>
      </w:pPr>
      <w:r>
        <w:t>Xây dựng hệ thống phần mềm/ application trên thiết bị di động nhằm đáp ứng yêu cầu quản lý và xử lý hồ sơ GQKN ngoài xe cơ giới và con người.</w:t>
      </w:r>
    </w:p>
    <w:p w14:paraId="52F6FBED" w14:textId="77777777" w:rsidR="00376A1E" w:rsidRDefault="00376A1E">
      <w:pPr>
        <w:pStyle w:val="ListParagraph"/>
        <w:numPr>
          <w:ilvl w:val="0"/>
          <w:numId w:val="6"/>
        </w:numPr>
        <w:spacing w:line="360" w:lineRule="auto"/>
        <w:pPrChange w:id="60" w:author="Nguyen Thi Cuc" w:date="2022-09-15T10:23:00Z">
          <w:pPr>
            <w:pStyle w:val="ListParagraph"/>
            <w:numPr>
              <w:numId w:val="6"/>
            </w:numPr>
            <w:ind w:hanging="360"/>
          </w:pPr>
        </w:pPrChange>
      </w:pPr>
      <w:r>
        <w:t>Các quy định chung của hệ thống:</w:t>
      </w:r>
    </w:p>
    <w:p w14:paraId="682BA357" w14:textId="77777777" w:rsidR="00376A1E" w:rsidRDefault="00376A1E">
      <w:pPr>
        <w:pStyle w:val="ListParagraph"/>
        <w:numPr>
          <w:ilvl w:val="1"/>
          <w:numId w:val="6"/>
        </w:numPr>
        <w:spacing w:line="360" w:lineRule="auto"/>
        <w:pPrChange w:id="61" w:author="Nguyen Thi Cuc" w:date="2022-09-15T10:23:00Z">
          <w:pPr>
            <w:pStyle w:val="ListParagraph"/>
            <w:numPr>
              <w:ilvl w:val="1"/>
              <w:numId w:val="6"/>
            </w:numPr>
            <w:ind w:left="1440" w:hanging="360"/>
          </w:pPr>
        </w:pPrChange>
      </w:pPr>
      <w:r>
        <w:t xml:space="preserve">Một hồ sơ có nhiều bước: sau đây sẽ gọi là Tiến trình xử lý hồ sơ (viết tắt là Tiến trình) </w:t>
      </w:r>
      <w:r>
        <w:sym w:font="Wingdings" w:char="F0E0"/>
      </w:r>
      <w:r>
        <w:t xml:space="preserve"> hồ sơ sẽ có tổng … tiến trình.</w:t>
      </w:r>
    </w:p>
    <w:p w14:paraId="6D261E30" w14:textId="77777777" w:rsidR="00376A1E" w:rsidRDefault="00376A1E">
      <w:pPr>
        <w:pStyle w:val="ListParagraph"/>
        <w:numPr>
          <w:ilvl w:val="1"/>
          <w:numId w:val="6"/>
        </w:numPr>
        <w:spacing w:line="360" w:lineRule="auto"/>
        <w:pPrChange w:id="62" w:author="Nguyen Thi Cuc" w:date="2022-09-15T10:23:00Z">
          <w:pPr>
            <w:pStyle w:val="ListParagraph"/>
            <w:numPr>
              <w:ilvl w:val="1"/>
              <w:numId w:val="6"/>
            </w:numPr>
            <w:ind w:left="1440" w:hanging="360"/>
          </w:pPr>
        </w:pPrChange>
      </w:pPr>
      <w:r>
        <w:t>Trong mỗi tiến trình xử lý hồ sơ sẽ có một hoặc nhiều đơn vị tham gia xử lý hồ sơ với vai trò quyền hạn khác nhau. Vì vậy, một hồ sơ đề xuất sẽ hiển thị Vai trò – Trạng thái tương ứng tại Tiến trình đang xử lý để tiện theo dõi. Trường hợp có nhiều đơn vị và nhiều trạng thái khác nhau tại cũng một thời điểm của hồ sơ thì hiển thị tất cả.</w:t>
      </w:r>
    </w:p>
    <w:p w14:paraId="6A61129E" w14:textId="77777777" w:rsidR="00376A1E" w:rsidRDefault="00376A1E">
      <w:pPr>
        <w:pStyle w:val="ListParagraph"/>
        <w:numPr>
          <w:ilvl w:val="0"/>
          <w:numId w:val="6"/>
        </w:numPr>
        <w:spacing w:line="360" w:lineRule="auto"/>
        <w:pPrChange w:id="63" w:author="Nguyen Thi Cuc" w:date="2022-09-15T10:23:00Z">
          <w:pPr>
            <w:pStyle w:val="ListParagraph"/>
            <w:numPr>
              <w:numId w:val="6"/>
            </w:numPr>
            <w:ind w:hanging="360"/>
          </w:pPr>
        </w:pPrChange>
      </w:pPr>
      <w:r>
        <w:t xml:space="preserve">Dưới đây là danh sách Tiến trình, Trạng thái, Vai trò và mô tả </w:t>
      </w:r>
      <w:r w:rsidRPr="0023434D">
        <w:t>trạng thái và vai trò tương ứng với tiến trình của hồ sơ</w:t>
      </w:r>
      <w:r>
        <w:t>:</w:t>
      </w:r>
    </w:p>
    <w:p w14:paraId="291428EB" w14:textId="77777777" w:rsidR="00376A1E" w:rsidRPr="0023434D" w:rsidRDefault="00376A1E" w:rsidP="00D80355">
      <w:pPr>
        <w:pStyle w:val="ListParagraph"/>
        <w:numPr>
          <w:ilvl w:val="1"/>
          <w:numId w:val="8"/>
        </w:numPr>
        <w:spacing w:line="360" w:lineRule="auto"/>
      </w:pPr>
      <w:r w:rsidRPr="0023434D">
        <w:t xml:space="preserve">Danh sách tiến trình: </w:t>
      </w:r>
    </w:p>
    <w:tbl>
      <w:tblPr>
        <w:tblW w:w="8992" w:type="dxa"/>
        <w:tblCellMar>
          <w:left w:w="0" w:type="dxa"/>
          <w:right w:w="0" w:type="dxa"/>
        </w:tblCellMar>
        <w:tblLook w:val="04A0" w:firstRow="1" w:lastRow="0" w:firstColumn="1" w:lastColumn="0" w:noHBand="0" w:noVBand="1"/>
      </w:tblPr>
      <w:tblGrid>
        <w:gridCol w:w="622"/>
        <w:gridCol w:w="8370"/>
      </w:tblGrid>
      <w:tr w:rsidR="00376A1E" w:rsidRPr="0023434D" w14:paraId="748339DD"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279F8" w14:textId="77777777" w:rsidR="00376A1E" w:rsidRPr="0023434D" w:rsidRDefault="00376A1E" w:rsidP="00EF7323">
            <w:pPr>
              <w:spacing w:line="360" w:lineRule="auto"/>
              <w:jc w:val="center"/>
            </w:pPr>
            <w:r w:rsidRPr="0023434D">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DD439" w14:textId="77777777" w:rsidR="00376A1E" w:rsidRPr="0023434D" w:rsidRDefault="00376A1E" w:rsidP="00EF7323">
            <w:pPr>
              <w:spacing w:line="360" w:lineRule="auto"/>
            </w:pPr>
            <w:r w:rsidRPr="0023434D">
              <w:t>Khai báo tổn thất</w:t>
            </w:r>
          </w:p>
        </w:tc>
      </w:tr>
      <w:tr w:rsidR="00376A1E" w:rsidRPr="0023434D" w14:paraId="7B1B57E1"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FC519" w14:textId="77777777" w:rsidR="00376A1E" w:rsidRPr="0023434D" w:rsidRDefault="00376A1E" w:rsidP="00EF7323">
            <w:pPr>
              <w:spacing w:line="360" w:lineRule="auto"/>
              <w:jc w:val="center"/>
            </w:pPr>
            <w:r w:rsidRPr="0023434D">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94CFD" w14:textId="77777777" w:rsidR="00376A1E" w:rsidRPr="0023434D" w:rsidRDefault="00376A1E" w:rsidP="00EF7323">
            <w:pPr>
              <w:spacing w:line="360" w:lineRule="auto"/>
            </w:pPr>
            <w:r w:rsidRPr="0023434D">
              <w:t>Tiếp nhận và lập báo cáo tổn thất</w:t>
            </w:r>
          </w:p>
        </w:tc>
      </w:tr>
      <w:tr w:rsidR="00376A1E" w:rsidRPr="0023434D" w14:paraId="317A14EE"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74800" w14:textId="77777777" w:rsidR="00376A1E" w:rsidRPr="0023434D" w:rsidRDefault="00376A1E" w:rsidP="00EF7323">
            <w:pPr>
              <w:spacing w:line="360" w:lineRule="auto"/>
              <w:jc w:val="center"/>
            </w:pPr>
            <w:r w:rsidRPr="0023434D">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20C2E" w14:textId="77777777" w:rsidR="00376A1E" w:rsidRPr="0023434D" w:rsidRDefault="00376A1E" w:rsidP="00EF7323">
            <w:pPr>
              <w:spacing w:line="360" w:lineRule="auto"/>
            </w:pPr>
            <w:r w:rsidRPr="0023434D">
              <w:t>Lập hồ sơ bồi thường</w:t>
            </w:r>
          </w:p>
        </w:tc>
      </w:tr>
      <w:tr w:rsidR="00376A1E" w:rsidRPr="0023434D" w14:paraId="39296926"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1CE98" w14:textId="77777777" w:rsidR="00376A1E" w:rsidRPr="0023434D" w:rsidRDefault="00376A1E" w:rsidP="00EF7323">
            <w:pPr>
              <w:spacing w:line="360" w:lineRule="auto"/>
              <w:jc w:val="center"/>
            </w:pPr>
            <w:r w:rsidRPr="0023434D">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F78C9" w14:textId="77777777" w:rsidR="00376A1E" w:rsidRPr="0023434D" w:rsidRDefault="00376A1E" w:rsidP="00EF7323">
            <w:pPr>
              <w:spacing w:line="360" w:lineRule="auto"/>
            </w:pPr>
            <w:r w:rsidRPr="0023434D">
              <w:t>Lập phương án giám định</w:t>
            </w:r>
          </w:p>
        </w:tc>
      </w:tr>
      <w:tr w:rsidR="00376A1E" w:rsidRPr="0023434D" w14:paraId="4E7EE46E"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39E24" w14:textId="77777777" w:rsidR="00376A1E" w:rsidRPr="0023434D" w:rsidRDefault="00376A1E" w:rsidP="00EF7323">
            <w:pPr>
              <w:spacing w:line="360" w:lineRule="auto"/>
              <w:jc w:val="center"/>
            </w:pPr>
            <w:r w:rsidRPr="0023434D">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C67B8E" w14:textId="77777777" w:rsidR="00376A1E" w:rsidRPr="0023434D" w:rsidRDefault="00376A1E" w:rsidP="00EF7323">
            <w:pPr>
              <w:spacing w:line="360" w:lineRule="auto"/>
            </w:pPr>
            <w:r w:rsidRPr="0023434D">
              <w:t>Thực hiện giám định</w:t>
            </w:r>
          </w:p>
        </w:tc>
      </w:tr>
      <w:tr w:rsidR="00376A1E" w:rsidRPr="0023434D" w14:paraId="2477EFCD"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0E34E3" w14:textId="77777777" w:rsidR="00376A1E" w:rsidRPr="0023434D" w:rsidRDefault="00376A1E" w:rsidP="00EF7323">
            <w:pPr>
              <w:spacing w:line="360" w:lineRule="auto"/>
              <w:jc w:val="center"/>
            </w:pPr>
            <w:r w:rsidRPr="0023434D">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0FDC01" w14:textId="77777777" w:rsidR="00376A1E" w:rsidRPr="0023434D" w:rsidRDefault="00376A1E" w:rsidP="00EF7323">
            <w:pPr>
              <w:spacing w:line="360" w:lineRule="auto"/>
            </w:pPr>
            <w:r w:rsidRPr="0023434D">
              <w:t>...</w:t>
            </w:r>
          </w:p>
        </w:tc>
      </w:tr>
    </w:tbl>
    <w:p w14:paraId="2837525B" w14:textId="77777777" w:rsidR="00376A1E" w:rsidRPr="0023434D" w:rsidRDefault="00376A1E" w:rsidP="00376A1E">
      <w:pPr>
        <w:pStyle w:val="ListParagraph"/>
        <w:numPr>
          <w:ilvl w:val="1"/>
          <w:numId w:val="8"/>
        </w:numPr>
        <w:spacing w:line="360" w:lineRule="auto"/>
      </w:pPr>
      <w:r w:rsidRPr="0023434D">
        <w:t>Danh sách trạng thái</w:t>
      </w:r>
    </w:p>
    <w:tbl>
      <w:tblPr>
        <w:tblW w:w="8992" w:type="dxa"/>
        <w:tblCellMar>
          <w:left w:w="0" w:type="dxa"/>
          <w:right w:w="0" w:type="dxa"/>
        </w:tblCellMar>
        <w:tblLook w:val="04A0" w:firstRow="1" w:lastRow="0" w:firstColumn="1" w:lastColumn="0" w:noHBand="0" w:noVBand="1"/>
      </w:tblPr>
      <w:tblGrid>
        <w:gridCol w:w="622"/>
        <w:gridCol w:w="8370"/>
      </w:tblGrid>
      <w:tr w:rsidR="00376A1E" w:rsidRPr="0023434D" w14:paraId="64ED72DC"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F4074" w14:textId="77777777" w:rsidR="00376A1E" w:rsidRPr="0023434D" w:rsidRDefault="00376A1E" w:rsidP="00EF7323">
            <w:pPr>
              <w:spacing w:line="360" w:lineRule="auto"/>
              <w:jc w:val="center"/>
            </w:pPr>
            <w:r w:rsidRPr="0023434D">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388258" w14:textId="77777777" w:rsidR="00376A1E" w:rsidRPr="0023434D" w:rsidRDefault="00376A1E" w:rsidP="00EF7323">
            <w:pPr>
              <w:spacing w:line="360" w:lineRule="auto"/>
            </w:pPr>
            <w:r w:rsidRPr="0023434D">
              <w:t>Đang xử lý</w:t>
            </w:r>
          </w:p>
        </w:tc>
      </w:tr>
      <w:tr w:rsidR="00376A1E" w:rsidRPr="0023434D" w14:paraId="48E16FDF"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C5CBC" w14:textId="77777777" w:rsidR="00376A1E" w:rsidRPr="0023434D" w:rsidRDefault="00376A1E" w:rsidP="00EF7323">
            <w:pPr>
              <w:spacing w:line="360" w:lineRule="auto"/>
              <w:jc w:val="center"/>
            </w:pPr>
            <w:r w:rsidRPr="0023434D">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E409B" w14:textId="77777777" w:rsidR="00376A1E" w:rsidRPr="0023434D" w:rsidRDefault="00376A1E" w:rsidP="00EF7323">
            <w:pPr>
              <w:spacing w:line="360" w:lineRule="auto"/>
            </w:pPr>
            <w:r w:rsidRPr="0023434D">
              <w:t>Chờ duyệt</w:t>
            </w:r>
          </w:p>
        </w:tc>
      </w:tr>
      <w:tr w:rsidR="00376A1E" w:rsidRPr="0023434D" w14:paraId="33EF7B5E"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8D97A1" w14:textId="77777777" w:rsidR="00376A1E" w:rsidRPr="0023434D" w:rsidRDefault="00376A1E" w:rsidP="00EF7323">
            <w:pPr>
              <w:spacing w:line="360" w:lineRule="auto"/>
              <w:jc w:val="center"/>
            </w:pPr>
            <w:r w:rsidRPr="0023434D">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FEB841" w14:textId="77777777" w:rsidR="00376A1E" w:rsidRPr="0023434D" w:rsidRDefault="00376A1E" w:rsidP="00EF7323">
            <w:pPr>
              <w:spacing w:line="360" w:lineRule="auto"/>
            </w:pPr>
            <w:r w:rsidRPr="0023434D">
              <w:t>Đã duyệt</w:t>
            </w:r>
          </w:p>
        </w:tc>
      </w:tr>
      <w:tr w:rsidR="00376A1E" w:rsidRPr="0023434D" w14:paraId="41EED91B"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5C9241" w14:textId="77777777" w:rsidR="00376A1E" w:rsidRPr="0023434D" w:rsidRDefault="00376A1E" w:rsidP="00EF7323">
            <w:pPr>
              <w:spacing w:line="360" w:lineRule="auto"/>
              <w:jc w:val="center"/>
            </w:pPr>
            <w:r w:rsidRPr="0023434D">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37791" w14:textId="77777777" w:rsidR="00376A1E" w:rsidRPr="0023434D" w:rsidRDefault="00376A1E" w:rsidP="00EF7323">
            <w:pPr>
              <w:spacing w:line="360" w:lineRule="auto"/>
            </w:pPr>
            <w:r w:rsidRPr="0023434D">
              <w:t>Từ chối</w:t>
            </w:r>
          </w:p>
        </w:tc>
      </w:tr>
    </w:tbl>
    <w:p w14:paraId="030BBC13" w14:textId="77777777" w:rsidR="00376A1E" w:rsidRPr="0023434D" w:rsidRDefault="00376A1E" w:rsidP="00376A1E">
      <w:pPr>
        <w:pStyle w:val="ListParagraph"/>
        <w:numPr>
          <w:ilvl w:val="1"/>
          <w:numId w:val="8"/>
        </w:numPr>
        <w:spacing w:line="360" w:lineRule="auto"/>
      </w:pPr>
      <w:r w:rsidRPr="0023434D">
        <w:t>Danh sách vai trò</w:t>
      </w:r>
    </w:p>
    <w:p w14:paraId="743AE184" w14:textId="77777777" w:rsidR="00376A1E" w:rsidRPr="0023434D" w:rsidRDefault="00376A1E" w:rsidP="00376A1E">
      <w:pPr>
        <w:pStyle w:val="ListParagraph"/>
        <w:numPr>
          <w:ilvl w:val="0"/>
          <w:numId w:val="6"/>
        </w:numPr>
        <w:spacing w:line="360" w:lineRule="auto"/>
      </w:pPr>
      <w:r w:rsidRPr="0023434D">
        <w:rPr>
          <w:color w:val="000000"/>
          <w:shd w:val="clear" w:color="auto" w:fill="FFFFFF"/>
        </w:rPr>
        <w:t>Vai trò được định nghĩa để khai báo quyền thao tác với hồ sơ trên hệ thống. Một vai trò có thể có một hoặc nhiều quyền: Thêm mới, Sửa, Xóa, Xem, Duyệt, Phân công, In... tương ứng với từng tiến trình.</w:t>
      </w:r>
    </w:p>
    <w:p w14:paraId="11EA8323" w14:textId="77777777" w:rsidR="00376A1E" w:rsidRPr="0023434D" w:rsidRDefault="00376A1E" w:rsidP="00376A1E">
      <w:pPr>
        <w:pStyle w:val="ListParagraph"/>
        <w:numPr>
          <w:ilvl w:val="0"/>
          <w:numId w:val="6"/>
        </w:numPr>
        <w:spacing w:line="360" w:lineRule="auto"/>
      </w:pPr>
      <w:r w:rsidRPr="0023434D">
        <w:lastRenderedPageBreak/>
        <w:t>Vai trò CBPVI: tương ứng với từng đơn vị/ phòng ban bao gồm: Cán bộ/ Chuyên viên, Lãnh đạo (Phòng, Ban, Đơn vị).</w:t>
      </w:r>
    </w:p>
    <w:p w14:paraId="6CB59BC5" w14:textId="77777777" w:rsidR="00376A1E" w:rsidRPr="0023434D" w:rsidRDefault="00376A1E" w:rsidP="00376A1E">
      <w:pPr>
        <w:pStyle w:val="ListParagraph"/>
        <w:numPr>
          <w:ilvl w:val="0"/>
          <w:numId w:val="6"/>
        </w:numPr>
        <w:spacing w:line="360" w:lineRule="auto"/>
      </w:pPr>
      <w:r w:rsidRPr="0023434D">
        <w:t>Vai trò của khách hàng/ Môi giới.</w:t>
      </w:r>
    </w:p>
    <w:p w14:paraId="0E25CE67" w14:textId="77777777" w:rsidR="00376A1E" w:rsidRPr="0023434D" w:rsidRDefault="00376A1E" w:rsidP="00376A1E">
      <w:pPr>
        <w:pStyle w:val="ListParagraph"/>
        <w:numPr>
          <w:ilvl w:val="0"/>
          <w:numId w:val="6"/>
        </w:numPr>
        <w:spacing w:line="360" w:lineRule="auto"/>
      </w:pPr>
      <w:r w:rsidRPr="0023434D">
        <w:t>Vai trò của công ty giám định</w:t>
      </w:r>
    </w:p>
    <w:p w14:paraId="5B6C0661" w14:textId="77777777" w:rsidR="00376A1E" w:rsidRPr="0023434D" w:rsidRDefault="00376A1E" w:rsidP="00376A1E">
      <w:pPr>
        <w:pStyle w:val="ListParagraph"/>
        <w:numPr>
          <w:ilvl w:val="0"/>
          <w:numId w:val="6"/>
        </w:numPr>
        <w:spacing w:line="360" w:lineRule="auto"/>
      </w:pPr>
      <w:r w:rsidRPr="0023434D">
        <w:t>Các vai trò khác (nếu có).</w:t>
      </w:r>
    </w:p>
    <w:p w14:paraId="5A3DA395" w14:textId="77777777" w:rsidR="00376A1E" w:rsidRPr="0023434D" w:rsidRDefault="00376A1E" w:rsidP="00376A1E">
      <w:pPr>
        <w:pStyle w:val="ListParagraph"/>
        <w:numPr>
          <w:ilvl w:val="1"/>
          <w:numId w:val="8"/>
        </w:numPr>
        <w:spacing w:line="360" w:lineRule="auto"/>
      </w:pPr>
      <w:r w:rsidRPr="0023434D">
        <w:t>Mô tả trạng thái và vai trò tương ứng với tiến trình của hồ sơ</w:t>
      </w:r>
    </w:p>
    <w:p w14:paraId="09B97DFF" w14:textId="77777777" w:rsidR="00376A1E" w:rsidRDefault="00376A1E" w:rsidP="00376A1E">
      <w:pPr>
        <w:pStyle w:val="ListParagraph"/>
        <w:numPr>
          <w:ilvl w:val="0"/>
          <w:numId w:val="6"/>
        </w:numPr>
        <w:spacing w:line="360" w:lineRule="auto"/>
      </w:pPr>
      <w:r w:rsidRPr="0023434D">
        <w:t>Một người dùng có thể có một hoặc nhiều vai trò để phù hợp với nhu cầu quản lý của từng phòng ban, đơn vị.</w:t>
      </w:r>
    </w:p>
    <w:p w14:paraId="2C236493" w14:textId="77777777" w:rsidR="00376A1E" w:rsidRPr="0023434D" w:rsidRDefault="00376A1E" w:rsidP="00376A1E">
      <w:pPr>
        <w:pStyle w:val="ListParagraph"/>
        <w:numPr>
          <w:ilvl w:val="0"/>
          <w:numId w:val="6"/>
        </w:numPr>
        <w:spacing w:line="360" w:lineRule="auto"/>
      </w:pPr>
      <w:r w:rsidRPr="0023434D">
        <w:t>Với mỗi tiến trình được gán cho một người dùng thì hồ sơ sẽ có thể nằm ở 1 trong 4 trạng thái: Đang xử lý, Chờ duyệt, Đã duyệt, Từ chối</w:t>
      </w:r>
    </w:p>
    <w:p w14:paraId="34F6FD28" w14:textId="77777777" w:rsidR="00376A1E" w:rsidRPr="00376A1E" w:rsidRDefault="00376A1E" w:rsidP="00376A1E"/>
    <w:p w14:paraId="64A1A1AB" w14:textId="77777777" w:rsidR="00E318A3" w:rsidRDefault="00E318A3" w:rsidP="00E318A3">
      <w:pPr>
        <w:pStyle w:val="Heading2"/>
        <w:numPr>
          <w:ilvl w:val="0"/>
          <w:numId w:val="8"/>
        </w:numPr>
        <w:tabs>
          <w:tab w:val="num" w:pos="360"/>
        </w:tabs>
        <w:spacing w:line="360" w:lineRule="auto"/>
        <w:ind w:left="567" w:hanging="567"/>
        <w:jc w:val="both"/>
      </w:pPr>
      <w:bookmarkStart w:id="64" w:name="_Toc113613645"/>
      <w:r>
        <w:t>Quy trình hỗ trợ cơ bản</w:t>
      </w:r>
      <w:bookmarkEnd w:id="64"/>
    </w:p>
    <w:p w14:paraId="27C41AED" w14:textId="77777777" w:rsidR="00E318A3" w:rsidRDefault="00E318A3" w:rsidP="00E318A3">
      <w:pPr>
        <w:pStyle w:val="Heading2"/>
        <w:numPr>
          <w:ilvl w:val="0"/>
          <w:numId w:val="8"/>
        </w:numPr>
        <w:tabs>
          <w:tab w:val="num" w:pos="360"/>
        </w:tabs>
        <w:spacing w:line="360" w:lineRule="auto"/>
        <w:ind w:left="567" w:hanging="567"/>
        <w:jc w:val="both"/>
      </w:pPr>
      <w:bookmarkStart w:id="65" w:name="_Toc113613646"/>
      <w:r>
        <w:t>Danh sách phân hệ chính của hệ thống</w:t>
      </w:r>
      <w:bookmarkEnd w:id="65"/>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E318A3" w14:paraId="4701B8A7" w14:textId="77777777" w:rsidTr="000F244D">
        <w:trPr>
          <w:trHeight w:val="644"/>
          <w:tblHeader/>
        </w:trPr>
        <w:tc>
          <w:tcPr>
            <w:tcW w:w="671" w:type="dxa"/>
            <w:shd w:val="clear" w:color="auto" w:fill="95B3D7"/>
            <w:vAlign w:val="center"/>
          </w:tcPr>
          <w:p w14:paraId="2949CEF7" w14:textId="77777777" w:rsidR="00E318A3" w:rsidRDefault="00E318A3" w:rsidP="000F244D">
            <w:pPr>
              <w:spacing w:line="360" w:lineRule="auto"/>
              <w:jc w:val="center"/>
              <w:rPr>
                <w:b/>
              </w:rPr>
            </w:pPr>
            <w:bookmarkStart w:id="66" w:name="_heading=h.1tdr5v4" w:colFirst="0" w:colLast="0"/>
            <w:bookmarkEnd w:id="66"/>
            <w:r>
              <w:rPr>
                <w:b/>
              </w:rPr>
              <w:t>STT</w:t>
            </w:r>
          </w:p>
        </w:tc>
        <w:tc>
          <w:tcPr>
            <w:tcW w:w="3379" w:type="dxa"/>
            <w:shd w:val="clear" w:color="auto" w:fill="95B3D7"/>
            <w:vAlign w:val="center"/>
          </w:tcPr>
          <w:p w14:paraId="0F959D8B" w14:textId="77777777" w:rsidR="00E318A3" w:rsidRDefault="00E318A3" w:rsidP="000F244D">
            <w:pPr>
              <w:spacing w:line="360" w:lineRule="auto"/>
              <w:jc w:val="center"/>
              <w:rPr>
                <w:b/>
              </w:rPr>
            </w:pPr>
            <w:r>
              <w:rPr>
                <w:b/>
              </w:rPr>
              <w:t>Tên phân hệ</w:t>
            </w:r>
          </w:p>
        </w:tc>
        <w:tc>
          <w:tcPr>
            <w:tcW w:w="4860" w:type="dxa"/>
            <w:shd w:val="clear" w:color="auto" w:fill="95B3D7"/>
          </w:tcPr>
          <w:p w14:paraId="79C99FBB" w14:textId="77777777" w:rsidR="00E318A3" w:rsidRDefault="00E318A3" w:rsidP="000F244D">
            <w:pPr>
              <w:spacing w:line="360" w:lineRule="auto"/>
              <w:jc w:val="center"/>
              <w:rPr>
                <w:b/>
              </w:rPr>
            </w:pPr>
            <w:r>
              <w:rPr>
                <w:b/>
              </w:rPr>
              <w:t xml:space="preserve">Mô tả </w:t>
            </w:r>
          </w:p>
        </w:tc>
      </w:tr>
      <w:tr w:rsidR="00E318A3" w14:paraId="1FA9D44C" w14:textId="77777777" w:rsidTr="000F244D">
        <w:tc>
          <w:tcPr>
            <w:tcW w:w="671" w:type="dxa"/>
            <w:shd w:val="clear" w:color="auto" w:fill="FFFFFF"/>
          </w:tcPr>
          <w:p w14:paraId="2815B1EA" w14:textId="77777777" w:rsidR="00E318A3" w:rsidRDefault="00E318A3" w:rsidP="000F244D">
            <w:pPr>
              <w:shd w:val="clear" w:color="auto" w:fill="FFFFFF"/>
              <w:spacing w:line="360" w:lineRule="auto"/>
            </w:pPr>
            <w:r>
              <w:t>1</w:t>
            </w:r>
          </w:p>
        </w:tc>
        <w:tc>
          <w:tcPr>
            <w:tcW w:w="3379" w:type="dxa"/>
            <w:shd w:val="clear" w:color="auto" w:fill="FFFFFF"/>
          </w:tcPr>
          <w:p w14:paraId="63573047" w14:textId="77777777" w:rsidR="00E318A3" w:rsidRDefault="00E318A3" w:rsidP="000F244D">
            <w:pPr>
              <w:shd w:val="clear" w:color="auto" w:fill="FFFFFF"/>
              <w:spacing w:line="360" w:lineRule="auto"/>
            </w:pPr>
            <w:r>
              <w:t>Quản trị hệ thống</w:t>
            </w:r>
          </w:p>
        </w:tc>
        <w:tc>
          <w:tcPr>
            <w:tcW w:w="4860" w:type="dxa"/>
            <w:shd w:val="clear" w:color="auto" w:fill="FFFFFF"/>
          </w:tcPr>
          <w:p w14:paraId="22E3FE91" w14:textId="77777777" w:rsidR="00E318A3" w:rsidRDefault="00E318A3" w:rsidP="000F244D">
            <w:pPr>
              <w:shd w:val="clear" w:color="auto" w:fill="FFFFFF"/>
              <w:spacing w:line="360" w:lineRule="auto"/>
            </w:pPr>
          </w:p>
        </w:tc>
      </w:tr>
      <w:tr w:rsidR="00E318A3" w14:paraId="1D44FCEA" w14:textId="77777777" w:rsidTr="000F244D">
        <w:tc>
          <w:tcPr>
            <w:tcW w:w="671" w:type="dxa"/>
            <w:shd w:val="clear" w:color="auto" w:fill="FFFFFF"/>
          </w:tcPr>
          <w:p w14:paraId="5142365C" w14:textId="77777777" w:rsidR="00E318A3" w:rsidRDefault="00E318A3" w:rsidP="000F244D">
            <w:pPr>
              <w:shd w:val="clear" w:color="auto" w:fill="FFFFFF"/>
              <w:spacing w:line="360" w:lineRule="auto"/>
            </w:pPr>
            <w:r>
              <w:t>2</w:t>
            </w:r>
          </w:p>
        </w:tc>
        <w:tc>
          <w:tcPr>
            <w:tcW w:w="3379" w:type="dxa"/>
            <w:shd w:val="clear" w:color="auto" w:fill="FFFFFF"/>
          </w:tcPr>
          <w:p w14:paraId="742C3D96" w14:textId="77777777" w:rsidR="00E318A3" w:rsidRDefault="00E318A3" w:rsidP="000F244D">
            <w:pPr>
              <w:shd w:val="clear" w:color="auto" w:fill="FFFFFF"/>
              <w:spacing w:line="360" w:lineRule="auto"/>
            </w:pPr>
            <w:r>
              <w:t>Giải quyết khiếu nại</w:t>
            </w:r>
          </w:p>
        </w:tc>
        <w:tc>
          <w:tcPr>
            <w:tcW w:w="4860" w:type="dxa"/>
            <w:shd w:val="clear" w:color="auto" w:fill="FFFFFF"/>
          </w:tcPr>
          <w:p w14:paraId="60439F59" w14:textId="77777777" w:rsidR="00E318A3" w:rsidRDefault="00E318A3" w:rsidP="000F244D">
            <w:pPr>
              <w:shd w:val="clear" w:color="auto" w:fill="FFFFFF"/>
              <w:spacing w:line="360" w:lineRule="auto"/>
            </w:pPr>
          </w:p>
        </w:tc>
      </w:tr>
      <w:tr w:rsidR="00E318A3" w14:paraId="3CA5C776" w14:textId="77777777" w:rsidTr="000F244D">
        <w:tc>
          <w:tcPr>
            <w:tcW w:w="671" w:type="dxa"/>
            <w:shd w:val="clear" w:color="auto" w:fill="FFFFFF"/>
          </w:tcPr>
          <w:p w14:paraId="7AA75FD7" w14:textId="77777777" w:rsidR="00E318A3" w:rsidRDefault="00E318A3" w:rsidP="000F244D">
            <w:pPr>
              <w:shd w:val="clear" w:color="auto" w:fill="FFFFFF"/>
              <w:spacing w:line="360" w:lineRule="auto"/>
            </w:pPr>
            <w:r>
              <w:t>3</w:t>
            </w:r>
          </w:p>
        </w:tc>
        <w:tc>
          <w:tcPr>
            <w:tcW w:w="3379" w:type="dxa"/>
            <w:shd w:val="clear" w:color="auto" w:fill="FFFFFF"/>
          </w:tcPr>
          <w:p w14:paraId="0214BC36" w14:textId="77777777" w:rsidR="00E318A3" w:rsidRDefault="00E318A3" w:rsidP="000F244D">
            <w:pPr>
              <w:shd w:val="clear" w:color="auto" w:fill="FFFFFF"/>
              <w:spacing w:line="360" w:lineRule="auto"/>
            </w:pPr>
            <w:r>
              <w:t>Giám định - xử lý tổn thất</w:t>
            </w:r>
          </w:p>
        </w:tc>
        <w:tc>
          <w:tcPr>
            <w:tcW w:w="4860" w:type="dxa"/>
            <w:shd w:val="clear" w:color="auto" w:fill="FFFFFF"/>
          </w:tcPr>
          <w:p w14:paraId="708515E4" w14:textId="77777777" w:rsidR="00E318A3" w:rsidRDefault="00E318A3" w:rsidP="000F244D">
            <w:pPr>
              <w:shd w:val="clear" w:color="auto" w:fill="FFFFFF"/>
              <w:spacing w:line="360" w:lineRule="auto"/>
            </w:pPr>
          </w:p>
        </w:tc>
      </w:tr>
      <w:tr w:rsidR="00E318A3" w14:paraId="01444640" w14:textId="77777777" w:rsidTr="000F244D">
        <w:tc>
          <w:tcPr>
            <w:tcW w:w="671" w:type="dxa"/>
            <w:shd w:val="clear" w:color="auto" w:fill="FFFFFF"/>
          </w:tcPr>
          <w:p w14:paraId="3EE1DF8C" w14:textId="77777777" w:rsidR="00E318A3" w:rsidRDefault="00E318A3" w:rsidP="000F244D">
            <w:pPr>
              <w:shd w:val="clear" w:color="auto" w:fill="FFFFFF"/>
              <w:spacing w:line="360" w:lineRule="auto"/>
            </w:pPr>
            <w:r>
              <w:t>4</w:t>
            </w:r>
          </w:p>
        </w:tc>
        <w:tc>
          <w:tcPr>
            <w:tcW w:w="3379" w:type="dxa"/>
            <w:shd w:val="clear" w:color="auto" w:fill="FFFFFF"/>
          </w:tcPr>
          <w:p w14:paraId="7A49C3FD" w14:textId="77777777" w:rsidR="00E318A3" w:rsidRDefault="00E318A3" w:rsidP="000F244D">
            <w:pPr>
              <w:shd w:val="clear" w:color="auto" w:fill="FFFFFF"/>
              <w:spacing w:line="360" w:lineRule="auto"/>
            </w:pPr>
            <w:r>
              <w:t>Bồi thường - Tạm ứng</w:t>
            </w:r>
          </w:p>
        </w:tc>
        <w:tc>
          <w:tcPr>
            <w:tcW w:w="4860" w:type="dxa"/>
            <w:shd w:val="clear" w:color="auto" w:fill="FFFFFF"/>
          </w:tcPr>
          <w:p w14:paraId="7AF0C1B5" w14:textId="77777777" w:rsidR="00E318A3" w:rsidRDefault="00E318A3" w:rsidP="000F244D">
            <w:pPr>
              <w:shd w:val="clear" w:color="auto" w:fill="FFFFFF"/>
              <w:spacing w:line="360" w:lineRule="auto"/>
            </w:pPr>
          </w:p>
        </w:tc>
      </w:tr>
      <w:tr w:rsidR="00E318A3" w14:paraId="699E83DC" w14:textId="77777777" w:rsidTr="000F244D">
        <w:tc>
          <w:tcPr>
            <w:tcW w:w="671" w:type="dxa"/>
            <w:shd w:val="clear" w:color="auto" w:fill="FFFFFF"/>
          </w:tcPr>
          <w:p w14:paraId="3347C4B7" w14:textId="77777777" w:rsidR="00E318A3" w:rsidRDefault="00E318A3" w:rsidP="000F244D">
            <w:pPr>
              <w:shd w:val="clear" w:color="auto" w:fill="FFFFFF"/>
              <w:spacing w:line="360" w:lineRule="auto"/>
            </w:pPr>
            <w:r>
              <w:t>5</w:t>
            </w:r>
          </w:p>
        </w:tc>
        <w:tc>
          <w:tcPr>
            <w:tcW w:w="3379" w:type="dxa"/>
            <w:shd w:val="clear" w:color="auto" w:fill="FFFFFF"/>
          </w:tcPr>
          <w:p w14:paraId="6352748D" w14:textId="77777777" w:rsidR="00E318A3" w:rsidRDefault="00E318A3" w:rsidP="000F244D">
            <w:pPr>
              <w:shd w:val="clear" w:color="auto" w:fill="FFFFFF"/>
              <w:spacing w:line="360" w:lineRule="auto"/>
            </w:pPr>
            <w:r>
              <w:t>Thanh lý THTS</w:t>
            </w:r>
          </w:p>
        </w:tc>
        <w:tc>
          <w:tcPr>
            <w:tcW w:w="4860" w:type="dxa"/>
            <w:shd w:val="clear" w:color="auto" w:fill="FFFFFF"/>
          </w:tcPr>
          <w:p w14:paraId="6D4E22EB" w14:textId="77777777" w:rsidR="00E318A3" w:rsidRDefault="00E318A3" w:rsidP="000F244D">
            <w:pPr>
              <w:shd w:val="clear" w:color="auto" w:fill="FFFFFF"/>
              <w:spacing w:line="360" w:lineRule="auto"/>
            </w:pPr>
          </w:p>
        </w:tc>
      </w:tr>
      <w:tr w:rsidR="00E318A3" w14:paraId="2E4163CC" w14:textId="77777777" w:rsidTr="000F244D">
        <w:tc>
          <w:tcPr>
            <w:tcW w:w="671" w:type="dxa"/>
            <w:shd w:val="clear" w:color="auto" w:fill="FFFFFF"/>
          </w:tcPr>
          <w:p w14:paraId="01357DBF" w14:textId="77777777" w:rsidR="00E318A3" w:rsidRDefault="00E318A3" w:rsidP="000F244D">
            <w:pPr>
              <w:shd w:val="clear" w:color="auto" w:fill="FFFFFF"/>
              <w:spacing w:line="360" w:lineRule="auto"/>
            </w:pPr>
            <w:r>
              <w:t>6</w:t>
            </w:r>
          </w:p>
        </w:tc>
        <w:tc>
          <w:tcPr>
            <w:tcW w:w="3379" w:type="dxa"/>
            <w:shd w:val="clear" w:color="auto" w:fill="FFFFFF"/>
          </w:tcPr>
          <w:p w14:paraId="7C25AE4C" w14:textId="77777777" w:rsidR="00E318A3" w:rsidRDefault="00E318A3" w:rsidP="000F244D">
            <w:pPr>
              <w:shd w:val="clear" w:color="auto" w:fill="FFFFFF"/>
              <w:spacing w:line="360" w:lineRule="auto"/>
            </w:pPr>
            <w:r>
              <w:t>Thu đòi người thứ 3</w:t>
            </w:r>
          </w:p>
        </w:tc>
        <w:tc>
          <w:tcPr>
            <w:tcW w:w="4860" w:type="dxa"/>
            <w:shd w:val="clear" w:color="auto" w:fill="FFFFFF"/>
          </w:tcPr>
          <w:p w14:paraId="4C9C965E" w14:textId="77777777" w:rsidR="00E318A3" w:rsidRDefault="00E318A3" w:rsidP="000F244D">
            <w:pPr>
              <w:shd w:val="clear" w:color="auto" w:fill="FFFFFF"/>
              <w:spacing w:line="360" w:lineRule="auto"/>
            </w:pPr>
          </w:p>
        </w:tc>
      </w:tr>
    </w:tbl>
    <w:p w14:paraId="1D9E662C" w14:textId="77777777" w:rsidR="00E318A3" w:rsidRDefault="00E318A3" w:rsidP="00E318A3">
      <w:pPr>
        <w:pBdr>
          <w:top w:val="nil"/>
          <w:left w:val="nil"/>
          <w:bottom w:val="nil"/>
          <w:right w:val="nil"/>
          <w:between w:val="nil"/>
        </w:pBdr>
        <w:shd w:val="clear" w:color="auto" w:fill="FFFFFF"/>
        <w:spacing w:line="360" w:lineRule="auto"/>
        <w:ind w:left="360" w:hanging="360"/>
        <w:rPr>
          <w:b/>
          <w:color w:val="000000"/>
        </w:rPr>
      </w:pPr>
    </w:p>
    <w:p w14:paraId="60C27063" w14:textId="77777777" w:rsidR="00E318A3" w:rsidRDefault="00E318A3" w:rsidP="00E318A3">
      <w:pPr>
        <w:pStyle w:val="Heading2"/>
        <w:numPr>
          <w:ilvl w:val="0"/>
          <w:numId w:val="8"/>
        </w:numPr>
        <w:tabs>
          <w:tab w:val="num" w:pos="360"/>
        </w:tabs>
        <w:spacing w:line="360" w:lineRule="auto"/>
        <w:ind w:left="567" w:hanging="567"/>
        <w:jc w:val="both"/>
      </w:pPr>
      <w:bookmarkStart w:id="67" w:name="_Toc113613647"/>
      <w:r>
        <w:t>Danh sách chức năng</w:t>
      </w:r>
      <w:bookmarkEnd w:id="67"/>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8264"/>
      </w:tblGrid>
      <w:tr w:rsidR="00E318A3" w14:paraId="455708F4" w14:textId="77777777" w:rsidTr="000F244D">
        <w:trPr>
          <w:trHeight w:val="644"/>
          <w:tblHeader/>
        </w:trPr>
        <w:tc>
          <w:tcPr>
            <w:tcW w:w="736" w:type="dxa"/>
            <w:shd w:val="clear" w:color="auto" w:fill="95B3D7"/>
            <w:vAlign w:val="center"/>
          </w:tcPr>
          <w:p w14:paraId="1E5E6DF8" w14:textId="77777777" w:rsidR="00E318A3" w:rsidRDefault="00E318A3" w:rsidP="000F244D">
            <w:pPr>
              <w:spacing w:line="360" w:lineRule="auto"/>
              <w:jc w:val="center"/>
              <w:rPr>
                <w:b/>
              </w:rPr>
            </w:pPr>
            <w:r>
              <w:rPr>
                <w:b/>
              </w:rPr>
              <w:t>STT</w:t>
            </w:r>
          </w:p>
        </w:tc>
        <w:tc>
          <w:tcPr>
            <w:tcW w:w="8264" w:type="dxa"/>
            <w:shd w:val="clear" w:color="auto" w:fill="95B3D7"/>
            <w:vAlign w:val="center"/>
          </w:tcPr>
          <w:p w14:paraId="27AD7B11" w14:textId="77777777" w:rsidR="00E318A3" w:rsidRDefault="00E318A3" w:rsidP="000F244D">
            <w:pPr>
              <w:spacing w:line="360" w:lineRule="auto"/>
              <w:jc w:val="center"/>
              <w:rPr>
                <w:b/>
              </w:rPr>
            </w:pPr>
            <w:r>
              <w:rPr>
                <w:b/>
              </w:rPr>
              <w:t>Tên tính năng</w:t>
            </w:r>
          </w:p>
        </w:tc>
      </w:tr>
      <w:tr w:rsidR="00E318A3" w14:paraId="28995409" w14:textId="77777777" w:rsidTr="000F244D">
        <w:tc>
          <w:tcPr>
            <w:tcW w:w="736" w:type="dxa"/>
            <w:shd w:val="clear" w:color="auto" w:fill="BFBFBF"/>
          </w:tcPr>
          <w:p w14:paraId="36FF40F3" w14:textId="77777777" w:rsidR="00E318A3" w:rsidRDefault="00E318A3" w:rsidP="000F244D">
            <w:pPr>
              <w:spacing w:line="360" w:lineRule="auto"/>
              <w:jc w:val="center"/>
              <w:rPr>
                <w:b/>
              </w:rPr>
            </w:pPr>
            <w:r>
              <w:rPr>
                <w:b/>
              </w:rPr>
              <w:t>1</w:t>
            </w:r>
          </w:p>
        </w:tc>
        <w:tc>
          <w:tcPr>
            <w:tcW w:w="8264" w:type="dxa"/>
            <w:shd w:val="clear" w:color="auto" w:fill="BFBFBF"/>
          </w:tcPr>
          <w:p w14:paraId="796B689D" w14:textId="77777777" w:rsidR="00E318A3" w:rsidRDefault="00E318A3" w:rsidP="000F244D">
            <w:pPr>
              <w:spacing w:line="360" w:lineRule="auto"/>
              <w:rPr>
                <w:b/>
              </w:rPr>
            </w:pPr>
            <w:r>
              <w:rPr>
                <w:b/>
              </w:rPr>
              <w:t>Quản trị hệ thống</w:t>
            </w:r>
          </w:p>
        </w:tc>
      </w:tr>
      <w:tr w:rsidR="00E318A3" w14:paraId="53B4E6A9" w14:textId="77777777" w:rsidTr="000F244D">
        <w:tc>
          <w:tcPr>
            <w:tcW w:w="736" w:type="dxa"/>
            <w:shd w:val="clear" w:color="auto" w:fill="BFBFBF"/>
          </w:tcPr>
          <w:p w14:paraId="1D39A0A2" w14:textId="77777777" w:rsidR="00E318A3" w:rsidRDefault="00E318A3" w:rsidP="000F244D">
            <w:pPr>
              <w:spacing w:line="360" w:lineRule="auto"/>
              <w:jc w:val="center"/>
              <w:rPr>
                <w:b/>
              </w:rPr>
            </w:pPr>
            <w:r>
              <w:rPr>
                <w:b/>
              </w:rPr>
              <w:t>2</w:t>
            </w:r>
          </w:p>
        </w:tc>
        <w:tc>
          <w:tcPr>
            <w:tcW w:w="8264" w:type="dxa"/>
            <w:shd w:val="clear" w:color="auto" w:fill="BFBFBF"/>
          </w:tcPr>
          <w:p w14:paraId="46D425A4" w14:textId="77777777" w:rsidR="00E318A3" w:rsidRDefault="00E318A3" w:rsidP="000F244D">
            <w:pPr>
              <w:spacing w:line="360" w:lineRule="auto"/>
              <w:rPr>
                <w:b/>
              </w:rPr>
            </w:pPr>
            <w:r>
              <w:rPr>
                <w:b/>
              </w:rPr>
              <w:t>Giải quyết khiếu nại</w:t>
            </w:r>
          </w:p>
        </w:tc>
      </w:tr>
      <w:tr w:rsidR="00E318A3" w14:paraId="0774A200" w14:textId="77777777" w:rsidTr="000F244D">
        <w:tc>
          <w:tcPr>
            <w:tcW w:w="736" w:type="dxa"/>
          </w:tcPr>
          <w:p w14:paraId="5E01B251" w14:textId="77777777" w:rsidR="00E318A3" w:rsidRDefault="00E318A3" w:rsidP="000F244D">
            <w:pPr>
              <w:spacing w:line="360" w:lineRule="auto"/>
              <w:jc w:val="center"/>
              <w:rPr>
                <w:b/>
              </w:rPr>
            </w:pPr>
            <w:r>
              <w:t>2.1</w:t>
            </w:r>
          </w:p>
        </w:tc>
        <w:tc>
          <w:tcPr>
            <w:tcW w:w="8264" w:type="dxa"/>
          </w:tcPr>
          <w:p w14:paraId="0222ADDD" w14:textId="77777777" w:rsidR="00E318A3" w:rsidRDefault="00E318A3" w:rsidP="000F244D">
            <w:pPr>
              <w:spacing w:line="360" w:lineRule="auto"/>
              <w:rPr>
                <w:b/>
              </w:rPr>
            </w:pPr>
            <w:r>
              <w:t>Khai báo tổn thất</w:t>
            </w:r>
          </w:p>
        </w:tc>
      </w:tr>
      <w:tr w:rsidR="00E318A3" w14:paraId="05275E03" w14:textId="77777777" w:rsidTr="000F244D">
        <w:tc>
          <w:tcPr>
            <w:tcW w:w="736" w:type="dxa"/>
          </w:tcPr>
          <w:p w14:paraId="20777BA6" w14:textId="77777777" w:rsidR="00E318A3" w:rsidRDefault="00E318A3" w:rsidP="000F244D">
            <w:pPr>
              <w:spacing w:line="360" w:lineRule="auto"/>
              <w:jc w:val="center"/>
            </w:pPr>
            <w:r>
              <w:t>2.2</w:t>
            </w:r>
          </w:p>
        </w:tc>
        <w:tc>
          <w:tcPr>
            <w:tcW w:w="8264" w:type="dxa"/>
          </w:tcPr>
          <w:p w14:paraId="22CF48C4" w14:textId="77777777" w:rsidR="00E318A3" w:rsidRDefault="00E318A3" w:rsidP="000F244D">
            <w:pPr>
              <w:spacing w:line="360" w:lineRule="auto"/>
            </w:pPr>
            <w:r>
              <w:t>Tiếp nhận và lập báo cáo tổn thất</w:t>
            </w:r>
          </w:p>
        </w:tc>
      </w:tr>
      <w:tr w:rsidR="00E318A3" w14:paraId="6E4108A3" w14:textId="77777777" w:rsidTr="000F244D">
        <w:tc>
          <w:tcPr>
            <w:tcW w:w="736" w:type="dxa"/>
            <w:vAlign w:val="center"/>
          </w:tcPr>
          <w:p w14:paraId="524E49E8" w14:textId="77777777" w:rsidR="00E318A3" w:rsidRDefault="00E318A3" w:rsidP="000F244D">
            <w:pPr>
              <w:spacing w:line="360" w:lineRule="auto"/>
              <w:jc w:val="center"/>
            </w:pPr>
            <w:r>
              <w:t>2.3</w:t>
            </w:r>
          </w:p>
        </w:tc>
        <w:tc>
          <w:tcPr>
            <w:tcW w:w="8264" w:type="dxa"/>
            <w:vAlign w:val="center"/>
          </w:tcPr>
          <w:p w14:paraId="20761CF1" w14:textId="77777777" w:rsidR="00E318A3" w:rsidRDefault="00E318A3" w:rsidP="000F244D">
            <w:pPr>
              <w:spacing w:line="360" w:lineRule="auto"/>
            </w:pPr>
            <w:r>
              <w:t>Phân công cán bộ xử lý</w:t>
            </w:r>
          </w:p>
        </w:tc>
      </w:tr>
      <w:tr w:rsidR="00E318A3" w14:paraId="231C140A" w14:textId="77777777" w:rsidTr="000F244D">
        <w:tc>
          <w:tcPr>
            <w:tcW w:w="736" w:type="dxa"/>
            <w:vAlign w:val="center"/>
          </w:tcPr>
          <w:p w14:paraId="4FF5532B" w14:textId="77777777" w:rsidR="00E318A3" w:rsidRDefault="00E318A3" w:rsidP="000F244D">
            <w:pPr>
              <w:spacing w:line="360" w:lineRule="auto"/>
              <w:jc w:val="center"/>
            </w:pPr>
            <w:r>
              <w:t>2.4</w:t>
            </w:r>
          </w:p>
        </w:tc>
        <w:tc>
          <w:tcPr>
            <w:tcW w:w="8264" w:type="dxa"/>
            <w:vAlign w:val="center"/>
          </w:tcPr>
          <w:p w14:paraId="11847F80" w14:textId="77777777" w:rsidR="00E318A3" w:rsidRDefault="00E318A3" w:rsidP="000F244D">
            <w:pPr>
              <w:spacing w:line="360" w:lineRule="auto"/>
            </w:pPr>
            <w:r>
              <w:t>Lập Hồ sơ bồi thường</w:t>
            </w:r>
          </w:p>
        </w:tc>
      </w:tr>
      <w:tr w:rsidR="00E318A3" w14:paraId="52959D3D" w14:textId="77777777" w:rsidTr="000F244D">
        <w:tc>
          <w:tcPr>
            <w:tcW w:w="736" w:type="dxa"/>
            <w:vAlign w:val="center"/>
          </w:tcPr>
          <w:p w14:paraId="07398280" w14:textId="208EC975" w:rsidR="00E318A3" w:rsidRDefault="00E318A3" w:rsidP="000F244D">
            <w:pPr>
              <w:spacing w:line="360" w:lineRule="auto"/>
              <w:jc w:val="center"/>
            </w:pPr>
          </w:p>
        </w:tc>
        <w:tc>
          <w:tcPr>
            <w:tcW w:w="8264" w:type="dxa"/>
            <w:vAlign w:val="center"/>
          </w:tcPr>
          <w:p w14:paraId="44502B30" w14:textId="5E633FAD" w:rsidR="00E318A3" w:rsidRDefault="00E318A3" w:rsidP="000F244D">
            <w:pPr>
              <w:spacing w:line="360" w:lineRule="auto"/>
            </w:pPr>
          </w:p>
        </w:tc>
      </w:tr>
      <w:tr w:rsidR="00E318A3" w14:paraId="3992BE4E" w14:textId="77777777" w:rsidTr="000F244D">
        <w:tc>
          <w:tcPr>
            <w:tcW w:w="736" w:type="dxa"/>
            <w:vAlign w:val="center"/>
          </w:tcPr>
          <w:p w14:paraId="57148175" w14:textId="77777777" w:rsidR="00E318A3" w:rsidRDefault="00E318A3" w:rsidP="000F244D">
            <w:pPr>
              <w:spacing w:line="360" w:lineRule="auto"/>
              <w:jc w:val="center"/>
            </w:pPr>
          </w:p>
        </w:tc>
        <w:tc>
          <w:tcPr>
            <w:tcW w:w="8264" w:type="dxa"/>
            <w:vAlign w:val="center"/>
          </w:tcPr>
          <w:p w14:paraId="48B74304" w14:textId="77777777" w:rsidR="00E318A3" w:rsidRDefault="00E318A3" w:rsidP="000F244D">
            <w:pPr>
              <w:spacing w:line="360" w:lineRule="auto"/>
            </w:pPr>
          </w:p>
        </w:tc>
      </w:tr>
    </w:tbl>
    <w:p w14:paraId="4D9B859C" w14:textId="77777777" w:rsidR="00E318A3" w:rsidRDefault="00E318A3" w:rsidP="00E318A3">
      <w:pPr>
        <w:spacing w:after="200" w:line="276" w:lineRule="auto"/>
      </w:pPr>
    </w:p>
    <w:p w14:paraId="62619241" w14:textId="77777777" w:rsidR="00E318A3" w:rsidRDefault="00E318A3" w:rsidP="00E318A3">
      <w:pPr>
        <w:spacing w:after="200" w:line="276" w:lineRule="auto"/>
        <w:rPr>
          <w:b/>
          <w:i/>
        </w:rPr>
      </w:pPr>
      <w:r>
        <w:rPr>
          <w:b/>
          <w:i/>
        </w:rPr>
        <w:t>Chi tiết từng chức năng được mô tả tại Mục III - YÊU CẦU CHI TIẾT CHỨC NĂNG</w:t>
      </w:r>
      <w:r>
        <w:br w:type="page"/>
      </w:r>
    </w:p>
    <w:p w14:paraId="5434A69F" w14:textId="5C40957E" w:rsidR="00E318A3" w:rsidRDefault="00E318A3" w:rsidP="00E318A3">
      <w:pPr>
        <w:pStyle w:val="Heading1"/>
        <w:numPr>
          <w:ilvl w:val="0"/>
          <w:numId w:val="3"/>
        </w:numPr>
        <w:spacing w:before="120" w:after="120"/>
        <w:ind w:left="567" w:hanging="567"/>
      </w:pPr>
      <w:bookmarkStart w:id="68" w:name="_Toc113613648"/>
      <w:r>
        <w:lastRenderedPageBreak/>
        <w:t>YÊU CẦU CHI TIẾT CHỨC NĂNG</w:t>
      </w:r>
      <w:bookmarkEnd w:id="68"/>
    </w:p>
    <w:p w14:paraId="4F02FA4D" w14:textId="1F4D0F62" w:rsidR="006A4074" w:rsidRPr="002B44C4" w:rsidRDefault="006A4074" w:rsidP="006A4074">
      <w:pPr>
        <w:pStyle w:val="Heading2"/>
        <w:numPr>
          <w:ilvl w:val="0"/>
          <w:numId w:val="18"/>
        </w:numPr>
        <w:rPr>
          <w:rFonts w:cs="Times New Roman"/>
          <w:color w:val="auto"/>
          <w:sz w:val="24"/>
          <w:szCs w:val="24"/>
        </w:rPr>
      </w:pPr>
      <w:bookmarkStart w:id="69" w:name="_Bảng_mô_tả"/>
      <w:bookmarkStart w:id="70" w:name="_Toc113613649"/>
      <w:bookmarkEnd w:id="69"/>
      <w:r>
        <w:rPr>
          <w:rFonts w:cs="Times New Roman"/>
          <w:color w:val="auto"/>
          <w:sz w:val="24"/>
          <w:szCs w:val="24"/>
        </w:rPr>
        <w:t>Thư mục file đính kèm</w:t>
      </w:r>
    </w:p>
    <w:p w14:paraId="622B27E7" w14:textId="145B7823" w:rsidR="00C57376" w:rsidRDefault="00C57376" w:rsidP="00654780">
      <w:pPr>
        <w:pStyle w:val="Heading3"/>
        <w:numPr>
          <w:ilvl w:val="1"/>
          <w:numId w:val="18"/>
        </w:numPr>
        <w:rPr>
          <w:ins w:id="71" w:author="Mít love" w:date="2022-09-15T11:14:00Z"/>
          <w:rFonts w:cs="Times New Roman"/>
          <w:sz w:val="24"/>
        </w:rPr>
      </w:pPr>
      <w:ins w:id="72" w:author="Mít love" w:date="2022-09-15T11:14:00Z">
        <w:r>
          <w:rPr>
            <w:rFonts w:cs="Times New Roman"/>
            <w:sz w:val="24"/>
          </w:rPr>
          <w:t>Yêu cầu nghiệp vụ</w:t>
        </w:r>
      </w:ins>
    </w:p>
    <w:p w14:paraId="310EBB85" w14:textId="2FEF48AE" w:rsidR="00C57376" w:rsidRDefault="00C57376" w:rsidP="00C57376">
      <w:pPr>
        <w:pStyle w:val="ListParagraph"/>
        <w:numPr>
          <w:ilvl w:val="0"/>
          <w:numId w:val="6"/>
        </w:numPr>
        <w:rPr>
          <w:ins w:id="73" w:author="Mít love" w:date="2022-09-15T11:14:00Z"/>
        </w:rPr>
      </w:pPr>
      <w:ins w:id="74" w:author="Mít love" w:date="2022-09-15T11:14:00Z">
        <w:r>
          <w:t>Cho phép phân loại file</w:t>
        </w:r>
      </w:ins>
      <w:ins w:id="75" w:author="Mít love" w:date="2022-09-15T11:16:00Z">
        <w:r>
          <w:t xml:space="preserve"> theo từng nhóm.</w:t>
        </w:r>
      </w:ins>
    </w:p>
    <w:p w14:paraId="09203A2C" w14:textId="199E0106" w:rsidR="00C57376" w:rsidRDefault="00C57376" w:rsidP="00C57376">
      <w:pPr>
        <w:pStyle w:val="ListParagraph"/>
        <w:numPr>
          <w:ilvl w:val="0"/>
          <w:numId w:val="6"/>
        </w:numPr>
        <w:rPr>
          <w:ins w:id="76" w:author="Mít love" w:date="2022-09-15T11:16:00Z"/>
        </w:rPr>
      </w:pPr>
      <w:ins w:id="77" w:author="Mít love" w:date="2022-09-15T11:14:00Z">
        <w:r>
          <w:t xml:space="preserve">Người dùng có thể </w:t>
        </w:r>
      </w:ins>
      <w:ins w:id="78" w:author="Mít love" w:date="2022-09-15T11:42:00Z">
        <w:r w:rsidR="007D54DD">
          <w:t xml:space="preserve">xem/ </w:t>
        </w:r>
      </w:ins>
      <w:ins w:id="79" w:author="Mít love" w:date="2022-09-15T11:14:00Z">
        <w:r>
          <w:t xml:space="preserve">thêm/ xóa file ở bất kỳ </w:t>
        </w:r>
      </w:ins>
      <w:ins w:id="80" w:author="Mít love" w:date="2022-09-15T11:16:00Z">
        <w:r>
          <w:t>tiến</w:t>
        </w:r>
      </w:ins>
      <w:ins w:id="81" w:author="Mít love" w:date="2022-09-15T11:14:00Z">
        <w:r>
          <w:t xml:space="preserve"> trình n</w:t>
        </w:r>
      </w:ins>
      <w:ins w:id="82" w:author="Mít love" w:date="2022-09-15T11:15:00Z">
        <w:r>
          <w:t xml:space="preserve">ào </w:t>
        </w:r>
      </w:ins>
      <w:ins w:id="83" w:author="Mít love" w:date="2022-09-15T11:42:00Z">
        <w:r w:rsidR="007D54DD">
          <w:t>theo phân qu</w:t>
        </w:r>
      </w:ins>
      <w:ins w:id="84" w:author="Mít love" w:date="2022-09-15T11:43:00Z">
        <w:r w:rsidR="007D54DD">
          <w:t xml:space="preserve">yền </w:t>
        </w:r>
      </w:ins>
      <w:ins w:id="85" w:author="Mít love" w:date="2022-09-15T11:15:00Z">
        <w:r>
          <w:t>và hệ thống kiểm tra tính bắt buộc tương ứng</w:t>
        </w:r>
      </w:ins>
      <w:ins w:id="86" w:author="Mít love" w:date="2022-09-15T11:43:00Z">
        <w:r w:rsidR="007D54DD">
          <w:t>.</w:t>
        </w:r>
      </w:ins>
    </w:p>
    <w:p w14:paraId="5F66326C" w14:textId="7111FC17" w:rsidR="00C57376" w:rsidRDefault="00C57376">
      <w:pPr>
        <w:pStyle w:val="ListParagraph"/>
        <w:numPr>
          <w:ilvl w:val="1"/>
          <w:numId w:val="6"/>
        </w:numPr>
        <w:rPr>
          <w:ins w:id="87" w:author="Mít love" w:date="2022-09-15T11:15:00Z"/>
        </w:rPr>
        <w:pPrChange w:id="88" w:author="Mít love" w:date="2022-09-15T11:16:00Z">
          <w:pPr>
            <w:pStyle w:val="ListParagraph"/>
            <w:numPr>
              <w:numId w:val="6"/>
            </w:numPr>
            <w:ind w:hanging="360"/>
          </w:pPr>
        </w:pPrChange>
      </w:pPr>
      <w:ins w:id="89" w:author="Mít love" w:date="2022-09-15T11:16:00Z">
        <w:r>
          <w:t>Nếu thiếu file thì hệ thống sẽ cảnh báo cho người dùng.</w:t>
        </w:r>
      </w:ins>
    </w:p>
    <w:p w14:paraId="4C457146" w14:textId="3BB13797" w:rsidR="00C57376" w:rsidRDefault="00C57376" w:rsidP="00C57376">
      <w:pPr>
        <w:pStyle w:val="ListParagraph"/>
        <w:numPr>
          <w:ilvl w:val="0"/>
          <w:numId w:val="6"/>
        </w:numPr>
        <w:rPr>
          <w:ins w:id="90" w:author="Mít love" w:date="2022-09-15T11:17:00Z"/>
        </w:rPr>
      </w:pPr>
      <w:ins w:id="91" w:author="Mít love" w:date="2022-09-15T11:15:00Z">
        <w:r>
          <w:t>Người dùng có thể bookmark đến vị trí trang cần đọc và xem lại bookmark đã có.</w:t>
        </w:r>
      </w:ins>
    </w:p>
    <w:p w14:paraId="18AE6956" w14:textId="08F9C01A" w:rsidR="00C57376" w:rsidRDefault="00C57376" w:rsidP="00C57376">
      <w:pPr>
        <w:pStyle w:val="ListParagraph"/>
        <w:numPr>
          <w:ilvl w:val="0"/>
          <w:numId w:val="6"/>
        </w:numPr>
        <w:rPr>
          <w:ins w:id="92" w:author="Mít love" w:date="2022-09-15T11:17:00Z"/>
        </w:rPr>
      </w:pPr>
      <w:ins w:id="93" w:author="Mít love" w:date="2022-09-15T11:17:00Z">
        <w:r>
          <w:t>CB PVI có thể xác nhận việc đủ/ thiếu file sau khi tiếp nhận hồ sơ theo từng nhóm.</w:t>
        </w:r>
      </w:ins>
    </w:p>
    <w:p w14:paraId="704B5A58" w14:textId="72E1C44C" w:rsidR="00C57376" w:rsidRDefault="00C57376" w:rsidP="00C57376">
      <w:pPr>
        <w:pStyle w:val="ListParagraph"/>
        <w:numPr>
          <w:ilvl w:val="1"/>
          <w:numId w:val="6"/>
        </w:numPr>
        <w:rPr>
          <w:ins w:id="94" w:author="Mít love" w:date="2022-09-15T11:26:00Z"/>
        </w:rPr>
      </w:pPr>
      <w:ins w:id="95" w:author="Mít love" w:date="2022-09-15T11:17:00Z">
        <w:r>
          <w:t>Nếu thiếu hồ sơ thì gửi thông tin cho khách hang/ môi giới.</w:t>
        </w:r>
      </w:ins>
    </w:p>
    <w:p w14:paraId="5A349F74" w14:textId="5350E39D" w:rsidR="0047430D" w:rsidRPr="00C57376" w:rsidRDefault="0047430D">
      <w:pPr>
        <w:pStyle w:val="ListParagraph"/>
        <w:numPr>
          <w:ilvl w:val="0"/>
          <w:numId w:val="6"/>
        </w:numPr>
        <w:rPr>
          <w:ins w:id="96" w:author="Mít love" w:date="2022-09-15T11:14:00Z"/>
        </w:rPr>
        <w:pPrChange w:id="97" w:author="Mít love" w:date="2022-09-15T11:26:00Z">
          <w:pPr>
            <w:pStyle w:val="Heading3"/>
            <w:numPr>
              <w:ilvl w:val="1"/>
              <w:numId w:val="18"/>
            </w:numPr>
            <w:ind w:left="792" w:hanging="432"/>
          </w:pPr>
        </w:pPrChange>
      </w:pPr>
      <w:ins w:id="98" w:author="Mít love" w:date="2022-09-15T11:26:00Z">
        <w:r>
          <w:t>Ngư thiếu hồ sơ thì gửi thông tin cho khá</w:t>
        </w:r>
      </w:ins>
      <w:ins w:id="99" w:author="Mít love" w:date="2022-09-15T11:43:00Z">
        <w:r w:rsidR="007D54DD">
          <w:t>1 file</w:t>
        </w:r>
      </w:ins>
      <w:ins w:id="100" w:author="Mít love" w:date="2022-09-15T11:47:00Z">
        <w:r w:rsidR="007D54DD">
          <w:t xml:space="preserve"> </w:t>
        </w:r>
        <w:r w:rsidR="00F1620A">
          <w:t>excel (bu hồ sơ thì u chỉnh của công ty giám định)</w:t>
        </w:r>
      </w:ins>
      <w:ins w:id="101" w:author="Mít love" w:date="2022-09-15T11:26:00Z">
        <w:r>
          <w:t xml:space="preserve"> đcel (bu hồ sơ thì u chỉnh c</w:t>
        </w:r>
      </w:ins>
    </w:p>
    <w:p w14:paraId="0C40F637" w14:textId="786F555F" w:rsidR="006A4074" w:rsidRPr="00654780" w:rsidRDefault="006A4074" w:rsidP="00654780">
      <w:pPr>
        <w:pStyle w:val="Heading3"/>
        <w:numPr>
          <w:ilvl w:val="1"/>
          <w:numId w:val="18"/>
        </w:numPr>
        <w:rPr>
          <w:rFonts w:cs="Times New Roman"/>
          <w:sz w:val="24"/>
        </w:rPr>
      </w:pPr>
      <w:r w:rsidRPr="002B44C4">
        <w:rPr>
          <w:rFonts w:cs="Times New Roman"/>
          <w:sz w:val="24"/>
        </w:rPr>
        <w:t>Giao diện thiết kế</w:t>
      </w:r>
    </w:p>
    <w:p w14:paraId="52C5434A" w14:textId="77777777" w:rsidR="006A4074" w:rsidRPr="002B44C4" w:rsidRDefault="006A4074" w:rsidP="006A4074">
      <w:pPr>
        <w:pStyle w:val="Heading4"/>
        <w:numPr>
          <w:ilvl w:val="2"/>
          <w:numId w:val="18"/>
        </w:numPr>
        <w:rPr>
          <w:rFonts w:cs="Times New Roman"/>
        </w:rPr>
      </w:pPr>
      <w:r w:rsidRPr="002B44C4">
        <w:rPr>
          <w:rFonts w:cs="Times New Roman"/>
        </w:rPr>
        <w:t>Màn hình</w:t>
      </w:r>
    </w:p>
    <w:p w14:paraId="74B3501C" w14:textId="00033B00" w:rsidR="006A4074" w:rsidRPr="002B44C4" w:rsidDel="00580339" w:rsidRDefault="006A4074" w:rsidP="006A4074">
      <w:pPr>
        <w:rPr>
          <w:del w:id="102" w:author="Mít love" w:date="2022-09-15T11:26:00Z"/>
        </w:rPr>
      </w:pPr>
    </w:p>
    <w:p w14:paraId="1E154766" w14:textId="088B5E30" w:rsidR="006A4074" w:rsidRPr="002B44C4" w:rsidRDefault="001A0BE1" w:rsidP="006A4074">
      <w:r>
        <w:rPr>
          <w:noProof/>
        </w:rPr>
        <w:drawing>
          <wp:inline distT="0" distB="0" distL="0" distR="0" wp14:anchorId="65A91759" wp14:editId="528BD849">
            <wp:extent cx="5731510" cy="2766060"/>
            <wp:effectExtent l="19050" t="19050" r="21590" b="1524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66060"/>
                    </a:xfrm>
                    <a:prstGeom prst="rect">
                      <a:avLst/>
                    </a:prstGeom>
                    <a:ln>
                      <a:solidFill>
                        <a:schemeClr val="accent1"/>
                      </a:solidFill>
                    </a:ln>
                  </pic:spPr>
                </pic:pic>
              </a:graphicData>
            </a:graphic>
          </wp:inline>
        </w:drawing>
      </w:r>
    </w:p>
    <w:p w14:paraId="3160C608" w14:textId="4A70DA76" w:rsidR="006A4074" w:rsidRDefault="006A4074" w:rsidP="006A4074">
      <w:pPr>
        <w:jc w:val="center"/>
      </w:pPr>
      <w:r>
        <w:t>Màn hình thư mục file đính kèm</w:t>
      </w:r>
    </w:p>
    <w:p w14:paraId="6679BB74" w14:textId="0A0645B4" w:rsidR="006A4074" w:rsidRDefault="006A4074" w:rsidP="006A4074">
      <w:pPr>
        <w:jc w:val="center"/>
      </w:pPr>
      <w:r>
        <w:rPr>
          <w:noProof/>
        </w:rPr>
        <w:lastRenderedPageBreak/>
        <w:drawing>
          <wp:inline distT="0" distB="0" distL="0" distR="0" wp14:anchorId="04C1B6C3" wp14:editId="03361B9C">
            <wp:extent cx="5731510" cy="4085590"/>
            <wp:effectExtent l="0" t="0" r="254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85590"/>
                    </a:xfrm>
                    <a:prstGeom prst="rect">
                      <a:avLst/>
                    </a:prstGeom>
                  </pic:spPr>
                </pic:pic>
              </a:graphicData>
            </a:graphic>
          </wp:inline>
        </w:drawing>
      </w:r>
    </w:p>
    <w:p w14:paraId="2DACB0C1" w14:textId="63DF94DD" w:rsidR="006A4074" w:rsidRDefault="006A4074" w:rsidP="006A4074">
      <w:pPr>
        <w:jc w:val="center"/>
      </w:pPr>
      <w:r>
        <w:t>Màn hình chọn file upload</w:t>
      </w:r>
    </w:p>
    <w:p w14:paraId="135EC86A" w14:textId="06E4EC43" w:rsidR="00656DF9" w:rsidRPr="002B44C4" w:rsidRDefault="00656DF9" w:rsidP="006A4074">
      <w:pPr>
        <w:jc w:val="center"/>
      </w:pPr>
      <w:r>
        <w:rPr>
          <w:noProof/>
        </w:rPr>
        <w:drawing>
          <wp:inline distT="0" distB="0" distL="0" distR="0" wp14:anchorId="616F9DB0" wp14:editId="6AA94F46">
            <wp:extent cx="5731510" cy="35572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57270"/>
                    </a:xfrm>
                    <a:prstGeom prst="rect">
                      <a:avLst/>
                    </a:prstGeom>
                  </pic:spPr>
                </pic:pic>
              </a:graphicData>
            </a:graphic>
          </wp:inline>
        </w:drawing>
      </w:r>
      <w:r>
        <w:t>màn hình thêm book mark</w:t>
      </w:r>
    </w:p>
    <w:p w14:paraId="689A00AA" w14:textId="72ECE2B2" w:rsidR="006A4074" w:rsidRPr="002B44C4" w:rsidRDefault="006A4074" w:rsidP="006A4074"/>
    <w:p w14:paraId="771858D7" w14:textId="77777777" w:rsidR="006A4074" w:rsidRPr="002B44C4" w:rsidRDefault="006A4074" w:rsidP="006A4074">
      <w:pPr>
        <w:pStyle w:val="Heading4"/>
        <w:numPr>
          <w:ilvl w:val="2"/>
          <w:numId w:val="18"/>
        </w:numPr>
        <w:rPr>
          <w:rFonts w:cs="Times New Roman"/>
        </w:rPr>
      </w:pPr>
      <w:r w:rsidRPr="002B44C4">
        <w:rPr>
          <w:rFonts w:cs="Times New Roman"/>
        </w:rPr>
        <w:t>Mô tả màn hình</w:t>
      </w:r>
    </w:p>
    <w:p w14:paraId="7C151D33" w14:textId="77777777" w:rsidR="006A4074" w:rsidRPr="002B44C4" w:rsidRDefault="006A4074" w:rsidP="006A4074"/>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6A4074" w:rsidRPr="002B44C4" w14:paraId="7B255FF1" w14:textId="77777777" w:rsidTr="00654780">
        <w:trPr>
          <w:trHeight w:val="284"/>
          <w:jc w:val="center"/>
        </w:trPr>
        <w:tc>
          <w:tcPr>
            <w:tcW w:w="881" w:type="dxa"/>
            <w:shd w:val="clear" w:color="auto" w:fill="D9D9D9" w:themeFill="background1" w:themeFillShade="D9"/>
            <w:vAlign w:val="center"/>
          </w:tcPr>
          <w:p w14:paraId="510E1959" w14:textId="77777777" w:rsidR="006A4074" w:rsidRPr="00654780" w:rsidRDefault="006A4074" w:rsidP="006A4074">
            <w:pPr>
              <w:spacing w:before="60" w:after="60" w:line="360" w:lineRule="auto"/>
              <w:ind w:left="142"/>
              <w:rPr>
                <w:b/>
              </w:rPr>
            </w:pPr>
            <w:r w:rsidRPr="00654780">
              <w:rPr>
                <w:b/>
              </w:rPr>
              <w:lastRenderedPageBreak/>
              <w:t>STT</w:t>
            </w:r>
          </w:p>
        </w:tc>
        <w:tc>
          <w:tcPr>
            <w:tcW w:w="1949" w:type="dxa"/>
            <w:shd w:val="clear" w:color="auto" w:fill="D9D9D9" w:themeFill="background1" w:themeFillShade="D9"/>
          </w:tcPr>
          <w:p w14:paraId="24EF53DC" w14:textId="77777777" w:rsidR="006A4074" w:rsidRPr="00654780" w:rsidRDefault="006A4074" w:rsidP="006A4074">
            <w:pPr>
              <w:keepLines/>
              <w:widowControl w:val="0"/>
              <w:pBdr>
                <w:top w:val="nil"/>
                <w:left w:val="nil"/>
                <w:bottom w:val="nil"/>
                <w:right w:val="nil"/>
                <w:between w:val="nil"/>
              </w:pBdr>
              <w:spacing w:before="60" w:after="60" w:line="360" w:lineRule="auto"/>
              <w:jc w:val="center"/>
              <w:rPr>
                <w:b/>
              </w:rPr>
            </w:pPr>
            <w:r w:rsidRPr="00654780">
              <w:rPr>
                <w:b/>
              </w:rPr>
              <w:t>Trường thông tin</w:t>
            </w:r>
          </w:p>
        </w:tc>
        <w:tc>
          <w:tcPr>
            <w:tcW w:w="1418" w:type="dxa"/>
            <w:shd w:val="clear" w:color="auto" w:fill="D9D9D9" w:themeFill="background1" w:themeFillShade="D9"/>
          </w:tcPr>
          <w:p w14:paraId="0C70E150" w14:textId="77777777" w:rsidR="006A4074" w:rsidRPr="00654780" w:rsidRDefault="006A4074" w:rsidP="006A4074">
            <w:pPr>
              <w:keepLines/>
              <w:widowControl w:val="0"/>
              <w:pBdr>
                <w:top w:val="nil"/>
                <w:left w:val="nil"/>
                <w:bottom w:val="nil"/>
                <w:right w:val="nil"/>
                <w:between w:val="nil"/>
              </w:pBdr>
              <w:spacing w:before="60" w:after="60" w:line="360" w:lineRule="auto"/>
              <w:jc w:val="center"/>
              <w:rPr>
                <w:b/>
              </w:rPr>
            </w:pPr>
            <w:r w:rsidRPr="00654780">
              <w:rPr>
                <w:b/>
              </w:rPr>
              <w:t>Định dạng</w:t>
            </w:r>
          </w:p>
        </w:tc>
        <w:tc>
          <w:tcPr>
            <w:tcW w:w="1237" w:type="dxa"/>
            <w:shd w:val="clear" w:color="auto" w:fill="D9D9D9" w:themeFill="background1" w:themeFillShade="D9"/>
          </w:tcPr>
          <w:p w14:paraId="61806AFD" w14:textId="77777777" w:rsidR="006A4074" w:rsidRPr="00654780" w:rsidRDefault="006A4074" w:rsidP="006A4074">
            <w:pPr>
              <w:keepLines/>
              <w:widowControl w:val="0"/>
              <w:pBdr>
                <w:top w:val="nil"/>
                <w:left w:val="nil"/>
                <w:bottom w:val="nil"/>
                <w:right w:val="nil"/>
                <w:between w:val="nil"/>
              </w:pBdr>
              <w:spacing w:before="60" w:after="60" w:line="360" w:lineRule="auto"/>
              <w:jc w:val="center"/>
              <w:rPr>
                <w:b/>
              </w:rPr>
            </w:pPr>
            <w:r w:rsidRPr="00654780">
              <w:rPr>
                <w:b/>
              </w:rPr>
              <w:t>Bắt buộc</w:t>
            </w:r>
          </w:p>
        </w:tc>
        <w:tc>
          <w:tcPr>
            <w:tcW w:w="3690" w:type="dxa"/>
            <w:shd w:val="clear" w:color="auto" w:fill="D9D9D9" w:themeFill="background1" w:themeFillShade="D9"/>
          </w:tcPr>
          <w:p w14:paraId="16955D34" w14:textId="77777777" w:rsidR="006A4074" w:rsidRPr="00654780" w:rsidRDefault="006A4074" w:rsidP="006A4074">
            <w:pPr>
              <w:keepLines/>
              <w:widowControl w:val="0"/>
              <w:pBdr>
                <w:top w:val="nil"/>
                <w:left w:val="nil"/>
                <w:bottom w:val="nil"/>
                <w:right w:val="nil"/>
                <w:between w:val="nil"/>
              </w:pBdr>
              <w:spacing w:before="60" w:after="60" w:line="360" w:lineRule="auto"/>
              <w:jc w:val="center"/>
              <w:rPr>
                <w:b/>
              </w:rPr>
            </w:pPr>
            <w:r w:rsidRPr="00654780">
              <w:rPr>
                <w:b/>
              </w:rPr>
              <w:t>Mô tả nội dung</w:t>
            </w:r>
          </w:p>
        </w:tc>
      </w:tr>
      <w:tr w:rsidR="001A0BE1" w:rsidRPr="002B44C4" w14:paraId="54D0FDA2" w14:textId="77777777" w:rsidTr="00654780">
        <w:trPr>
          <w:trHeight w:val="284"/>
          <w:jc w:val="center"/>
        </w:trPr>
        <w:tc>
          <w:tcPr>
            <w:tcW w:w="881" w:type="dxa"/>
            <w:shd w:val="clear" w:color="auto" w:fill="auto"/>
            <w:vAlign w:val="center"/>
          </w:tcPr>
          <w:p w14:paraId="7A4AAF1C" w14:textId="3613A1BE" w:rsidR="001A0BE1" w:rsidRPr="00654780" w:rsidRDefault="00654780" w:rsidP="006A4074">
            <w:pPr>
              <w:spacing w:before="60" w:after="60" w:line="360" w:lineRule="auto"/>
              <w:ind w:left="142"/>
            </w:pPr>
            <w:r w:rsidRPr="00654780">
              <w:t>1</w:t>
            </w:r>
          </w:p>
        </w:tc>
        <w:tc>
          <w:tcPr>
            <w:tcW w:w="1949" w:type="dxa"/>
          </w:tcPr>
          <w:p w14:paraId="1E2CC30E" w14:textId="18852629" w:rsidR="001A0BE1" w:rsidRPr="002B44C4" w:rsidRDefault="001A0BE1" w:rsidP="006A4074">
            <w:pPr>
              <w:keepLines/>
              <w:widowControl w:val="0"/>
              <w:pBdr>
                <w:top w:val="nil"/>
                <w:left w:val="nil"/>
                <w:bottom w:val="nil"/>
                <w:right w:val="nil"/>
                <w:between w:val="nil"/>
              </w:pBdr>
              <w:spacing w:before="60" w:after="60"/>
            </w:pPr>
            <w:r>
              <w:rPr>
                <w:noProof/>
              </w:rPr>
              <w:drawing>
                <wp:inline distT="0" distB="0" distL="0" distR="0" wp14:anchorId="4715C40B" wp14:editId="290EA8F9">
                  <wp:extent cx="1100455" cy="140335"/>
                  <wp:effectExtent l="0" t="0" r="444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00455" cy="140335"/>
                          </a:xfrm>
                          <a:prstGeom prst="rect">
                            <a:avLst/>
                          </a:prstGeom>
                        </pic:spPr>
                      </pic:pic>
                    </a:graphicData>
                  </a:graphic>
                </wp:inline>
              </w:drawing>
            </w:r>
          </w:p>
        </w:tc>
        <w:tc>
          <w:tcPr>
            <w:tcW w:w="1418" w:type="dxa"/>
          </w:tcPr>
          <w:p w14:paraId="3643A98F" w14:textId="011A8E90" w:rsidR="001A0BE1" w:rsidRPr="002B44C4" w:rsidRDefault="001A0BE1" w:rsidP="006A4074">
            <w:pPr>
              <w:keepLines/>
              <w:widowControl w:val="0"/>
              <w:pBdr>
                <w:top w:val="nil"/>
                <w:left w:val="nil"/>
                <w:bottom w:val="nil"/>
                <w:right w:val="nil"/>
                <w:between w:val="nil"/>
              </w:pBdr>
              <w:spacing w:before="60" w:after="60"/>
            </w:pPr>
            <w:r>
              <w:t>Textbox</w:t>
            </w:r>
          </w:p>
        </w:tc>
        <w:tc>
          <w:tcPr>
            <w:tcW w:w="1237" w:type="dxa"/>
          </w:tcPr>
          <w:p w14:paraId="5CCC92A3" w14:textId="77777777" w:rsidR="001A0BE1" w:rsidRPr="002B44C4" w:rsidRDefault="001A0BE1" w:rsidP="006A4074">
            <w:pPr>
              <w:keepLines/>
              <w:widowControl w:val="0"/>
              <w:pBdr>
                <w:top w:val="nil"/>
                <w:left w:val="nil"/>
                <w:bottom w:val="nil"/>
                <w:right w:val="nil"/>
                <w:between w:val="nil"/>
              </w:pBdr>
              <w:spacing w:before="60" w:after="60"/>
              <w:jc w:val="center"/>
            </w:pPr>
          </w:p>
        </w:tc>
        <w:tc>
          <w:tcPr>
            <w:tcW w:w="3690" w:type="dxa"/>
          </w:tcPr>
          <w:p w14:paraId="2F226031" w14:textId="02653DB8" w:rsidR="001A0BE1" w:rsidRPr="002B44C4" w:rsidRDefault="001A0BE1" w:rsidP="001A0BE1">
            <w:pPr>
              <w:keepLines/>
              <w:widowControl w:val="0"/>
              <w:pBdr>
                <w:top w:val="nil"/>
                <w:left w:val="nil"/>
                <w:bottom w:val="nil"/>
                <w:right w:val="nil"/>
                <w:between w:val="nil"/>
              </w:pBdr>
              <w:spacing w:before="60" w:after="60"/>
            </w:pPr>
            <w:r>
              <w:t>Nhập thông tin tên file, hệ thống tìm kiếm file trong các thư muc được upload</w:t>
            </w:r>
          </w:p>
        </w:tc>
      </w:tr>
      <w:tr w:rsidR="006A4074" w:rsidRPr="002B44C4" w14:paraId="2E677E10" w14:textId="77777777" w:rsidTr="00654780">
        <w:trPr>
          <w:trHeight w:val="284"/>
          <w:jc w:val="center"/>
        </w:trPr>
        <w:tc>
          <w:tcPr>
            <w:tcW w:w="881" w:type="dxa"/>
            <w:shd w:val="clear" w:color="auto" w:fill="auto"/>
            <w:vAlign w:val="center"/>
          </w:tcPr>
          <w:p w14:paraId="20D93811" w14:textId="2560FE15" w:rsidR="006A4074" w:rsidRPr="00654780" w:rsidRDefault="00654780" w:rsidP="006A4074">
            <w:pPr>
              <w:spacing w:before="60" w:after="60" w:line="360" w:lineRule="auto"/>
              <w:ind w:left="142"/>
            </w:pPr>
            <w:r w:rsidRPr="00654780">
              <w:t>2</w:t>
            </w:r>
          </w:p>
        </w:tc>
        <w:tc>
          <w:tcPr>
            <w:tcW w:w="1949" w:type="dxa"/>
          </w:tcPr>
          <w:p w14:paraId="48489FE5" w14:textId="46915474" w:rsidR="006A4074" w:rsidRPr="002B44C4" w:rsidRDefault="006A4074" w:rsidP="006A4074">
            <w:pPr>
              <w:keepLines/>
              <w:widowControl w:val="0"/>
              <w:pBdr>
                <w:top w:val="nil"/>
                <w:left w:val="nil"/>
                <w:bottom w:val="nil"/>
                <w:right w:val="nil"/>
                <w:between w:val="nil"/>
              </w:pBdr>
              <w:spacing w:before="60" w:after="60"/>
            </w:pPr>
            <w:r>
              <w:rPr>
                <w:noProof/>
              </w:rPr>
              <w:drawing>
                <wp:inline distT="0" distB="0" distL="0" distR="0" wp14:anchorId="5061C18D" wp14:editId="514B2F24">
                  <wp:extent cx="342857" cy="276190"/>
                  <wp:effectExtent l="0" t="0" r="635"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857" cy="276190"/>
                          </a:xfrm>
                          <a:prstGeom prst="rect">
                            <a:avLst/>
                          </a:prstGeom>
                        </pic:spPr>
                      </pic:pic>
                    </a:graphicData>
                  </a:graphic>
                </wp:inline>
              </w:drawing>
            </w:r>
          </w:p>
        </w:tc>
        <w:tc>
          <w:tcPr>
            <w:tcW w:w="1418" w:type="dxa"/>
          </w:tcPr>
          <w:p w14:paraId="252AE51E" w14:textId="42101655" w:rsidR="006A4074" w:rsidRPr="002B44C4" w:rsidRDefault="006A4074" w:rsidP="006A4074">
            <w:pPr>
              <w:keepLines/>
              <w:widowControl w:val="0"/>
              <w:pBdr>
                <w:top w:val="nil"/>
                <w:left w:val="nil"/>
                <w:bottom w:val="nil"/>
                <w:right w:val="nil"/>
                <w:between w:val="nil"/>
              </w:pBdr>
              <w:spacing w:before="60" w:after="60"/>
            </w:pPr>
            <w:r>
              <w:t>Icon</w:t>
            </w:r>
          </w:p>
        </w:tc>
        <w:tc>
          <w:tcPr>
            <w:tcW w:w="1237" w:type="dxa"/>
          </w:tcPr>
          <w:p w14:paraId="79A469F7" w14:textId="14E2B28E" w:rsidR="006A4074" w:rsidRPr="002B44C4" w:rsidRDefault="006A4074" w:rsidP="006A4074">
            <w:pPr>
              <w:keepLines/>
              <w:widowControl w:val="0"/>
              <w:pBdr>
                <w:top w:val="nil"/>
                <w:left w:val="nil"/>
                <w:bottom w:val="nil"/>
                <w:right w:val="nil"/>
                <w:between w:val="nil"/>
              </w:pBdr>
              <w:spacing w:before="60" w:after="60"/>
              <w:jc w:val="center"/>
            </w:pPr>
          </w:p>
        </w:tc>
        <w:tc>
          <w:tcPr>
            <w:tcW w:w="3690" w:type="dxa"/>
          </w:tcPr>
          <w:p w14:paraId="2218D9C7" w14:textId="56399E5B" w:rsidR="006A4074" w:rsidRPr="002B44C4" w:rsidRDefault="006A4074" w:rsidP="001A0BE1">
            <w:pPr>
              <w:keepLines/>
              <w:widowControl w:val="0"/>
              <w:pBdr>
                <w:top w:val="nil"/>
                <w:left w:val="nil"/>
                <w:bottom w:val="nil"/>
                <w:right w:val="nil"/>
                <w:between w:val="nil"/>
              </w:pBdr>
              <w:spacing w:before="60" w:after="60"/>
            </w:pPr>
            <w:r>
              <w:t>Biểu tượng hiện thị</w:t>
            </w:r>
            <w:r w:rsidR="001A0BE1">
              <w:t xml:space="preserve"> thông tin thư mục </w:t>
            </w:r>
            <w:r>
              <w:t>chứa tài liệu</w:t>
            </w:r>
          </w:p>
        </w:tc>
      </w:tr>
      <w:tr w:rsidR="006A4074" w:rsidRPr="002B44C4" w14:paraId="7C4F46FC" w14:textId="77777777" w:rsidTr="00654780">
        <w:trPr>
          <w:trHeight w:val="284"/>
          <w:jc w:val="center"/>
        </w:trPr>
        <w:tc>
          <w:tcPr>
            <w:tcW w:w="881" w:type="dxa"/>
            <w:shd w:val="clear" w:color="auto" w:fill="auto"/>
            <w:vAlign w:val="center"/>
          </w:tcPr>
          <w:p w14:paraId="535BEC53" w14:textId="2E0CDB2F" w:rsidR="006A4074" w:rsidRPr="00654780" w:rsidRDefault="00654780" w:rsidP="006A4074">
            <w:pPr>
              <w:spacing w:before="60" w:after="60" w:line="360" w:lineRule="auto"/>
              <w:ind w:left="142"/>
            </w:pPr>
            <w:r w:rsidRPr="00654780">
              <w:t>3</w:t>
            </w:r>
          </w:p>
        </w:tc>
        <w:tc>
          <w:tcPr>
            <w:tcW w:w="1949" w:type="dxa"/>
          </w:tcPr>
          <w:p w14:paraId="0886150E" w14:textId="6EAC6540" w:rsidR="006A4074" w:rsidRPr="002B44C4" w:rsidRDefault="006A4074" w:rsidP="006A4074">
            <w:pPr>
              <w:keepLines/>
              <w:widowControl w:val="0"/>
              <w:pBdr>
                <w:top w:val="nil"/>
                <w:left w:val="nil"/>
                <w:bottom w:val="nil"/>
                <w:right w:val="nil"/>
                <w:between w:val="nil"/>
              </w:pBdr>
              <w:spacing w:before="60" w:after="60"/>
            </w:pPr>
            <w:r>
              <w:rPr>
                <w:noProof/>
              </w:rPr>
              <w:drawing>
                <wp:inline distT="0" distB="0" distL="0" distR="0" wp14:anchorId="66B54288" wp14:editId="52C64607">
                  <wp:extent cx="219048" cy="228571"/>
                  <wp:effectExtent l="0" t="0" r="0" b="63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048" cy="228571"/>
                          </a:xfrm>
                          <a:prstGeom prst="rect">
                            <a:avLst/>
                          </a:prstGeom>
                        </pic:spPr>
                      </pic:pic>
                    </a:graphicData>
                  </a:graphic>
                </wp:inline>
              </w:drawing>
            </w:r>
          </w:p>
        </w:tc>
        <w:tc>
          <w:tcPr>
            <w:tcW w:w="1418" w:type="dxa"/>
          </w:tcPr>
          <w:p w14:paraId="1AE278F4" w14:textId="74579058" w:rsidR="006A4074" w:rsidRPr="002B44C4" w:rsidRDefault="006A4074" w:rsidP="006A4074">
            <w:pPr>
              <w:keepLines/>
              <w:widowControl w:val="0"/>
              <w:pBdr>
                <w:top w:val="nil"/>
                <w:left w:val="nil"/>
                <w:bottom w:val="nil"/>
                <w:right w:val="nil"/>
                <w:between w:val="nil"/>
              </w:pBdr>
              <w:spacing w:before="60" w:after="60"/>
            </w:pPr>
            <w:r>
              <w:t>Icon</w:t>
            </w:r>
          </w:p>
        </w:tc>
        <w:tc>
          <w:tcPr>
            <w:tcW w:w="1237" w:type="dxa"/>
          </w:tcPr>
          <w:p w14:paraId="7D46EB53" w14:textId="77777777" w:rsidR="006A4074" w:rsidRPr="002B44C4" w:rsidRDefault="006A4074" w:rsidP="006A4074">
            <w:pPr>
              <w:keepLines/>
              <w:widowControl w:val="0"/>
              <w:pBdr>
                <w:top w:val="nil"/>
                <w:left w:val="nil"/>
                <w:bottom w:val="nil"/>
                <w:right w:val="nil"/>
                <w:between w:val="nil"/>
              </w:pBdr>
              <w:spacing w:before="60" w:after="60"/>
            </w:pPr>
          </w:p>
        </w:tc>
        <w:tc>
          <w:tcPr>
            <w:tcW w:w="3690" w:type="dxa"/>
          </w:tcPr>
          <w:p w14:paraId="52C5D89E" w14:textId="2CD05C06" w:rsidR="006A4074" w:rsidRDefault="006A4074" w:rsidP="006A4074">
            <w:pPr>
              <w:keepLines/>
              <w:widowControl w:val="0"/>
              <w:pBdr>
                <w:top w:val="nil"/>
                <w:left w:val="nil"/>
                <w:bottom w:val="nil"/>
                <w:right w:val="nil"/>
                <w:between w:val="nil"/>
              </w:pBdr>
              <w:spacing w:before="60" w:after="60"/>
            </w:pPr>
            <w:r>
              <w:t>Icon chọn file đính kèm.</w:t>
            </w:r>
          </w:p>
          <w:p w14:paraId="16C77139" w14:textId="35DF532C" w:rsidR="006A4074" w:rsidRPr="002B44C4" w:rsidRDefault="006A4074" w:rsidP="006A4074">
            <w:pPr>
              <w:keepLines/>
              <w:widowControl w:val="0"/>
              <w:pBdr>
                <w:top w:val="nil"/>
                <w:left w:val="nil"/>
                <w:bottom w:val="nil"/>
                <w:right w:val="nil"/>
                <w:between w:val="nil"/>
              </w:pBdr>
              <w:spacing w:before="60" w:after="60"/>
            </w:pPr>
            <w:r>
              <w:t>Hệ thống hiển thị màn hình popup chọn file</w:t>
            </w:r>
          </w:p>
        </w:tc>
      </w:tr>
      <w:tr w:rsidR="001A0BE1" w:rsidRPr="002B44C4" w14:paraId="13F4E9E3" w14:textId="77777777" w:rsidTr="00654780">
        <w:trPr>
          <w:trHeight w:val="284"/>
          <w:jc w:val="center"/>
        </w:trPr>
        <w:tc>
          <w:tcPr>
            <w:tcW w:w="881" w:type="dxa"/>
            <w:shd w:val="clear" w:color="auto" w:fill="auto"/>
            <w:vAlign w:val="center"/>
          </w:tcPr>
          <w:p w14:paraId="14DBB35E" w14:textId="116E10CE" w:rsidR="001A0BE1" w:rsidRPr="00654780" w:rsidRDefault="00654780" w:rsidP="006A4074">
            <w:pPr>
              <w:spacing w:before="60" w:after="60" w:line="360" w:lineRule="auto"/>
              <w:ind w:left="142"/>
            </w:pPr>
            <w:r w:rsidRPr="00654780">
              <w:t>4</w:t>
            </w:r>
          </w:p>
        </w:tc>
        <w:tc>
          <w:tcPr>
            <w:tcW w:w="1949" w:type="dxa"/>
          </w:tcPr>
          <w:p w14:paraId="4B7CE29B" w14:textId="29E1EA39" w:rsidR="001A0BE1" w:rsidRDefault="001A0BE1" w:rsidP="006A4074">
            <w:pPr>
              <w:keepLines/>
              <w:widowControl w:val="0"/>
              <w:pBdr>
                <w:top w:val="nil"/>
                <w:left w:val="nil"/>
                <w:bottom w:val="nil"/>
                <w:right w:val="nil"/>
                <w:between w:val="nil"/>
              </w:pBdr>
              <w:spacing w:before="60" w:after="60"/>
              <w:rPr>
                <w:noProof/>
              </w:rPr>
            </w:pPr>
            <w:r>
              <w:rPr>
                <w:noProof/>
              </w:rPr>
              <w:drawing>
                <wp:inline distT="0" distB="0" distL="0" distR="0" wp14:anchorId="5AE35A08" wp14:editId="5F01D021">
                  <wp:extent cx="171429" cy="171429"/>
                  <wp:effectExtent l="0" t="0" r="635"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29" cy="171429"/>
                          </a:xfrm>
                          <a:prstGeom prst="rect">
                            <a:avLst/>
                          </a:prstGeom>
                        </pic:spPr>
                      </pic:pic>
                    </a:graphicData>
                  </a:graphic>
                </wp:inline>
              </w:drawing>
            </w:r>
          </w:p>
        </w:tc>
        <w:tc>
          <w:tcPr>
            <w:tcW w:w="1418" w:type="dxa"/>
          </w:tcPr>
          <w:p w14:paraId="110E3CC3" w14:textId="075075FF" w:rsidR="001A0BE1" w:rsidRDefault="001A0BE1" w:rsidP="006A4074">
            <w:pPr>
              <w:keepLines/>
              <w:widowControl w:val="0"/>
              <w:pBdr>
                <w:top w:val="nil"/>
                <w:left w:val="nil"/>
                <w:bottom w:val="nil"/>
                <w:right w:val="nil"/>
                <w:between w:val="nil"/>
              </w:pBdr>
              <w:spacing w:before="60" w:after="60"/>
            </w:pPr>
            <w:r>
              <w:t>Icon</w:t>
            </w:r>
          </w:p>
        </w:tc>
        <w:tc>
          <w:tcPr>
            <w:tcW w:w="1237" w:type="dxa"/>
          </w:tcPr>
          <w:p w14:paraId="6A3DC041" w14:textId="77777777" w:rsidR="001A0BE1" w:rsidRPr="002B44C4" w:rsidRDefault="001A0BE1" w:rsidP="006A4074">
            <w:pPr>
              <w:keepLines/>
              <w:widowControl w:val="0"/>
              <w:pBdr>
                <w:top w:val="nil"/>
                <w:left w:val="nil"/>
                <w:bottom w:val="nil"/>
                <w:right w:val="nil"/>
                <w:between w:val="nil"/>
              </w:pBdr>
              <w:spacing w:before="60" w:after="60"/>
            </w:pPr>
          </w:p>
        </w:tc>
        <w:tc>
          <w:tcPr>
            <w:tcW w:w="3690" w:type="dxa"/>
          </w:tcPr>
          <w:p w14:paraId="3D591C03" w14:textId="77777777" w:rsidR="001A0BE1" w:rsidRDefault="001A0BE1" w:rsidP="001A0BE1">
            <w:pPr>
              <w:keepLines/>
              <w:widowControl w:val="0"/>
              <w:pBdr>
                <w:top w:val="nil"/>
                <w:left w:val="nil"/>
                <w:bottom w:val="nil"/>
                <w:right w:val="nil"/>
                <w:between w:val="nil"/>
              </w:pBdr>
              <w:spacing w:before="60" w:after="60"/>
            </w:pPr>
            <w:r>
              <w:t>Thao tác thực hiện: kích chọn icon hệ thống hiển thị lựa chọn Xem book mark hoặc Xóa file</w:t>
            </w:r>
          </w:p>
          <w:p w14:paraId="51A96A0F" w14:textId="77777777" w:rsidR="00654780" w:rsidRDefault="00654780" w:rsidP="00654780">
            <w:pPr>
              <w:pStyle w:val="ListParagraph"/>
              <w:keepLines/>
              <w:widowControl w:val="0"/>
              <w:numPr>
                <w:ilvl w:val="0"/>
                <w:numId w:val="6"/>
              </w:numPr>
              <w:pBdr>
                <w:top w:val="nil"/>
                <w:left w:val="nil"/>
                <w:bottom w:val="nil"/>
                <w:right w:val="nil"/>
                <w:between w:val="nil"/>
              </w:pBdr>
              <w:spacing w:before="60" w:after="60"/>
            </w:pPr>
            <w:r>
              <w:t>Chọn Xóa file: hệ thống xóa file khỏi danh sách thư mục</w:t>
            </w:r>
          </w:p>
          <w:p w14:paraId="5E057F63" w14:textId="4758A3F9" w:rsidR="001A0BE1" w:rsidRDefault="00654780" w:rsidP="00654780">
            <w:pPr>
              <w:pStyle w:val="ListParagraph"/>
              <w:keepLines/>
              <w:widowControl w:val="0"/>
              <w:numPr>
                <w:ilvl w:val="0"/>
                <w:numId w:val="6"/>
              </w:numPr>
              <w:pBdr>
                <w:top w:val="nil"/>
                <w:left w:val="nil"/>
                <w:bottom w:val="nil"/>
                <w:right w:val="nil"/>
                <w:between w:val="nil"/>
              </w:pBdr>
              <w:spacing w:before="60" w:after="60"/>
            </w:pPr>
            <w:r>
              <w:t>Xem book mark: hệ thống mở file và mặc định hiển thị theo trạng đã được đánh book mark</w:t>
            </w:r>
            <w:r w:rsidR="001A0BE1">
              <w:t xml:space="preserve"> </w:t>
            </w:r>
          </w:p>
        </w:tc>
      </w:tr>
      <w:tr w:rsidR="001A0BE1" w:rsidRPr="002B44C4" w14:paraId="4D556B6C" w14:textId="77777777" w:rsidTr="00654780">
        <w:trPr>
          <w:trHeight w:val="284"/>
          <w:jc w:val="center"/>
        </w:trPr>
        <w:tc>
          <w:tcPr>
            <w:tcW w:w="881" w:type="dxa"/>
            <w:shd w:val="clear" w:color="auto" w:fill="auto"/>
            <w:vAlign w:val="center"/>
          </w:tcPr>
          <w:p w14:paraId="1FEE9FA4" w14:textId="60BB83BE" w:rsidR="001A0BE1" w:rsidRPr="00654780" w:rsidRDefault="00654780" w:rsidP="006A4074">
            <w:pPr>
              <w:spacing w:before="60" w:after="60" w:line="360" w:lineRule="auto"/>
              <w:ind w:left="142"/>
            </w:pPr>
            <w:r w:rsidRPr="00654780">
              <w:t>5</w:t>
            </w:r>
          </w:p>
        </w:tc>
        <w:tc>
          <w:tcPr>
            <w:tcW w:w="1949" w:type="dxa"/>
          </w:tcPr>
          <w:p w14:paraId="206F0E2D" w14:textId="727AB7BC" w:rsidR="001A0BE1" w:rsidRDefault="001A0BE1" w:rsidP="006A4074">
            <w:pPr>
              <w:keepLines/>
              <w:widowControl w:val="0"/>
              <w:pBdr>
                <w:top w:val="nil"/>
                <w:left w:val="nil"/>
                <w:bottom w:val="nil"/>
                <w:right w:val="nil"/>
                <w:between w:val="nil"/>
              </w:pBdr>
              <w:spacing w:before="60" w:after="60"/>
              <w:rPr>
                <w:noProof/>
              </w:rPr>
            </w:pPr>
            <w:r>
              <w:rPr>
                <w:noProof/>
              </w:rPr>
              <w:drawing>
                <wp:inline distT="0" distB="0" distL="0" distR="0" wp14:anchorId="68E79331" wp14:editId="1706AE39">
                  <wp:extent cx="1076190" cy="533333"/>
                  <wp:effectExtent l="0" t="0" r="0" b="63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76190" cy="533333"/>
                          </a:xfrm>
                          <a:prstGeom prst="rect">
                            <a:avLst/>
                          </a:prstGeom>
                        </pic:spPr>
                      </pic:pic>
                    </a:graphicData>
                  </a:graphic>
                </wp:inline>
              </w:drawing>
            </w:r>
          </w:p>
        </w:tc>
        <w:tc>
          <w:tcPr>
            <w:tcW w:w="1418" w:type="dxa"/>
          </w:tcPr>
          <w:p w14:paraId="5F7FA5A5" w14:textId="77777777" w:rsidR="001A0BE1" w:rsidRDefault="001A0BE1" w:rsidP="006A4074">
            <w:pPr>
              <w:keepLines/>
              <w:widowControl w:val="0"/>
              <w:pBdr>
                <w:top w:val="nil"/>
                <w:left w:val="nil"/>
                <w:bottom w:val="nil"/>
                <w:right w:val="nil"/>
                <w:between w:val="nil"/>
              </w:pBdr>
              <w:spacing w:before="60" w:after="60"/>
            </w:pPr>
          </w:p>
        </w:tc>
        <w:tc>
          <w:tcPr>
            <w:tcW w:w="1237" w:type="dxa"/>
          </w:tcPr>
          <w:p w14:paraId="3F0287DA" w14:textId="77777777" w:rsidR="001A0BE1" w:rsidRPr="002B44C4" w:rsidRDefault="001A0BE1" w:rsidP="006A4074">
            <w:pPr>
              <w:keepLines/>
              <w:widowControl w:val="0"/>
              <w:pBdr>
                <w:top w:val="nil"/>
                <w:left w:val="nil"/>
                <w:bottom w:val="nil"/>
                <w:right w:val="nil"/>
                <w:between w:val="nil"/>
              </w:pBdr>
              <w:spacing w:before="60" w:after="60"/>
            </w:pPr>
          </w:p>
        </w:tc>
        <w:tc>
          <w:tcPr>
            <w:tcW w:w="3690" w:type="dxa"/>
          </w:tcPr>
          <w:p w14:paraId="6DBCAFD2" w14:textId="77777777" w:rsidR="001A0BE1" w:rsidRDefault="001A0BE1" w:rsidP="006A4074">
            <w:pPr>
              <w:keepLines/>
              <w:widowControl w:val="0"/>
              <w:pBdr>
                <w:top w:val="nil"/>
                <w:left w:val="nil"/>
                <w:bottom w:val="nil"/>
                <w:right w:val="nil"/>
                <w:between w:val="nil"/>
              </w:pBdr>
              <w:spacing w:before="60" w:after="60"/>
            </w:pPr>
            <w:r>
              <w:t>Di chuột tên file hệ thống hiển thị thông tin chi tiết nội dung file gồm thông tin:</w:t>
            </w:r>
          </w:p>
          <w:p w14:paraId="4044031B" w14:textId="77777777" w:rsidR="001A0BE1" w:rsidRDefault="001A0BE1" w:rsidP="001A0BE1">
            <w:pPr>
              <w:pStyle w:val="ListParagraph"/>
              <w:keepLines/>
              <w:widowControl w:val="0"/>
              <w:numPr>
                <w:ilvl w:val="0"/>
                <w:numId w:val="6"/>
              </w:numPr>
              <w:pBdr>
                <w:top w:val="nil"/>
                <w:left w:val="nil"/>
                <w:bottom w:val="nil"/>
                <w:right w:val="nil"/>
                <w:between w:val="nil"/>
              </w:pBdr>
              <w:spacing w:before="60" w:after="60"/>
            </w:pPr>
            <w:r>
              <w:t>Tên file</w:t>
            </w:r>
          </w:p>
          <w:p w14:paraId="7169750D" w14:textId="77777777" w:rsidR="001A0BE1" w:rsidRDefault="001A0BE1" w:rsidP="001A0BE1">
            <w:pPr>
              <w:pStyle w:val="ListParagraph"/>
              <w:keepLines/>
              <w:widowControl w:val="0"/>
              <w:numPr>
                <w:ilvl w:val="0"/>
                <w:numId w:val="6"/>
              </w:numPr>
              <w:pBdr>
                <w:top w:val="nil"/>
                <w:left w:val="nil"/>
                <w:bottom w:val="nil"/>
                <w:right w:val="nil"/>
                <w:between w:val="nil"/>
              </w:pBdr>
              <w:spacing w:before="60" w:after="60"/>
            </w:pPr>
            <w:r>
              <w:t>Người upload:</w:t>
            </w:r>
          </w:p>
          <w:p w14:paraId="5F229906" w14:textId="6D89585B" w:rsidR="001A0BE1" w:rsidRDefault="001A0BE1" w:rsidP="001A0BE1">
            <w:pPr>
              <w:pStyle w:val="ListParagraph"/>
              <w:keepLines/>
              <w:widowControl w:val="0"/>
              <w:numPr>
                <w:ilvl w:val="0"/>
                <w:numId w:val="6"/>
              </w:numPr>
              <w:pBdr>
                <w:top w:val="nil"/>
                <w:left w:val="nil"/>
                <w:bottom w:val="nil"/>
                <w:right w:val="nil"/>
                <w:between w:val="nil"/>
              </w:pBdr>
              <w:spacing w:before="60" w:after="60"/>
            </w:pPr>
            <w:r>
              <w:t>Thời gian upload hh;mm;ss dd/mm/yyyy</w:t>
            </w:r>
          </w:p>
        </w:tc>
      </w:tr>
      <w:tr w:rsidR="00654780" w:rsidRPr="002B44C4" w14:paraId="227FEA4C" w14:textId="77777777" w:rsidTr="00654780">
        <w:trPr>
          <w:trHeight w:val="284"/>
          <w:jc w:val="center"/>
        </w:trPr>
        <w:tc>
          <w:tcPr>
            <w:tcW w:w="881" w:type="dxa"/>
            <w:shd w:val="clear" w:color="auto" w:fill="auto"/>
            <w:vAlign w:val="center"/>
          </w:tcPr>
          <w:p w14:paraId="4CDFF265" w14:textId="4AB0E82B" w:rsidR="00654780" w:rsidRPr="00654780" w:rsidRDefault="00654780" w:rsidP="006A4074">
            <w:pPr>
              <w:spacing w:before="60" w:after="60" w:line="360" w:lineRule="auto"/>
              <w:ind w:left="142"/>
            </w:pPr>
            <w:r w:rsidRPr="00654780">
              <w:t>6</w:t>
            </w:r>
          </w:p>
        </w:tc>
        <w:tc>
          <w:tcPr>
            <w:tcW w:w="1949" w:type="dxa"/>
          </w:tcPr>
          <w:p w14:paraId="4662E1F6" w14:textId="7E5658C4" w:rsidR="00654780" w:rsidRDefault="00654780" w:rsidP="006A4074">
            <w:pPr>
              <w:keepLines/>
              <w:widowControl w:val="0"/>
              <w:pBdr>
                <w:top w:val="nil"/>
                <w:left w:val="nil"/>
                <w:bottom w:val="nil"/>
                <w:right w:val="nil"/>
                <w:between w:val="nil"/>
              </w:pBdr>
              <w:spacing w:before="60" w:after="60"/>
              <w:rPr>
                <w:noProof/>
              </w:rPr>
            </w:pPr>
            <w:r>
              <w:rPr>
                <w:noProof/>
              </w:rPr>
              <w:drawing>
                <wp:inline distT="0" distB="0" distL="0" distR="0" wp14:anchorId="5198480C" wp14:editId="5105220C">
                  <wp:extent cx="776377" cy="206559"/>
                  <wp:effectExtent l="0" t="0" r="5080" b="317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3539" cy="211125"/>
                          </a:xfrm>
                          <a:prstGeom prst="rect">
                            <a:avLst/>
                          </a:prstGeom>
                        </pic:spPr>
                      </pic:pic>
                    </a:graphicData>
                  </a:graphic>
                </wp:inline>
              </w:drawing>
            </w:r>
          </w:p>
        </w:tc>
        <w:tc>
          <w:tcPr>
            <w:tcW w:w="1418" w:type="dxa"/>
          </w:tcPr>
          <w:p w14:paraId="5A8368F7" w14:textId="71F034B0" w:rsidR="00654780" w:rsidRDefault="00654780" w:rsidP="006A4074">
            <w:pPr>
              <w:keepLines/>
              <w:widowControl w:val="0"/>
              <w:pBdr>
                <w:top w:val="nil"/>
                <w:left w:val="nil"/>
                <w:bottom w:val="nil"/>
                <w:right w:val="nil"/>
                <w:between w:val="nil"/>
              </w:pBdr>
              <w:spacing w:before="60" w:after="60"/>
            </w:pPr>
            <w:r>
              <w:t>Button</w:t>
            </w:r>
          </w:p>
        </w:tc>
        <w:tc>
          <w:tcPr>
            <w:tcW w:w="1237" w:type="dxa"/>
          </w:tcPr>
          <w:p w14:paraId="7E5EBA52" w14:textId="77777777" w:rsidR="00654780" w:rsidRPr="002B44C4" w:rsidRDefault="00654780" w:rsidP="006A4074">
            <w:pPr>
              <w:keepLines/>
              <w:widowControl w:val="0"/>
              <w:pBdr>
                <w:top w:val="nil"/>
                <w:left w:val="nil"/>
                <w:bottom w:val="nil"/>
                <w:right w:val="nil"/>
                <w:between w:val="nil"/>
              </w:pBdr>
              <w:spacing w:before="60" w:after="60"/>
            </w:pPr>
          </w:p>
        </w:tc>
        <w:tc>
          <w:tcPr>
            <w:tcW w:w="3690" w:type="dxa"/>
          </w:tcPr>
          <w:p w14:paraId="131EDFE4" w14:textId="7B3A0510" w:rsidR="00654780" w:rsidRDefault="00654780" w:rsidP="006A4074">
            <w:pPr>
              <w:keepLines/>
              <w:widowControl w:val="0"/>
              <w:pBdr>
                <w:top w:val="nil"/>
                <w:left w:val="nil"/>
                <w:bottom w:val="nil"/>
                <w:right w:val="nil"/>
                <w:between w:val="nil"/>
              </w:pBdr>
              <w:spacing w:before="60" w:after="60"/>
            </w:pPr>
            <w:r>
              <w:t>Chọn file từ thư mục lưu trữ trên Drag hoặc drop</w:t>
            </w:r>
          </w:p>
        </w:tc>
      </w:tr>
      <w:tr w:rsidR="00654780" w:rsidRPr="002B44C4" w14:paraId="19652B4C" w14:textId="77777777" w:rsidTr="00654780">
        <w:trPr>
          <w:trHeight w:val="284"/>
          <w:jc w:val="center"/>
        </w:trPr>
        <w:tc>
          <w:tcPr>
            <w:tcW w:w="881" w:type="dxa"/>
            <w:shd w:val="clear" w:color="auto" w:fill="auto"/>
            <w:vAlign w:val="center"/>
          </w:tcPr>
          <w:p w14:paraId="7836D2E1" w14:textId="4DBE5227" w:rsidR="00654780" w:rsidRPr="00654780" w:rsidRDefault="00654780" w:rsidP="006A4074">
            <w:pPr>
              <w:spacing w:before="60" w:after="60" w:line="360" w:lineRule="auto"/>
              <w:ind w:left="142"/>
            </w:pPr>
            <w:r w:rsidRPr="00654780">
              <w:t>7</w:t>
            </w:r>
          </w:p>
        </w:tc>
        <w:tc>
          <w:tcPr>
            <w:tcW w:w="1949" w:type="dxa"/>
          </w:tcPr>
          <w:p w14:paraId="6A44EB29" w14:textId="0CFAA78E" w:rsidR="00654780" w:rsidRDefault="00654780" w:rsidP="006A4074">
            <w:pPr>
              <w:keepLines/>
              <w:widowControl w:val="0"/>
              <w:pBdr>
                <w:top w:val="nil"/>
                <w:left w:val="nil"/>
                <w:bottom w:val="nil"/>
                <w:right w:val="nil"/>
                <w:between w:val="nil"/>
              </w:pBdr>
              <w:spacing w:before="60" w:after="60"/>
              <w:rPr>
                <w:noProof/>
              </w:rPr>
            </w:pPr>
            <w:r>
              <w:rPr>
                <w:noProof/>
              </w:rPr>
              <w:drawing>
                <wp:inline distT="0" distB="0" distL="0" distR="0" wp14:anchorId="06FAAF6E" wp14:editId="7BB9DCD7">
                  <wp:extent cx="483079" cy="151825"/>
                  <wp:effectExtent l="0" t="0" r="0" b="63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555" cy="154489"/>
                          </a:xfrm>
                          <a:prstGeom prst="rect">
                            <a:avLst/>
                          </a:prstGeom>
                        </pic:spPr>
                      </pic:pic>
                    </a:graphicData>
                  </a:graphic>
                </wp:inline>
              </w:drawing>
            </w:r>
          </w:p>
        </w:tc>
        <w:tc>
          <w:tcPr>
            <w:tcW w:w="1418" w:type="dxa"/>
          </w:tcPr>
          <w:p w14:paraId="70FE739C" w14:textId="0A6561DF" w:rsidR="00654780" w:rsidRDefault="00654780" w:rsidP="006A4074">
            <w:pPr>
              <w:keepLines/>
              <w:widowControl w:val="0"/>
              <w:pBdr>
                <w:top w:val="nil"/>
                <w:left w:val="nil"/>
                <w:bottom w:val="nil"/>
                <w:right w:val="nil"/>
                <w:between w:val="nil"/>
              </w:pBdr>
              <w:spacing w:before="60" w:after="60"/>
            </w:pPr>
            <w:r>
              <w:t>Button</w:t>
            </w:r>
          </w:p>
        </w:tc>
        <w:tc>
          <w:tcPr>
            <w:tcW w:w="1237" w:type="dxa"/>
          </w:tcPr>
          <w:p w14:paraId="6CA62134" w14:textId="77777777" w:rsidR="00654780" w:rsidRPr="002B44C4" w:rsidRDefault="00654780" w:rsidP="006A4074">
            <w:pPr>
              <w:keepLines/>
              <w:widowControl w:val="0"/>
              <w:pBdr>
                <w:top w:val="nil"/>
                <w:left w:val="nil"/>
                <w:bottom w:val="nil"/>
                <w:right w:val="nil"/>
                <w:between w:val="nil"/>
              </w:pBdr>
              <w:spacing w:before="60" w:after="60"/>
            </w:pPr>
          </w:p>
        </w:tc>
        <w:tc>
          <w:tcPr>
            <w:tcW w:w="3690" w:type="dxa"/>
          </w:tcPr>
          <w:p w14:paraId="3C54B9B5" w14:textId="2980D0DD" w:rsidR="00654780" w:rsidRDefault="00654780" w:rsidP="006A4074">
            <w:pPr>
              <w:keepLines/>
              <w:widowControl w:val="0"/>
              <w:pBdr>
                <w:top w:val="nil"/>
                <w:left w:val="nil"/>
                <w:bottom w:val="nil"/>
                <w:right w:val="nil"/>
                <w:between w:val="nil"/>
              </w:pBdr>
              <w:spacing w:before="60" w:after="60"/>
            </w:pPr>
            <w:r>
              <w:t>Chọn file từ thư mục máy tính cá nhân</w:t>
            </w:r>
          </w:p>
        </w:tc>
      </w:tr>
      <w:tr w:rsidR="006A4074" w:rsidRPr="002B44C4" w14:paraId="25148509" w14:textId="77777777" w:rsidTr="00654780">
        <w:trPr>
          <w:trHeight w:val="284"/>
          <w:jc w:val="center"/>
        </w:trPr>
        <w:tc>
          <w:tcPr>
            <w:tcW w:w="881" w:type="dxa"/>
            <w:shd w:val="clear" w:color="auto" w:fill="auto"/>
            <w:vAlign w:val="center"/>
          </w:tcPr>
          <w:p w14:paraId="035A94BA" w14:textId="10A71007" w:rsidR="006A4074" w:rsidRPr="00654780" w:rsidRDefault="00654780" w:rsidP="006A4074">
            <w:pPr>
              <w:spacing w:before="60" w:after="60" w:line="360" w:lineRule="auto"/>
              <w:ind w:left="142"/>
            </w:pPr>
            <w:r w:rsidRPr="00654780">
              <w:t>8</w:t>
            </w:r>
          </w:p>
        </w:tc>
        <w:tc>
          <w:tcPr>
            <w:tcW w:w="1949" w:type="dxa"/>
          </w:tcPr>
          <w:p w14:paraId="450854F3" w14:textId="220EF3E7" w:rsidR="006A4074" w:rsidRDefault="006A4074" w:rsidP="006A4074">
            <w:pPr>
              <w:keepLines/>
              <w:widowControl w:val="0"/>
              <w:pBdr>
                <w:top w:val="nil"/>
                <w:left w:val="nil"/>
                <w:bottom w:val="nil"/>
                <w:right w:val="nil"/>
                <w:between w:val="nil"/>
              </w:pBdr>
              <w:spacing w:before="60" w:after="60"/>
              <w:rPr>
                <w:noProof/>
              </w:rPr>
            </w:pPr>
            <w:r>
              <w:rPr>
                <w:noProof/>
              </w:rPr>
              <w:drawing>
                <wp:inline distT="0" distB="0" distL="0" distR="0" wp14:anchorId="32AFBB63" wp14:editId="1EC83D29">
                  <wp:extent cx="819150" cy="291169"/>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0338" cy="295146"/>
                          </a:xfrm>
                          <a:prstGeom prst="rect">
                            <a:avLst/>
                          </a:prstGeom>
                        </pic:spPr>
                      </pic:pic>
                    </a:graphicData>
                  </a:graphic>
                </wp:inline>
              </w:drawing>
            </w:r>
          </w:p>
        </w:tc>
        <w:tc>
          <w:tcPr>
            <w:tcW w:w="1418" w:type="dxa"/>
          </w:tcPr>
          <w:p w14:paraId="6BAFBCA6" w14:textId="52E5EC9B" w:rsidR="006A4074" w:rsidRPr="002B44C4" w:rsidRDefault="006A4074" w:rsidP="006A4074">
            <w:pPr>
              <w:keepLines/>
              <w:widowControl w:val="0"/>
              <w:pBdr>
                <w:top w:val="nil"/>
                <w:left w:val="nil"/>
                <w:bottom w:val="nil"/>
                <w:right w:val="nil"/>
                <w:between w:val="nil"/>
              </w:pBdr>
              <w:spacing w:before="60" w:after="60"/>
            </w:pPr>
            <w:r>
              <w:t>Button</w:t>
            </w:r>
          </w:p>
        </w:tc>
        <w:tc>
          <w:tcPr>
            <w:tcW w:w="1237" w:type="dxa"/>
          </w:tcPr>
          <w:p w14:paraId="4FE52C5B" w14:textId="77777777" w:rsidR="006A4074" w:rsidRPr="002B44C4" w:rsidRDefault="006A4074" w:rsidP="006A4074">
            <w:pPr>
              <w:keepLines/>
              <w:widowControl w:val="0"/>
              <w:pBdr>
                <w:top w:val="nil"/>
                <w:left w:val="nil"/>
                <w:bottom w:val="nil"/>
                <w:right w:val="nil"/>
                <w:between w:val="nil"/>
              </w:pBdr>
              <w:spacing w:before="60" w:after="60"/>
            </w:pPr>
          </w:p>
        </w:tc>
        <w:tc>
          <w:tcPr>
            <w:tcW w:w="3690" w:type="dxa"/>
          </w:tcPr>
          <w:p w14:paraId="3E7B1E5D" w14:textId="77777777" w:rsidR="006A4074" w:rsidRDefault="006A4074" w:rsidP="006A4074">
            <w:pPr>
              <w:keepLines/>
              <w:widowControl w:val="0"/>
              <w:pBdr>
                <w:top w:val="nil"/>
                <w:left w:val="nil"/>
                <w:bottom w:val="nil"/>
                <w:right w:val="nil"/>
                <w:between w:val="nil"/>
              </w:pBdr>
              <w:spacing w:before="60" w:after="60"/>
            </w:pPr>
            <w:r>
              <w:t>Nút chức năng thực hiện tải file lên ứng dụng</w:t>
            </w:r>
          </w:p>
          <w:p w14:paraId="05B8444E" w14:textId="77777777" w:rsidR="006A4074" w:rsidRDefault="006A4074" w:rsidP="006A4074">
            <w:pPr>
              <w:pStyle w:val="ListParagraph"/>
              <w:keepLines/>
              <w:widowControl w:val="0"/>
              <w:numPr>
                <w:ilvl w:val="0"/>
                <w:numId w:val="6"/>
              </w:numPr>
              <w:pBdr>
                <w:top w:val="nil"/>
                <w:left w:val="nil"/>
                <w:bottom w:val="nil"/>
                <w:right w:val="nil"/>
                <w:between w:val="nil"/>
              </w:pBdr>
              <w:spacing w:before="60" w:after="60"/>
            </w:pPr>
            <w:r>
              <w:t>Trường hợp chưa chọn file và thực hiện nhấn “Tải lên”, hệ thống thông báo phải chọn file đính kèm</w:t>
            </w:r>
          </w:p>
          <w:p w14:paraId="25E3893C" w14:textId="2C13E7EC" w:rsidR="006A4074" w:rsidRPr="002B44C4" w:rsidRDefault="006A4074" w:rsidP="006A4074">
            <w:pPr>
              <w:pStyle w:val="ListParagraph"/>
              <w:keepLines/>
              <w:widowControl w:val="0"/>
              <w:numPr>
                <w:ilvl w:val="0"/>
                <w:numId w:val="6"/>
              </w:numPr>
              <w:pBdr>
                <w:top w:val="nil"/>
                <w:left w:val="nil"/>
                <w:bottom w:val="nil"/>
                <w:right w:val="nil"/>
                <w:between w:val="nil"/>
              </w:pBdr>
              <w:spacing w:before="60" w:after="60"/>
            </w:pPr>
            <w:r>
              <w:t>Trường hợp đã có file đính kèm, hệ thống thông báo đính kèm file thành công</w:t>
            </w:r>
          </w:p>
        </w:tc>
      </w:tr>
      <w:tr w:rsidR="006A4074" w:rsidRPr="002B44C4" w14:paraId="19A34E36" w14:textId="77777777" w:rsidTr="00654780">
        <w:trPr>
          <w:trHeight w:val="284"/>
          <w:jc w:val="center"/>
        </w:trPr>
        <w:tc>
          <w:tcPr>
            <w:tcW w:w="881" w:type="dxa"/>
            <w:shd w:val="clear" w:color="auto" w:fill="auto"/>
            <w:vAlign w:val="center"/>
          </w:tcPr>
          <w:p w14:paraId="4293C3E8" w14:textId="4B2004B0" w:rsidR="006A4074" w:rsidRPr="00654780" w:rsidRDefault="00654780" w:rsidP="006A4074">
            <w:pPr>
              <w:spacing w:before="60" w:after="60" w:line="360" w:lineRule="auto"/>
              <w:ind w:left="142"/>
            </w:pPr>
            <w:r w:rsidRPr="00654780">
              <w:t>9</w:t>
            </w:r>
          </w:p>
        </w:tc>
        <w:tc>
          <w:tcPr>
            <w:tcW w:w="1949" w:type="dxa"/>
          </w:tcPr>
          <w:p w14:paraId="39CF60B4" w14:textId="77315333" w:rsidR="006A4074" w:rsidRDefault="006A4074" w:rsidP="006A4074">
            <w:pPr>
              <w:keepLines/>
              <w:widowControl w:val="0"/>
              <w:pBdr>
                <w:top w:val="nil"/>
                <w:left w:val="nil"/>
                <w:bottom w:val="nil"/>
                <w:right w:val="nil"/>
                <w:between w:val="nil"/>
              </w:pBdr>
              <w:spacing w:before="60" w:after="60"/>
              <w:rPr>
                <w:noProof/>
              </w:rPr>
            </w:pPr>
            <w:r>
              <w:rPr>
                <w:noProof/>
              </w:rPr>
              <w:drawing>
                <wp:inline distT="0" distB="0" distL="0" distR="0" wp14:anchorId="3A51B507" wp14:editId="68CCAEBB">
                  <wp:extent cx="819150" cy="302041"/>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9693" cy="305928"/>
                          </a:xfrm>
                          <a:prstGeom prst="rect">
                            <a:avLst/>
                          </a:prstGeom>
                        </pic:spPr>
                      </pic:pic>
                    </a:graphicData>
                  </a:graphic>
                </wp:inline>
              </w:drawing>
            </w:r>
          </w:p>
        </w:tc>
        <w:tc>
          <w:tcPr>
            <w:tcW w:w="1418" w:type="dxa"/>
          </w:tcPr>
          <w:p w14:paraId="63BDAB36" w14:textId="601129E9" w:rsidR="006A4074" w:rsidRPr="002B44C4" w:rsidRDefault="00654780" w:rsidP="006A4074">
            <w:pPr>
              <w:keepLines/>
              <w:widowControl w:val="0"/>
              <w:pBdr>
                <w:top w:val="nil"/>
                <w:left w:val="nil"/>
                <w:bottom w:val="nil"/>
                <w:right w:val="nil"/>
                <w:between w:val="nil"/>
              </w:pBdr>
              <w:spacing w:before="60" w:after="60"/>
            </w:pPr>
            <w:r>
              <w:t>Button</w:t>
            </w:r>
          </w:p>
        </w:tc>
        <w:tc>
          <w:tcPr>
            <w:tcW w:w="1237" w:type="dxa"/>
          </w:tcPr>
          <w:p w14:paraId="7E5E1DF1" w14:textId="77777777" w:rsidR="006A4074" w:rsidRPr="002B44C4" w:rsidRDefault="006A4074" w:rsidP="006A4074">
            <w:pPr>
              <w:keepLines/>
              <w:widowControl w:val="0"/>
              <w:pBdr>
                <w:top w:val="nil"/>
                <w:left w:val="nil"/>
                <w:bottom w:val="nil"/>
                <w:right w:val="nil"/>
                <w:between w:val="nil"/>
              </w:pBdr>
              <w:spacing w:before="60" w:after="60"/>
            </w:pPr>
          </w:p>
        </w:tc>
        <w:tc>
          <w:tcPr>
            <w:tcW w:w="3690" w:type="dxa"/>
          </w:tcPr>
          <w:p w14:paraId="7BAF92E5" w14:textId="1FFC839F" w:rsidR="006A4074" w:rsidRPr="002B44C4" w:rsidRDefault="00654780" w:rsidP="006A4074">
            <w:pPr>
              <w:keepLines/>
              <w:widowControl w:val="0"/>
              <w:pBdr>
                <w:top w:val="nil"/>
                <w:left w:val="nil"/>
                <w:bottom w:val="nil"/>
                <w:right w:val="nil"/>
                <w:between w:val="nil"/>
              </w:pBdr>
              <w:spacing w:before="60" w:after="60"/>
            </w:pPr>
            <w:r>
              <w:t>Đóng màn hình upload file</w:t>
            </w:r>
          </w:p>
        </w:tc>
      </w:tr>
    </w:tbl>
    <w:p w14:paraId="4811EBC6" w14:textId="65145042" w:rsidR="003628A4" w:rsidRDefault="003628A4" w:rsidP="003628A4">
      <w:pPr>
        <w:pStyle w:val="Heading2"/>
        <w:numPr>
          <w:ilvl w:val="0"/>
          <w:numId w:val="18"/>
        </w:numPr>
        <w:rPr>
          <w:ins w:id="103" w:author="Mít love" w:date="2022-09-15T11:17:00Z"/>
          <w:rFonts w:cs="Times New Roman"/>
          <w:color w:val="auto"/>
          <w:sz w:val="24"/>
          <w:szCs w:val="24"/>
        </w:rPr>
      </w:pPr>
      <w:ins w:id="104" w:author="Nguyen Thi Cuc" w:date="2022-09-15T10:15:00Z">
        <w:r>
          <w:rPr>
            <w:rFonts w:cs="Times New Roman"/>
            <w:color w:val="auto"/>
            <w:sz w:val="24"/>
            <w:szCs w:val="24"/>
          </w:rPr>
          <w:lastRenderedPageBreak/>
          <w:t>Màn hình chat</w:t>
        </w:r>
      </w:ins>
    </w:p>
    <w:p w14:paraId="35E171E7" w14:textId="77777777" w:rsidR="00C57376" w:rsidRDefault="00C57376" w:rsidP="00C57376">
      <w:pPr>
        <w:pStyle w:val="Heading3"/>
        <w:numPr>
          <w:ilvl w:val="1"/>
          <w:numId w:val="18"/>
        </w:numPr>
        <w:rPr>
          <w:ins w:id="105" w:author="Mít love" w:date="2022-09-15T11:17:00Z"/>
          <w:rFonts w:cs="Times New Roman"/>
          <w:sz w:val="24"/>
        </w:rPr>
      </w:pPr>
      <w:ins w:id="106" w:author="Mít love" w:date="2022-09-15T11:17:00Z">
        <w:r>
          <w:rPr>
            <w:rFonts w:cs="Times New Roman"/>
            <w:sz w:val="24"/>
          </w:rPr>
          <w:t>Yêu cầu nghiệp vụ</w:t>
        </w:r>
      </w:ins>
    </w:p>
    <w:p w14:paraId="0DE328B9" w14:textId="1DA74274" w:rsidR="00C57376" w:rsidRDefault="00C57376" w:rsidP="00C57376">
      <w:pPr>
        <w:pStyle w:val="ListParagraph"/>
        <w:numPr>
          <w:ilvl w:val="0"/>
          <w:numId w:val="6"/>
        </w:numPr>
        <w:rPr>
          <w:ins w:id="107" w:author="Mít love" w:date="2022-09-15T11:19:00Z"/>
        </w:rPr>
      </w:pPr>
      <w:ins w:id="108" w:author="Mít love" w:date="2022-09-15T11:18:00Z">
        <w:r>
          <w:t xml:space="preserve">Cho phép </w:t>
        </w:r>
        <w:r w:rsidR="0058764F">
          <w:t>người dùng liên quan đến hồ sơ trao đổi thông tin</w:t>
        </w:r>
      </w:ins>
      <w:ins w:id="109" w:author="Mít love" w:date="2022-09-15T11:20:00Z">
        <w:r w:rsidR="0058764F">
          <w:t xml:space="preserve"> (chat + đính kèm file)</w:t>
        </w:r>
      </w:ins>
      <w:ins w:id="110" w:author="Mít love" w:date="2022-09-15T11:19:00Z">
        <w:r w:rsidR="0058764F">
          <w:t xml:space="preserve"> trên phần mềm.</w:t>
        </w:r>
      </w:ins>
    </w:p>
    <w:p w14:paraId="4011A2D9" w14:textId="2B800AD4" w:rsidR="0058764F" w:rsidRDefault="0058764F" w:rsidP="00C57376">
      <w:pPr>
        <w:pStyle w:val="ListParagraph"/>
        <w:numPr>
          <w:ilvl w:val="0"/>
          <w:numId w:val="6"/>
        </w:numPr>
        <w:rPr>
          <w:ins w:id="111" w:author="Mít love" w:date="2022-09-15T11:19:00Z"/>
        </w:rPr>
      </w:pPr>
      <w:ins w:id="112" w:author="Mít love" w:date="2022-09-15T11:20:00Z">
        <w:r>
          <w:t>Cho phép</w:t>
        </w:r>
      </w:ins>
      <w:ins w:id="113" w:author="Mít love" w:date="2022-09-15T11:19:00Z">
        <w:r>
          <w:t xml:space="preserve"> tạo nhóm theo chủ đề và được phép thêm/ bớt người trong chủ đề để trao đổi theo từng nhóm nghiệp vụ hoặc giai đoạn xử lý hồ sơ.</w:t>
        </w:r>
      </w:ins>
    </w:p>
    <w:p w14:paraId="11C4309C" w14:textId="1C815CF5" w:rsidR="0058764F" w:rsidRDefault="0058764F" w:rsidP="0058764F">
      <w:pPr>
        <w:pStyle w:val="ListParagraph"/>
        <w:numPr>
          <w:ilvl w:val="0"/>
          <w:numId w:val="6"/>
        </w:numPr>
        <w:rPr>
          <w:ins w:id="114" w:author="Mít love" w:date="2022-09-15T11:22:00Z"/>
        </w:rPr>
      </w:pPr>
      <w:ins w:id="115" w:author="Mít love" w:date="2022-09-15T11:19:00Z">
        <w:r>
          <w:t>C</w:t>
        </w:r>
      </w:ins>
      <w:ins w:id="116" w:author="Mít love" w:date="2022-09-15T11:20:00Z">
        <w:r>
          <w:t xml:space="preserve">ho phép </w:t>
        </w:r>
      </w:ins>
      <w:ins w:id="117" w:author="Mít love" w:date="2022-09-15T11:21:00Z">
        <w:r>
          <w:t>phản hồi lại nội dung tin nhắn trước đó</w:t>
        </w:r>
      </w:ins>
      <w:ins w:id="118" w:author="Mít love" w:date="2022-09-15T11:23:00Z">
        <w:r w:rsidR="00F17D1E">
          <w:t>.</w:t>
        </w:r>
      </w:ins>
    </w:p>
    <w:p w14:paraId="6833BB4C" w14:textId="2902B683" w:rsidR="00F17D1E" w:rsidRDefault="00F17D1E" w:rsidP="0058764F">
      <w:pPr>
        <w:pStyle w:val="ListParagraph"/>
        <w:numPr>
          <w:ilvl w:val="0"/>
          <w:numId w:val="6"/>
        </w:numPr>
        <w:rPr>
          <w:ins w:id="119" w:author="Mít love" w:date="2022-09-15T11:20:00Z"/>
        </w:rPr>
      </w:pPr>
      <w:ins w:id="120" w:author="Mít love" w:date="2022-09-15T11:22:00Z">
        <w:r>
          <w:t>Khi có nội dung trao đổi mới thì cần gửi thông báo trên hệ thống</w:t>
        </w:r>
      </w:ins>
      <w:ins w:id="121" w:author="Mít love" w:date="2022-09-15T11:23:00Z">
        <w:r>
          <w:t xml:space="preserve"> cho những người liên quan tương ứng.</w:t>
        </w:r>
      </w:ins>
    </w:p>
    <w:p w14:paraId="5757D11D" w14:textId="5DEDE0E4" w:rsidR="00C57376" w:rsidRPr="00C57376" w:rsidDel="00C57376" w:rsidRDefault="00C57376">
      <w:pPr>
        <w:rPr>
          <w:ins w:id="122" w:author="Nguyen Thi Cuc" w:date="2022-09-15T10:15:00Z"/>
          <w:del w:id="123" w:author="Mít love" w:date="2022-09-15T11:17:00Z"/>
        </w:rPr>
        <w:pPrChange w:id="124" w:author="Mít love" w:date="2022-09-15T11:17:00Z">
          <w:pPr>
            <w:pStyle w:val="Heading2"/>
            <w:numPr>
              <w:numId w:val="18"/>
            </w:numPr>
            <w:ind w:left="360" w:hanging="360"/>
          </w:pPr>
        </w:pPrChange>
      </w:pPr>
    </w:p>
    <w:p w14:paraId="728EF94C" w14:textId="77777777" w:rsidR="003628A4" w:rsidRPr="00654780" w:rsidRDefault="003628A4" w:rsidP="003628A4">
      <w:pPr>
        <w:pStyle w:val="Heading3"/>
        <w:numPr>
          <w:ilvl w:val="1"/>
          <w:numId w:val="18"/>
        </w:numPr>
        <w:rPr>
          <w:ins w:id="125" w:author="Nguyen Thi Cuc" w:date="2022-09-15T10:15:00Z"/>
          <w:rFonts w:cs="Times New Roman"/>
          <w:sz w:val="24"/>
        </w:rPr>
      </w:pPr>
      <w:ins w:id="126" w:author="Nguyen Thi Cuc" w:date="2022-09-15T10:15:00Z">
        <w:r w:rsidRPr="002B44C4">
          <w:rPr>
            <w:rFonts w:cs="Times New Roman"/>
            <w:sz w:val="24"/>
          </w:rPr>
          <w:t>Giao diện thiết kế</w:t>
        </w:r>
      </w:ins>
    </w:p>
    <w:p w14:paraId="71FEC7CD" w14:textId="77777777" w:rsidR="003628A4" w:rsidRPr="002B44C4" w:rsidRDefault="003628A4" w:rsidP="003628A4">
      <w:pPr>
        <w:pStyle w:val="Heading4"/>
        <w:numPr>
          <w:ilvl w:val="2"/>
          <w:numId w:val="18"/>
        </w:numPr>
        <w:rPr>
          <w:ins w:id="127" w:author="Nguyen Thi Cuc" w:date="2022-09-15T10:15:00Z"/>
          <w:rFonts w:cs="Times New Roman"/>
        </w:rPr>
      </w:pPr>
      <w:ins w:id="128" w:author="Nguyen Thi Cuc" w:date="2022-09-15T10:15:00Z">
        <w:r w:rsidRPr="002B44C4">
          <w:rPr>
            <w:rFonts w:cs="Times New Roman"/>
          </w:rPr>
          <w:t>Màn hình</w:t>
        </w:r>
      </w:ins>
    </w:p>
    <w:p w14:paraId="5643F297" w14:textId="77777777" w:rsidR="003628A4" w:rsidRPr="002B44C4" w:rsidRDefault="003628A4" w:rsidP="003628A4">
      <w:pPr>
        <w:rPr>
          <w:ins w:id="129" w:author="Nguyen Thi Cuc" w:date="2022-09-15T10:15:00Z"/>
        </w:rPr>
      </w:pPr>
      <w:ins w:id="130" w:author="Nguyen Thi Cuc" w:date="2022-09-15T10:15:00Z">
        <w:r>
          <w:rPr>
            <w:noProof/>
          </w:rPr>
          <w:drawing>
            <wp:inline distT="0" distB="0" distL="0" distR="0" wp14:anchorId="7C016C95" wp14:editId="3A6B9008">
              <wp:extent cx="5731510" cy="5358765"/>
              <wp:effectExtent l="19050" t="19050" r="21590" b="133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358765"/>
                      </a:xfrm>
                      <a:prstGeom prst="rect">
                        <a:avLst/>
                      </a:prstGeom>
                      <a:ln>
                        <a:solidFill>
                          <a:schemeClr val="accent1"/>
                        </a:solidFill>
                      </a:ln>
                    </pic:spPr>
                  </pic:pic>
                </a:graphicData>
              </a:graphic>
            </wp:inline>
          </w:drawing>
        </w:r>
      </w:ins>
    </w:p>
    <w:p w14:paraId="07BE7316" w14:textId="77777777" w:rsidR="003628A4" w:rsidRPr="002B44C4" w:rsidRDefault="003628A4" w:rsidP="003628A4">
      <w:pPr>
        <w:rPr>
          <w:ins w:id="131" w:author="Nguyen Thi Cuc" w:date="2022-09-15T10:15:00Z"/>
        </w:rPr>
      </w:pPr>
    </w:p>
    <w:p w14:paraId="3051B982" w14:textId="77777777" w:rsidR="003628A4" w:rsidRDefault="003628A4" w:rsidP="003628A4">
      <w:pPr>
        <w:jc w:val="center"/>
        <w:rPr>
          <w:ins w:id="132" w:author="Nguyen Thi Cuc" w:date="2022-09-15T10:15:00Z"/>
        </w:rPr>
      </w:pPr>
      <w:ins w:id="133" w:author="Nguyen Thi Cuc" w:date="2022-09-15T10:15:00Z">
        <w:r>
          <w:t>Màn hình chat</w:t>
        </w:r>
      </w:ins>
    </w:p>
    <w:p w14:paraId="4A4671A3" w14:textId="77777777" w:rsidR="003628A4" w:rsidRDefault="003628A4" w:rsidP="003628A4">
      <w:pPr>
        <w:jc w:val="center"/>
        <w:rPr>
          <w:ins w:id="134" w:author="Nguyen Thi Cuc" w:date="2022-09-15T10:15:00Z"/>
        </w:rPr>
      </w:pPr>
      <w:ins w:id="135" w:author="Nguyen Thi Cuc" w:date="2022-09-15T10:15:00Z">
        <w:r>
          <w:rPr>
            <w:noProof/>
          </w:rPr>
          <w:lastRenderedPageBreak/>
          <w:drawing>
            <wp:inline distT="0" distB="0" distL="0" distR="0" wp14:anchorId="328BC6B3" wp14:editId="309AC43E">
              <wp:extent cx="5731510" cy="5434330"/>
              <wp:effectExtent l="19050" t="19050" r="21590" b="1397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434330"/>
                      </a:xfrm>
                      <a:prstGeom prst="rect">
                        <a:avLst/>
                      </a:prstGeom>
                      <a:ln>
                        <a:solidFill>
                          <a:schemeClr val="accent1"/>
                        </a:solidFill>
                      </a:ln>
                    </pic:spPr>
                  </pic:pic>
                </a:graphicData>
              </a:graphic>
            </wp:inline>
          </w:drawing>
        </w:r>
      </w:ins>
    </w:p>
    <w:p w14:paraId="0B826A03" w14:textId="77777777" w:rsidR="003628A4" w:rsidRPr="002B44C4" w:rsidRDefault="003628A4" w:rsidP="003628A4">
      <w:pPr>
        <w:jc w:val="center"/>
        <w:rPr>
          <w:ins w:id="136" w:author="Nguyen Thi Cuc" w:date="2022-09-15T10:15:00Z"/>
        </w:rPr>
      </w:pPr>
      <w:ins w:id="137" w:author="Nguyen Thi Cuc" w:date="2022-09-15T10:15:00Z">
        <w:r>
          <w:t>Màn hình nhập nội dung chat</w:t>
        </w:r>
      </w:ins>
    </w:p>
    <w:p w14:paraId="2529A8DE" w14:textId="77777777" w:rsidR="003628A4" w:rsidRPr="002B44C4" w:rsidRDefault="003628A4" w:rsidP="003628A4">
      <w:pPr>
        <w:pStyle w:val="Heading4"/>
        <w:numPr>
          <w:ilvl w:val="2"/>
          <w:numId w:val="18"/>
        </w:numPr>
        <w:rPr>
          <w:ins w:id="138" w:author="Nguyen Thi Cuc" w:date="2022-09-15T10:15:00Z"/>
          <w:rFonts w:cs="Times New Roman"/>
        </w:rPr>
      </w:pPr>
      <w:ins w:id="139" w:author="Nguyen Thi Cuc" w:date="2022-09-15T10:15:00Z">
        <w:r w:rsidRPr="002B44C4">
          <w:rPr>
            <w:rFonts w:cs="Times New Roman"/>
          </w:rPr>
          <w:t>Mô tả màn hình</w:t>
        </w:r>
      </w:ins>
    </w:p>
    <w:p w14:paraId="4A4013D4" w14:textId="77777777" w:rsidR="003628A4" w:rsidRPr="002B44C4" w:rsidRDefault="003628A4" w:rsidP="003628A4">
      <w:pPr>
        <w:rPr>
          <w:ins w:id="140" w:author="Nguyen Thi Cuc" w:date="2022-09-15T10:15:00Z"/>
        </w:rPr>
      </w:pPr>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3628A4" w:rsidRPr="002B44C4" w14:paraId="6F1E73FD" w14:textId="77777777" w:rsidTr="00CD243C">
        <w:trPr>
          <w:trHeight w:val="284"/>
          <w:jc w:val="center"/>
          <w:ins w:id="141" w:author="Nguyen Thi Cuc" w:date="2022-09-15T10:15:00Z"/>
        </w:trPr>
        <w:tc>
          <w:tcPr>
            <w:tcW w:w="881" w:type="dxa"/>
            <w:shd w:val="clear" w:color="auto" w:fill="D9D9D9" w:themeFill="background1" w:themeFillShade="D9"/>
            <w:vAlign w:val="center"/>
          </w:tcPr>
          <w:p w14:paraId="17459B49" w14:textId="77777777" w:rsidR="003628A4" w:rsidRPr="00654780" w:rsidRDefault="003628A4" w:rsidP="00CD243C">
            <w:pPr>
              <w:spacing w:before="60" w:after="60" w:line="360" w:lineRule="auto"/>
              <w:ind w:left="142"/>
              <w:rPr>
                <w:ins w:id="142" w:author="Nguyen Thi Cuc" w:date="2022-09-15T10:15:00Z"/>
                <w:b/>
              </w:rPr>
            </w:pPr>
            <w:ins w:id="143" w:author="Nguyen Thi Cuc" w:date="2022-09-15T10:15:00Z">
              <w:r w:rsidRPr="00654780">
                <w:rPr>
                  <w:b/>
                </w:rPr>
                <w:t>STT</w:t>
              </w:r>
            </w:ins>
          </w:p>
        </w:tc>
        <w:tc>
          <w:tcPr>
            <w:tcW w:w="1949" w:type="dxa"/>
            <w:shd w:val="clear" w:color="auto" w:fill="D9D9D9" w:themeFill="background1" w:themeFillShade="D9"/>
          </w:tcPr>
          <w:p w14:paraId="64630F3E" w14:textId="77777777" w:rsidR="003628A4" w:rsidRPr="00654780" w:rsidRDefault="003628A4" w:rsidP="00CD243C">
            <w:pPr>
              <w:keepLines/>
              <w:widowControl w:val="0"/>
              <w:pBdr>
                <w:top w:val="nil"/>
                <w:left w:val="nil"/>
                <w:bottom w:val="nil"/>
                <w:right w:val="nil"/>
                <w:between w:val="nil"/>
              </w:pBdr>
              <w:spacing w:before="60" w:after="60" w:line="360" w:lineRule="auto"/>
              <w:jc w:val="center"/>
              <w:rPr>
                <w:ins w:id="144" w:author="Nguyen Thi Cuc" w:date="2022-09-15T10:15:00Z"/>
                <w:b/>
              </w:rPr>
            </w:pPr>
            <w:ins w:id="145" w:author="Nguyen Thi Cuc" w:date="2022-09-15T10:15:00Z">
              <w:r w:rsidRPr="00654780">
                <w:rPr>
                  <w:b/>
                </w:rPr>
                <w:t>Trường thông tin</w:t>
              </w:r>
            </w:ins>
          </w:p>
        </w:tc>
        <w:tc>
          <w:tcPr>
            <w:tcW w:w="1418" w:type="dxa"/>
            <w:shd w:val="clear" w:color="auto" w:fill="D9D9D9" w:themeFill="background1" w:themeFillShade="D9"/>
          </w:tcPr>
          <w:p w14:paraId="474CA18D" w14:textId="77777777" w:rsidR="003628A4" w:rsidRPr="00654780" w:rsidRDefault="003628A4" w:rsidP="00CD243C">
            <w:pPr>
              <w:keepLines/>
              <w:widowControl w:val="0"/>
              <w:pBdr>
                <w:top w:val="nil"/>
                <w:left w:val="nil"/>
                <w:bottom w:val="nil"/>
                <w:right w:val="nil"/>
                <w:between w:val="nil"/>
              </w:pBdr>
              <w:spacing w:before="60" w:after="60" w:line="360" w:lineRule="auto"/>
              <w:jc w:val="center"/>
              <w:rPr>
                <w:ins w:id="146" w:author="Nguyen Thi Cuc" w:date="2022-09-15T10:15:00Z"/>
                <w:b/>
              </w:rPr>
            </w:pPr>
            <w:ins w:id="147" w:author="Nguyen Thi Cuc" w:date="2022-09-15T10:15:00Z">
              <w:r w:rsidRPr="00654780">
                <w:rPr>
                  <w:b/>
                </w:rPr>
                <w:t>Định dạng</w:t>
              </w:r>
            </w:ins>
          </w:p>
        </w:tc>
        <w:tc>
          <w:tcPr>
            <w:tcW w:w="1237" w:type="dxa"/>
            <w:shd w:val="clear" w:color="auto" w:fill="D9D9D9" w:themeFill="background1" w:themeFillShade="D9"/>
          </w:tcPr>
          <w:p w14:paraId="61DE8ADE" w14:textId="77777777" w:rsidR="003628A4" w:rsidRPr="00654780" w:rsidRDefault="003628A4" w:rsidP="00CD243C">
            <w:pPr>
              <w:keepLines/>
              <w:widowControl w:val="0"/>
              <w:pBdr>
                <w:top w:val="nil"/>
                <w:left w:val="nil"/>
                <w:bottom w:val="nil"/>
                <w:right w:val="nil"/>
                <w:between w:val="nil"/>
              </w:pBdr>
              <w:spacing w:before="60" w:after="60" w:line="360" w:lineRule="auto"/>
              <w:jc w:val="center"/>
              <w:rPr>
                <w:ins w:id="148" w:author="Nguyen Thi Cuc" w:date="2022-09-15T10:15:00Z"/>
                <w:b/>
              </w:rPr>
            </w:pPr>
            <w:ins w:id="149" w:author="Nguyen Thi Cuc" w:date="2022-09-15T10:15:00Z">
              <w:r w:rsidRPr="00654780">
                <w:rPr>
                  <w:b/>
                </w:rPr>
                <w:t>Bắt buộc</w:t>
              </w:r>
            </w:ins>
          </w:p>
        </w:tc>
        <w:tc>
          <w:tcPr>
            <w:tcW w:w="3690" w:type="dxa"/>
            <w:shd w:val="clear" w:color="auto" w:fill="D9D9D9" w:themeFill="background1" w:themeFillShade="D9"/>
          </w:tcPr>
          <w:p w14:paraId="31824F06" w14:textId="77777777" w:rsidR="003628A4" w:rsidRPr="00654780" w:rsidRDefault="003628A4" w:rsidP="00CD243C">
            <w:pPr>
              <w:keepLines/>
              <w:widowControl w:val="0"/>
              <w:pBdr>
                <w:top w:val="nil"/>
                <w:left w:val="nil"/>
                <w:bottom w:val="nil"/>
                <w:right w:val="nil"/>
                <w:between w:val="nil"/>
              </w:pBdr>
              <w:spacing w:before="60" w:after="60" w:line="360" w:lineRule="auto"/>
              <w:jc w:val="center"/>
              <w:rPr>
                <w:ins w:id="150" w:author="Nguyen Thi Cuc" w:date="2022-09-15T10:15:00Z"/>
                <w:b/>
              </w:rPr>
            </w:pPr>
            <w:ins w:id="151" w:author="Nguyen Thi Cuc" w:date="2022-09-15T10:15:00Z">
              <w:r w:rsidRPr="00654780">
                <w:rPr>
                  <w:b/>
                </w:rPr>
                <w:t>Mô tả nội dung</w:t>
              </w:r>
            </w:ins>
          </w:p>
        </w:tc>
      </w:tr>
      <w:tr w:rsidR="003628A4" w:rsidRPr="002B44C4" w14:paraId="4B5715EE" w14:textId="77777777" w:rsidTr="00CD243C">
        <w:trPr>
          <w:trHeight w:val="284"/>
          <w:jc w:val="center"/>
          <w:ins w:id="152" w:author="Nguyen Thi Cuc" w:date="2022-09-15T10:15:00Z"/>
        </w:trPr>
        <w:tc>
          <w:tcPr>
            <w:tcW w:w="881" w:type="dxa"/>
            <w:shd w:val="clear" w:color="auto" w:fill="auto"/>
            <w:vAlign w:val="center"/>
          </w:tcPr>
          <w:p w14:paraId="7E54B6CE" w14:textId="77777777" w:rsidR="003628A4" w:rsidRPr="00446EF6" w:rsidRDefault="003628A4" w:rsidP="00CD243C">
            <w:pPr>
              <w:keepLines/>
              <w:widowControl w:val="0"/>
              <w:spacing w:before="60" w:after="60"/>
              <w:jc w:val="center"/>
              <w:rPr>
                <w:ins w:id="153" w:author="Nguyen Thi Cuc" w:date="2022-09-15T10:15:00Z"/>
              </w:rPr>
            </w:pPr>
          </w:p>
        </w:tc>
        <w:tc>
          <w:tcPr>
            <w:tcW w:w="1949" w:type="dxa"/>
            <w:shd w:val="clear" w:color="auto" w:fill="auto"/>
          </w:tcPr>
          <w:p w14:paraId="12F5ED75" w14:textId="77777777" w:rsidR="003628A4" w:rsidRPr="00446EF6" w:rsidRDefault="003628A4" w:rsidP="00CD243C">
            <w:pPr>
              <w:keepLines/>
              <w:widowControl w:val="0"/>
              <w:pBdr>
                <w:top w:val="nil"/>
                <w:left w:val="nil"/>
                <w:bottom w:val="nil"/>
                <w:right w:val="nil"/>
                <w:between w:val="nil"/>
              </w:pBdr>
              <w:spacing w:before="60" w:after="60"/>
              <w:rPr>
                <w:ins w:id="154" w:author="Nguyen Thi Cuc" w:date="2022-09-15T10:15:00Z"/>
              </w:rPr>
            </w:pPr>
            <w:ins w:id="155" w:author="Nguyen Thi Cuc" w:date="2022-09-15T10:15:00Z">
              <w:r>
                <w:t>Nội dung trao đổi</w:t>
              </w:r>
            </w:ins>
          </w:p>
        </w:tc>
        <w:tc>
          <w:tcPr>
            <w:tcW w:w="1418" w:type="dxa"/>
            <w:shd w:val="clear" w:color="auto" w:fill="auto"/>
          </w:tcPr>
          <w:p w14:paraId="7FA35547" w14:textId="77777777" w:rsidR="003628A4" w:rsidRPr="00446EF6" w:rsidRDefault="003628A4" w:rsidP="00CD243C">
            <w:pPr>
              <w:keepLines/>
              <w:widowControl w:val="0"/>
              <w:pBdr>
                <w:top w:val="nil"/>
                <w:left w:val="nil"/>
                <w:bottom w:val="nil"/>
                <w:right w:val="nil"/>
                <w:between w:val="nil"/>
              </w:pBdr>
              <w:spacing w:before="60" w:after="60"/>
              <w:jc w:val="center"/>
              <w:rPr>
                <w:ins w:id="156" w:author="Nguyen Thi Cuc" w:date="2022-09-15T10:15:00Z"/>
              </w:rPr>
            </w:pPr>
          </w:p>
        </w:tc>
        <w:tc>
          <w:tcPr>
            <w:tcW w:w="1237" w:type="dxa"/>
            <w:shd w:val="clear" w:color="auto" w:fill="auto"/>
          </w:tcPr>
          <w:p w14:paraId="380B7257" w14:textId="77777777" w:rsidR="003628A4" w:rsidRPr="00446EF6" w:rsidRDefault="003628A4" w:rsidP="00CD243C">
            <w:pPr>
              <w:keepLines/>
              <w:widowControl w:val="0"/>
              <w:pBdr>
                <w:top w:val="nil"/>
                <w:left w:val="nil"/>
                <w:bottom w:val="nil"/>
                <w:right w:val="nil"/>
                <w:between w:val="nil"/>
              </w:pBdr>
              <w:spacing w:before="60" w:after="60"/>
              <w:jc w:val="center"/>
              <w:rPr>
                <w:ins w:id="157" w:author="Nguyen Thi Cuc" w:date="2022-09-15T10:15:00Z"/>
              </w:rPr>
            </w:pPr>
          </w:p>
        </w:tc>
        <w:tc>
          <w:tcPr>
            <w:tcW w:w="3690" w:type="dxa"/>
            <w:shd w:val="clear" w:color="auto" w:fill="auto"/>
          </w:tcPr>
          <w:p w14:paraId="2A2E3CAA" w14:textId="77777777" w:rsidR="003628A4" w:rsidRDefault="003628A4" w:rsidP="00CD243C">
            <w:pPr>
              <w:keepLines/>
              <w:widowControl w:val="0"/>
              <w:pBdr>
                <w:top w:val="nil"/>
                <w:left w:val="nil"/>
                <w:bottom w:val="nil"/>
                <w:right w:val="nil"/>
                <w:between w:val="nil"/>
              </w:pBdr>
              <w:spacing w:before="60" w:after="60"/>
              <w:rPr>
                <w:ins w:id="158" w:author="Nguyen Thi Cuc" w:date="2022-09-15T10:15:00Z"/>
              </w:rPr>
            </w:pPr>
            <w:ins w:id="159" w:author="Nguyen Thi Cuc" w:date="2022-09-15T10:15:00Z">
              <w:r>
                <w:t>Hiển thị danh sách nội dung trao đổi của đã comment. Nội dung hiển thị gồm:</w:t>
              </w:r>
            </w:ins>
          </w:p>
          <w:p w14:paraId="4AD9FD0E" w14:textId="77777777" w:rsidR="003628A4" w:rsidRDefault="003628A4" w:rsidP="00CD243C">
            <w:pPr>
              <w:pStyle w:val="ListParagraph"/>
              <w:keepLines/>
              <w:widowControl w:val="0"/>
              <w:numPr>
                <w:ilvl w:val="0"/>
                <w:numId w:val="6"/>
              </w:numPr>
              <w:pBdr>
                <w:top w:val="nil"/>
                <w:left w:val="nil"/>
                <w:bottom w:val="nil"/>
                <w:right w:val="nil"/>
                <w:between w:val="nil"/>
              </w:pBdr>
              <w:spacing w:before="60" w:after="60"/>
              <w:rPr>
                <w:ins w:id="160" w:author="Nguyen Thi Cuc" w:date="2022-09-15T10:15:00Z"/>
              </w:rPr>
            </w:pPr>
            <w:ins w:id="161" w:author="Nguyen Thi Cuc" w:date="2022-09-15T10:15:00Z">
              <w:r>
                <w:t>Ảnh người comment</w:t>
              </w:r>
            </w:ins>
          </w:p>
          <w:p w14:paraId="27CDDDE0" w14:textId="77777777" w:rsidR="003628A4" w:rsidRDefault="003628A4" w:rsidP="00CD243C">
            <w:pPr>
              <w:pStyle w:val="ListParagraph"/>
              <w:keepLines/>
              <w:widowControl w:val="0"/>
              <w:numPr>
                <w:ilvl w:val="0"/>
                <w:numId w:val="6"/>
              </w:numPr>
              <w:pBdr>
                <w:top w:val="nil"/>
                <w:left w:val="nil"/>
                <w:bottom w:val="nil"/>
                <w:right w:val="nil"/>
                <w:between w:val="nil"/>
              </w:pBdr>
              <w:spacing w:before="60" w:after="60"/>
              <w:rPr>
                <w:ins w:id="162" w:author="Nguyen Thi Cuc" w:date="2022-09-15T10:15:00Z"/>
              </w:rPr>
            </w:pPr>
            <w:ins w:id="163" w:author="Nguyen Thi Cuc" w:date="2022-09-15T10:15:00Z">
              <w:r>
                <w:t>Tên người comment</w:t>
              </w:r>
            </w:ins>
          </w:p>
          <w:p w14:paraId="1FC5A169" w14:textId="77777777" w:rsidR="003628A4" w:rsidRDefault="003628A4" w:rsidP="00CD243C">
            <w:pPr>
              <w:pStyle w:val="ListParagraph"/>
              <w:keepLines/>
              <w:widowControl w:val="0"/>
              <w:numPr>
                <w:ilvl w:val="0"/>
                <w:numId w:val="6"/>
              </w:numPr>
              <w:pBdr>
                <w:top w:val="nil"/>
                <w:left w:val="nil"/>
                <w:bottom w:val="nil"/>
                <w:right w:val="nil"/>
                <w:between w:val="nil"/>
              </w:pBdr>
              <w:spacing w:before="60" w:after="60"/>
              <w:rPr>
                <w:ins w:id="164" w:author="Nguyen Thi Cuc" w:date="2022-09-15T10:15:00Z"/>
              </w:rPr>
            </w:pPr>
            <w:ins w:id="165" w:author="Nguyen Thi Cuc" w:date="2022-09-15T10:15:00Z">
              <w:r>
                <w:t>Thời gian comment</w:t>
              </w:r>
            </w:ins>
          </w:p>
          <w:p w14:paraId="7BCDF41C" w14:textId="77777777" w:rsidR="003628A4" w:rsidRDefault="003628A4" w:rsidP="00CD243C">
            <w:pPr>
              <w:pStyle w:val="ListParagraph"/>
              <w:keepLines/>
              <w:widowControl w:val="0"/>
              <w:numPr>
                <w:ilvl w:val="0"/>
                <w:numId w:val="6"/>
              </w:numPr>
              <w:pBdr>
                <w:top w:val="nil"/>
                <w:left w:val="nil"/>
                <w:bottom w:val="nil"/>
                <w:right w:val="nil"/>
                <w:between w:val="nil"/>
              </w:pBdr>
              <w:spacing w:before="60" w:after="60"/>
              <w:rPr>
                <w:ins w:id="166" w:author="Nguyen Thi Cuc" w:date="2022-09-15T10:15:00Z"/>
              </w:rPr>
            </w:pPr>
            <w:ins w:id="167" w:author="Nguyen Thi Cuc" w:date="2022-09-15T10:15:00Z">
              <w:r>
                <w:t>Nội dung comment</w:t>
              </w:r>
            </w:ins>
          </w:p>
          <w:p w14:paraId="271AD481" w14:textId="77777777" w:rsidR="003628A4" w:rsidRPr="00446EF6" w:rsidRDefault="003628A4" w:rsidP="00CD243C">
            <w:pPr>
              <w:pStyle w:val="ListParagraph"/>
              <w:keepLines/>
              <w:widowControl w:val="0"/>
              <w:numPr>
                <w:ilvl w:val="0"/>
                <w:numId w:val="6"/>
              </w:numPr>
              <w:pBdr>
                <w:top w:val="nil"/>
                <w:left w:val="nil"/>
                <w:bottom w:val="nil"/>
                <w:right w:val="nil"/>
                <w:between w:val="nil"/>
              </w:pBdr>
              <w:spacing w:before="60" w:after="60"/>
              <w:rPr>
                <w:ins w:id="168" w:author="Nguyen Thi Cuc" w:date="2022-09-15T10:15:00Z"/>
              </w:rPr>
            </w:pPr>
            <w:ins w:id="169" w:author="Nguyen Thi Cuc" w:date="2022-09-15T10:15:00Z">
              <w:r>
                <w:t>Bộ phận phòng ban – Chức vụ người comment</w:t>
              </w:r>
            </w:ins>
          </w:p>
        </w:tc>
      </w:tr>
      <w:tr w:rsidR="003628A4" w:rsidRPr="002B44C4" w14:paraId="08ED0084" w14:textId="77777777" w:rsidTr="00CD243C">
        <w:trPr>
          <w:trHeight w:val="284"/>
          <w:jc w:val="center"/>
          <w:ins w:id="170" w:author="Nguyen Thi Cuc" w:date="2022-09-15T10:15:00Z"/>
        </w:trPr>
        <w:tc>
          <w:tcPr>
            <w:tcW w:w="881" w:type="dxa"/>
            <w:shd w:val="clear" w:color="auto" w:fill="auto"/>
            <w:vAlign w:val="center"/>
          </w:tcPr>
          <w:p w14:paraId="66F126B9" w14:textId="77777777" w:rsidR="003628A4" w:rsidRPr="00654780" w:rsidRDefault="003628A4" w:rsidP="00CD243C">
            <w:pPr>
              <w:spacing w:before="60" w:after="60" w:line="360" w:lineRule="auto"/>
              <w:ind w:left="142"/>
              <w:rPr>
                <w:ins w:id="171" w:author="Nguyen Thi Cuc" w:date="2022-09-15T10:15:00Z"/>
              </w:rPr>
            </w:pPr>
            <w:ins w:id="172" w:author="Nguyen Thi Cuc" w:date="2022-09-15T10:15:00Z">
              <w:r w:rsidRPr="00654780">
                <w:lastRenderedPageBreak/>
                <w:t>1</w:t>
              </w:r>
            </w:ins>
          </w:p>
        </w:tc>
        <w:tc>
          <w:tcPr>
            <w:tcW w:w="1949" w:type="dxa"/>
          </w:tcPr>
          <w:p w14:paraId="4C676A30" w14:textId="77777777" w:rsidR="003628A4" w:rsidRPr="002B44C4" w:rsidRDefault="003628A4" w:rsidP="00CD243C">
            <w:pPr>
              <w:keepLines/>
              <w:widowControl w:val="0"/>
              <w:pBdr>
                <w:top w:val="nil"/>
                <w:left w:val="nil"/>
                <w:bottom w:val="nil"/>
                <w:right w:val="nil"/>
                <w:between w:val="nil"/>
              </w:pBdr>
              <w:spacing w:before="60" w:after="60"/>
              <w:rPr>
                <w:ins w:id="173" w:author="Nguyen Thi Cuc" w:date="2022-09-15T10:15:00Z"/>
              </w:rPr>
            </w:pPr>
            <w:ins w:id="174" w:author="Nguyen Thi Cuc" w:date="2022-09-15T10:15:00Z">
              <w:r>
                <w:rPr>
                  <w:noProof/>
                </w:rPr>
                <w:drawing>
                  <wp:inline distT="0" distB="0" distL="0" distR="0" wp14:anchorId="75A4B87C" wp14:editId="4B4656D8">
                    <wp:extent cx="514286" cy="247619"/>
                    <wp:effectExtent l="0" t="0" r="635"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286" cy="247619"/>
                            </a:xfrm>
                            <a:prstGeom prst="rect">
                              <a:avLst/>
                            </a:prstGeom>
                          </pic:spPr>
                        </pic:pic>
                      </a:graphicData>
                    </a:graphic>
                  </wp:inline>
                </w:drawing>
              </w:r>
            </w:ins>
          </w:p>
        </w:tc>
        <w:tc>
          <w:tcPr>
            <w:tcW w:w="1418" w:type="dxa"/>
          </w:tcPr>
          <w:p w14:paraId="36618B41" w14:textId="77777777" w:rsidR="003628A4" w:rsidRPr="002B44C4" w:rsidRDefault="003628A4" w:rsidP="00CD243C">
            <w:pPr>
              <w:keepLines/>
              <w:widowControl w:val="0"/>
              <w:pBdr>
                <w:top w:val="nil"/>
                <w:left w:val="nil"/>
                <w:bottom w:val="nil"/>
                <w:right w:val="nil"/>
                <w:between w:val="nil"/>
              </w:pBdr>
              <w:spacing w:before="60" w:after="60"/>
              <w:rPr>
                <w:ins w:id="175" w:author="Nguyen Thi Cuc" w:date="2022-09-15T10:15:00Z"/>
              </w:rPr>
            </w:pPr>
          </w:p>
        </w:tc>
        <w:tc>
          <w:tcPr>
            <w:tcW w:w="1237" w:type="dxa"/>
          </w:tcPr>
          <w:p w14:paraId="572811F5" w14:textId="77777777" w:rsidR="003628A4" w:rsidRPr="002B44C4" w:rsidRDefault="003628A4" w:rsidP="00CD243C">
            <w:pPr>
              <w:keepLines/>
              <w:widowControl w:val="0"/>
              <w:pBdr>
                <w:top w:val="nil"/>
                <w:left w:val="nil"/>
                <w:bottom w:val="nil"/>
                <w:right w:val="nil"/>
                <w:between w:val="nil"/>
              </w:pBdr>
              <w:spacing w:before="60" w:after="60"/>
              <w:jc w:val="center"/>
              <w:rPr>
                <w:ins w:id="176" w:author="Nguyen Thi Cuc" w:date="2022-09-15T10:15:00Z"/>
              </w:rPr>
            </w:pPr>
          </w:p>
        </w:tc>
        <w:tc>
          <w:tcPr>
            <w:tcW w:w="3690" w:type="dxa"/>
          </w:tcPr>
          <w:p w14:paraId="3745B993" w14:textId="77777777" w:rsidR="003628A4" w:rsidRPr="002B44C4" w:rsidRDefault="003628A4" w:rsidP="00CD243C">
            <w:pPr>
              <w:keepLines/>
              <w:widowControl w:val="0"/>
              <w:pBdr>
                <w:top w:val="nil"/>
                <w:left w:val="nil"/>
                <w:bottom w:val="nil"/>
                <w:right w:val="nil"/>
                <w:between w:val="nil"/>
              </w:pBdr>
              <w:spacing w:before="60" w:after="60"/>
              <w:rPr>
                <w:ins w:id="177" w:author="Nguyen Thi Cuc" w:date="2022-09-15T10:15:00Z"/>
              </w:rPr>
            </w:pPr>
            <w:ins w:id="178" w:author="Nguyen Thi Cuc" w:date="2022-09-15T10:15:00Z">
              <w:r>
                <w:t>Nhập nội dung trả lời comment của người đã thực hiện comment</w:t>
              </w:r>
            </w:ins>
          </w:p>
        </w:tc>
      </w:tr>
      <w:tr w:rsidR="003628A4" w:rsidRPr="002B44C4" w14:paraId="5FB45B83" w14:textId="77777777" w:rsidTr="00CD243C">
        <w:trPr>
          <w:trHeight w:val="284"/>
          <w:jc w:val="center"/>
          <w:ins w:id="179" w:author="Nguyen Thi Cuc" w:date="2022-09-15T10:15:00Z"/>
        </w:trPr>
        <w:tc>
          <w:tcPr>
            <w:tcW w:w="881" w:type="dxa"/>
            <w:shd w:val="clear" w:color="auto" w:fill="auto"/>
            <w:vAlign w:val="center"/>
          </w:tcPr>
          <w:p w14:paraId="07397FB4" w14:textId="77777777" w:rsidR="003628A4" w:rsidRPr="00654780" w:rsidRDefault="003628A4" w:rsidP="00CD243C">
            <w:pPr>
              <w:spacing w:before="60" w:after="60" w:line="360" w:lineRule="auto"/>
              <w:ind w:left="142"/>
              <w:rPr>
                <w:ins w:id="180" w:author="Nguyen Thi Cuc" w:date="2022-09-15T10:15:00Z"/>
              </w:rPr>
            </w:pPr>
            <w:ins w:id="181" w:author="Nguyen Thi Cuc" w:date="2022-09-15T10:15:00Z">
              <w:r w:rsidRPr="00654780">
                <w:t>2</w:t>
              </w:r>
            </w:ins>
          </w:p>
        </w:tc>
        <w:tc>
          <w:tcPr>
            <w:tcW w:w="1949" w:type="dxa"/>
          </w:tcPr>
          <w:p w14:paraId="43E4D543" w14:textId="77777777" w:rsidR="003628A4" w:rsidRPr="002B44C4" w:rsidRDefault="003628A4" w:rsidP="00CD243C">
            <w:pPr>
              <w:keepLines/>
              <w:widowControl w:val="0"/>
              <w:pBdr>
                <w:top w:val="nil"/>
                <w:left w:val="nil"/>
                <w:bottom w:val="nil"/>
                <w:right w:val="nil"/>
                <w:between w:val="nil"/>
              </w:pBdr>
              <w:spacing w:before="60" w:after="60"/>
              <w:rPr>
                <w:ins w:id="182" w:author="Nguyen Thi Cuc" w:date="2022-09-15T10:15:00Z"/>
              </w:rPr>
            </w:pPr>
            <w:ins w:id="183" w:author="Nguyen Thi Cuc" w:date="2022-09-15T10:15:00Z">
              <w:r>
                <w:rPr>
                  <w:noProof/>
                </w:rPr>
                <w:drawing>
                  <wp:inline distT="0" distB="0" distL="0" distR="0" wp14:anchorId="647E8897" wp14:editId="654AE6D0">
                    <wp:extent cx="1100455" cy="295275"/>
                    <wp:effectExtent l="0" t="0" r="444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00455" cy="295275"/>
                            </a:xfrm>
                            <a:prstGeom prst="rect">
                              <a:avLst/>
                            </a:prstGeom>
                          </pic:spPr>
                        </pic:pic>
                      </a:graphicData>
                    </a:graphic>
                  </wp:inline>
                </w:drawing>
              </w:r>
            </w:ins>
          </w:p>
        </w:tc>
        <w:tc>
          <w:tcPr>
            <w:tcW w:w="1418" w:type="dxa"/>
          </w:tcPr>
          <w:p w14:paraId="3CD64002" w14:textId="77777777" w:rsidR="003628A4" w:rsidRPr="002B44C4" w:rsidRDefault="003628A4" w:rsidP="00CD243C">
            <w:pPr>
              <w:keepLines/>
              <w:widowControl w:val="0"/>
              <w:pBdr>
                <w:top w:val="nil"/>
                <w:left w:val="nil"/>
                <w:bottom w:val="nil"/>
                <w:right w:val="nil"/>
                <w:between w:val="nil"/>
              </w:pBdr>
              <w:spacing w:before="60" w:after="60"/>
              <w:rPr>
                <w:ins w:id="184" w:author="Nguyen Thi Cuc" w:date="2022-09-15T10:15:00Z"/>
              </w:rPr>
            </w:pPr>
          </w:p>
        </w:tc>
        <w:tc>
          <w:tcPr>
            <w:tcW w:w="1237" w:type="dxa"/>
          </w:tcPr>
          <w:p w14:paraId="0262704F" w14:textId="77777777" w:rsidR="003628A4" w:rsidRPr="002B44C4" w:rsidRDefault="003628A4" w:rsidP="00CD243C">
            <w:pPr>
              <w:keepLines/>
              <w:widowControl w:val="0"/>
              <w:pBdr>
                <w:top w:val="nil"/>
                <w:left w:val="nil"/>
                <w:bottom w:val="nil"/>
                <w:right w:val="nil"/>
                <w:between w:val="nil"/>
              </w:pBdr>
              <w:spacing w:before="60" w:after="60"/>
              <w:jc w:val="center"/>
              <w:rPr>
                <w:ins w:id="185" w:author="Nguyen Thi Cuc" w:date="2022-09-15T10:15:00Z"/>
              </w:rPr>
            </w:pPr>
          </w:p>
        </w:tc>
        <w:tc>
          <w:tcPr>
            <w:tcW w:w="3690" w:type="dxa"/>
          </w:tcPr>
          <w:p w14:paraId="157B498A" w14:textId="77777777" w:rsidR="003628A4" w:rsidRDefault="003628A4" w:rsidP="00CD243C">
            <w:pPr>
              <w:keepLines/>
              <w:widowControl w:val="0"/>
              <w:pBdr>
                <w:top w:val="nil"/>
                <w:left w:val="nil"/>
                <w:bottom w:val="nil"/>
                <w:right w:val="nil"/>
                <w:between w:val="nil"/>
              </w:pBdr>
              <w:spacing w:before="60" w:after="60"/>
              <w:rPr>
                <w:ins w:id="186" w:author="Nguyen Thi Cuc" w:date="2022-09-15T10:15:00Z"/>
              </w:rPr>
            </w:pPr>
            <w:ins w:id="187" w:author="Nguyen Thi Cuc" w:date="2022-09-15T10:15:00Z">
              <w:r>
                <w:t>Vùng nhập nội dung commnet bao gồm các biểu tượng</w:t>
              </w:r>
            </w:ins>
          </w:p>
          <w:p w14:paraId="35C0E783" w14:textId="77777777" w:rsidR="003628A4" w:rsidRDefault="003628A4" w:rsidP="00CD243C">
            <w:pPr>
              <w:keepLines/>
              <w:widowControl w:val="0"/>
              <w:pBdr>
                <w:top w:val="nil"/>
                <w:left w:val="nil"/>
                <w:bottom w:val="nil"/>
                <w:right w:val="nil"/>
                <w:between w:val="nil"/>
              </w:pBdr>
              <w:spacing w:before="60" w:after="60"/>
              <w:rPr>
                <w:ins w:id="188" w:author="Nguyen Thi Cuc" w:date="2022-09-15T10:15:00Z"/>
              </w:rPr>
            </w:pPr>
            <w:ins w:id="189" w:author="Nguyen Thi Cuc" w:date="2022-09-15T10:15:00Z">
              <w:r>
                <w:rPr>
                  <w:noProof/>
                </w:rPr>
                <w:drawing>
                  <wp:inline distT="0" distB="0" distL="0" distR="0" wp14:anchorId="0585B13A" wp14:editId="74ECB49D">
                    <wp:extent cx="304762" cy="295238"/>
                    <wp:effectExtent l="0" t="0" r="63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762" cy="295238"/>
                            </a:xfrm>
                            <a:prstGeom prst="rect">
                              <a:avLst/>
                            </a:prstGeom>
                          </pic:spPr>
                        </pic:pic>
                      </a:graphicData>
                    </a:graphic>
                  </wp:inline>
                </w:drawing>
              </w:r>
              <w:r>
                <w:t xml:space="preserve"> biểu tượng chọn icon cảm xúc</w:t>
              </w:r>
            </w:ins>
          </w:p>
          <w:p w14:paraId="447E55CB" w14:textId="77777777" w:rsidR="003628A4" w:rsidRDefault="003628A4" w:rsidP="00CD243C">
            <w:pPr>
              <w:keepLines/>
              <w:widowControl w:val="0"/>
              <w:pBdr>
                <w:top w:val="nil"/>
                <w:left w:val="nil"/>
                <w:bottom w:val="nil"/>
                <w:right w:val="nil"/>
                <w:between w:val="nil"/>
              </w:pBdr>
              <w:spacing w:before="60" w:after="60"/>
              <w:rPr>
                <w:ins w:id="190" w:author="Nguyen Thi Cuc" w:date="2022-09-15T10:15:00Z"/>
              </w:rPr>
            </w:pPr>
            <w:ins w:id="191" w:author="Nguyen Thi Cuc" w:date="2022-09-15T10:15:00Z">
              <w:r>
                <w:rPr>
                  <w:noProof/>
                </w:rPr>
                <w:drawing>
                  <wp:inline distT="0" distB="0" distL="0" distR="0" wp14:anchorId="37D9F43B" wp14:editId="3F7B4563">
                    <wp:extent cx="257143" cy="304762"/>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143" cy="304762"/>
                            </a:xfrm>
                            <a:prstGeom prst="rect">
                              <a:avLst/>
                            </a:prstGeom>
                          </pic:spPr>
                        </pic:pic>
                      </a:graphicData>
                    </a:graphic>
                  </wp:inline>
                </w:drawing>
              </w:r>
              <w:r>
                <w:t>Biểu tượng chọn tệp đính kèm file</w:t>
              </w:r>
            </w:ins>
          </w:p>
          <w:p w14:paraId="3DAE3858" w14:textId="77777777" w:rsidR="003628A4" w:rsidRPr="002B44C4" w:rsidRDefault="003628A4" w:rsidP="00CD243C">
            <w:pPr>
              <w:keepLines/>
              <w:widowControl w:val="0"/>
              <w:pBdr>
                <w:top w:val="nil"/>
                <w:left w:val="nil"/>
                <w:bottom w:val="nil"/>
                <w:right w:val="nil"/>
                <w:between w:val="nil"/>
              </w:pBdr>
              <w:spacing w:before="60" w:after="60"/>
              <w:rPr>
                <w:ins w:id="192" w:author="Nguyen Thi Cuc" w:date="2022-09-15T10:15:00Z"/>
              </w:rPr>
            </w:pPr>
            <w:ins w:id="193" w:author="Nguyen Thi Cuc" w:date="2022-09-15T10:15:00Z">
              <w:r>
                <w:rPr>
                  <w:noProof/>
                </w:rPr>
                <w:drawing>
                  <wp:inline distT="0" distB="0" distL="0" distR="0" wp14:anchorId="7721CB84" wp14:editId="66897E03">
                    <wp:extent cx="295238" cy="247619"/>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38" cy="247619"/>
                            </a:xfrm>
                            <a:prstGeom prst="rect">
                              <a:avLst/>
                            </a:prstGeom>
                          </pic:spPr>
                        </pic:pic>
                      </a:graphicData>
                    </a:graphic>
                  </wp:inline>
                </w:drawing>
              </w:r>
              <w:r>
                <w:t>Biểu tượng gửi nội dung đã nhập</w:t>
              </w:r>
            </w:ins>
          </w:p>
        </w:tc>
      </w:tr>
    </w:tbl>
    <w:p w14:paraId="25279EBD" w14:textId="77777777" w:rsidR="003628A4" w:rsidRPr="002B44C4" w:rsidRDefault="003628A4" w:rsidP="003628A4">
      <w:pPr>
        <w:rPr>
          <w:ins w:id="194" w:author="Nguyen Thi Cuc" w:date="2022-09-15T10:15:00Z"/>
        </w:rPr>
      </w:pPr>
    </w:p>
    <w:p w14:paraId="086322FE" w14:textId="77777777" w:rsidR="006A4074" w:rsidRPr="002B44C4" w:rsidRDefault="006A4074" w:rsidP="006A4074"/>
    <w:p w14:paraId="3427FE94" w14:textId="00E0A759" w:rsidR="00C53E9C" w:rsidRPr="002B44C4" w:rsidRDefault="00C53E9C" w:rsidP="00C53E9C">
      <w:pPr>
        <w:pStyle w:val="Heading2"/>
        <w:numPr>
          <w:ilvl w:val="0"/>
          <w:numId w:val="18"/>
        </w:numPr>
        <w:rPr>
          <w:rFonts w:cs="Times New Roman"/>
          <w:color w:val="auto"/>
          <w:sz w:val="24"/>
          <w:szCs w:val="24"/>
        </w:rPr>
      </w:pPr>
      <w:r w:rsidRPr="002B44C4">
        <w:rPr>
          <w:rFonts w:cs="Times New Roman"/>
          <w:color w:val="auto"/>
          <w:sz w:val="24"/>
          <w:szCs w:val="24"/>
        </w:rPr>
        <w:lastRenderedPageBreak/>
        <w:t>Khai báo tổn thất</w:t>
      </w:r>
      <w:bookmarkEnd w:id="70"/>
    </w:p>
    <w:p w14:paraId="7D5E4249" w14:textId="77BB148B" w:rsidR="00C53E9C" w:rsidRPr="002B44C4" w:rsidRDefault="00C53E9C" w:rsidP="00C53E9C">
      <w:pPr>
        <w:pStyle w:val="Heading3"/>
        <w:numPr>
          <w:ilvl w:val="1"/>
          <w:numId w:val="18"/>
        </w:numPr>
        <w:rPr>
          <w:rFonts w:cs="Times New Roman"/>
          <w:sz w:val="24"/>
        </w:rPr>
      </w:pPr>
      <w:bookmarkStart w:id="195" w:name="_heading=h.2jxsxqh" w:colFirst="0" w:colLast="0"/>
      <w:bookmarkStart w:id="196" w:name="_Toc113613650"/>
      <w:bookmarkEnd w:id="195"/>
      <w:r w:rsidRPr="002B44C4">
        <w:rPr>
          <w:rFonts w:cs="Times New Roman"/>
          <w:sz w:val="24"/>
        </w:rPr>
        <w:t>Quy trình nghiệp vụ</w:t>
      </w:r>
      <w:bookmarkEnd w:id="196"/>
    </w:p>
    <w:p w14:paraId="5F101194" w14:textId="60785900" w:rsidR="008F0297" w:rsidRPr="002B44C4" w:rsidRDefault="008F0297">
      <w:pPr>
        <w:pStyle w:val="Heading4"/>
        <w:numPr>
          <w:ilvl w:val="2"/>
          <w:numId w:val="18"/>
        </w:numPr>
        <w:rPr>
          <w:rFonts w:cs="Times New Roman"/>
        </w:rPr>
        <w:pPrChange w:id="197" w:author="Microsoft Office User" w:date="2022-09-15T12:07:00Z">
          <w:pPr>
            <w:pStyle w:val="Heading4"/>
            <w:numPr>
              <w:ilvl w:val="2"/>
              <w:numId w:val="1"/>
            </w:numPr>
            <w:ind w:left="1224" w:hanging="504"/>
          </w:pPr>
        </w:pPrChange>
      </w:pPr>
      <w:r w:rsidRPr="002B44C4">
        <w:rPr>
          <w:rFonts w:cs="Times New Roman"/>
        </w:rPr>
        <w:t>Quy trình</w:t>
      </w:r>
    </w:p>
    <w:p w14:paraId="2421F883" w14:textId="65E009B2" w:rsidR="00C53E9C" w:rsidRPr="002B44C4" w:rsidRDefault="00DA3073" w:rsidP="00FA4E77">
      <w:pPr>
        <w:jc w:val="center"/>
      </w:pPr>
      <w:sdt>
        <w:sdtPr>
          <w:tag w:val="goog_rdk_1"/>
          <w:id w:val="-576520764"/>
        </w:sdtPr>
        <w:sdtEndPr/>
        <w:sdtContent/>
      </w:sdt>
      <w:r w:rsidR="00FA4E77" w:rsidRPr="002B44C4">
        <w:t xml:space="preserve"> </w:t>
      </w:r>
      <w:r w:rsidR="00FA4E77" w:rsidRPr="002B44C4">
        <w:rPr>
          <w:noProof/>
        </w:rPr>
        <w:drawing>
          <wp:inline distT="0" distB="0" distL="0" distR="0" wp14:anchorId="6E139AAF" wp14:editId="750D6CF1">
            <wp:extent cx="3495731" cy="8254194"/>
            <wp:effectExtent l="0" t="0" r="0" b="0"/>
            <wp:docPr id="35" name="Picture 35" descr="https://f5-zpcloud.zdn.vn/7693069459874141277/91a2f090faee3eb067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5-zpcloud.zdn.vn/7693069459874141277/91a2f090faee3eb067f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3636" cy="8272859"/>
                    </a:xfrm>
                    <a:prstGeom prst="rect">
                      <a:avLst/>
                    </a:prstGeom>
                    <a:noFill/>
                    <a:ln>
                      <a:noFill/>
                    </a:ln>
                  </pic:spPr>
                </pic:pic>
              </a:graphicData>
            </a:graphic>
          </wp:inline>
        </w:drawing>
      </w:r>
    </w:p>
    <w:p w14:paraId="46477528" w14:textId="7D5B36EB" w:rsidR="00C53E9C" w:rsidRPr="002B44C4" w:rsidRDefault="00C53E9C">
      <w:pPr>
        <w:pStyle w:val="Heading4"/>
        <w:numPr>
          <w:ilvl w:val="2"/>
          <w:numId w:val="18"/>
        </w:numPr>
        <w:rPr>
          <w:rFonts w:cs="Times New Roman"/>
        </w:rPr>
        <w:pPrChange w:id="198" w:author="Microsoft Office User" w:date="2022-09-15T12:08:00Z">
          <w:pPr>
            <w:pStyle w:val="Heading4"/>
            <w:numPr>
              <w:ilvl w:val="2"/>
              <w:numId w:val="1"/>
            </w:numPr>
            <w:ind w:left="1224" w:hanging="504"/>
          </w:pPr>
        </w:pPrChange>
      </w:pPr>
      <w:bookmarkStart w:id="199" w:name="_heading=h.z337ya" w:colFirst="0" w:colLast="0"/>
      <w:bookmarkStart w:id="200" w:name="_Toc113613651"/>
      <w:bookmarkEnd w:id="199"/>
      <w:r w:rsidRPr="002B44C4">
        <w:rPr>
          <w:rFonts w:cs="Times New Roman"/>
        </w:rPr>
        <w:lastRenderedPageBreak/>
        <w:t>Mô tả quy trình</w:t>
      </w:r>
      <w:bookmarkEnd w:id="200"/>
    </w:p>
    <w:p w14:paraId="3E6668E1" w14:textId="77777777" w:rsidR="00C53E9C" w:rsidRPr="002B44C4" w:rsidRDefault="00C53E9C" w:rsidP="00C53E9C"/>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C53E9C" w:rsidRPr="002B44C4" w14:paraId="14915280" w14:textId="77777777" w:rsidTr="00E34A49">
        <w:trPr>
          <w:trHeight w:val="284"/>
          <w:jc w:val="center"/>
        </w:trPr>
        <w:tc>
          <w:tcPr>
            <w:tcW w:w="881" w:type="dxa"/>
            <w:shd w:val="clear" w:color="auto" w:fill="D9D9D9" w:themeFill="background1" w:themeFillShade="D9"/>
            <w:vAlign w:val="center"/>
          </w:tcPr>
          <w:p w14:paraId="79D26869" w14:textId="77777777" w:rsidR="00C53E9C" w:rsidRPr="00E34A49" w:rsidRDefault="00C53E9C" w:rsidP="00C53E9C">
            <w:pPr>
              <w:spacing w:before="60" w:after="60" w:line="360" w:lineRule="auto"/>
              <w:ind w:left="142"/>
              <w:rPr>
                <w:b/>
              </w:rPr>
            </w:pPr>
            <w:r w:rsidRPr="00E34A49">
              <w:rPr>
                <w:b/>
              </w:rPr>
              <w:t>STT</w:t>
            </w:r>
          </w:p>
        </w:tc>
        <w:tc>
          <w:tcPr>
            <w:tcW w:w="1627" w:type="dxa"/>
            <w:shd w:val="clear" w:color="auto" w:fill="D9D9D9" w:themeFill="background1" w:themeFillShade="D9"/>
          </w:tcPr>
          <w:p w14:paraId="17FC7AD5" w14:textId="77777777" w:rsidR="00C53E9C" w:rsidRPr="00E34A49" w:rsidRDefault="00C53E9C" w:rsidP="00C53E9C">
            <w:pPr>
              <w:keepLines/>
              <w:widowControl w:val="0"/>
              <w:pBdr>
                <w:top w:val="nil"/>
                <w:left w:val="nil"/>
                <w:bottom w:val="nil"/>
                <w:right w:val="nil"/>
                <w:between w:val="nil"/>
              </w:pBdr>
              <w:spacing w:before="60" w:after="60" w:line="360" w:lineRule="auto"/>
              <w:rPr>
                <w:b/>
              </w:rPr>
            </w:pPr>
            <w:r w:rsidRPr="00E34A49">
              <w:rPr>
                <w:b/>
              </w:rPr>
              <w:t>Tên bước</w:t>
            </w:r>
          </w:p>
        </w:tc>
        <w:tc>
          <w:tcPr>
            <w:tcW w:w="1447" w:type="dxa"/>
            <w:shd w:val="clear" w:color="auto" w:fill="D9D9D9" w:themeFill="background1" w:themeFillShade="D9"/>
          </w:tcPr>
          <w:p w14:paraId="4C010C6E" w14:textId="77777777" w:rsidR="00C53E9C" w:rsidRPr="00E34A49" w:rsidRDefault="00C53E9C" w:rsidP="00C53E9C">
            <w:pPr>
              <w:keepLines/>
              <w:widowControl w:val="0"/>
              <w:pBdr>
                <w:top w:val="nil"/>
                <w:left w:val="nil"/>
                <w:bottom w:val="nil"/>
                <w:right w:val="nil"/>
                <w:between w:val="nil"/>
              </w:pBdr>
              <w:spacing w:before="60" w:after="60" w:line="360" w:lineRule="auto"/>
              <w:rPr>
                <w:b/>
              </w:rPr>
            </w:pPr>
            <w:r w:rsidRPr="00E34A49">
              <w:rPr>
                <w:b/>
              </w:rPr>
              <w:t>Vai trò</w:t>
            </w:r>
          </w:p>
        </w:tc>
        <w:tc>
          <w:tcPr>
            <w:tcW w:w="3343" w:type="dxa"/>
            <w:shd w:val="clear" w:color="auto" w:fill="D9D9D9" w:themeFill="background1" w:themeFillShade="D9"/>
          </w:tcPr>
          <w:p w14:paraId="5F46A3A3" w14:textId="77777777" w:rsidR="00C53E9C" w:rsidRPr="00E34A49" w:rsidRDefault="00C53E9C" w:rsidP="00C53E9C">
            <w:pPr>
              <w:keepLines/>
              <w:widowControl w:val="0"/>
              <w:pBdr>
                <w:top w:val="nil"/>
                <w:left w:val="nil"/>
                <w:bottom w:val="nil"/>
                <w:right w:val="nil"/>
                <w:between w:val="nil"/>
              </w:pBdr>
              <w:spacing w:before="60" w:after="60" w:line="360" w:lineRule="auto"/>
              <w:rPr>
                <w:b/>
              </w:rPr>
            </w:pPr>
            <w:r w:rsidRPr="00E34A49">
              <w:rPr>
                <w:b/>
              </w:rPr>
              <w:t>Mô tả nội dung</w:t>
            </w:r>
          </w:p>
        </w:tc>
        <w:tc>
          <w:tcPr>
            <w:tcW w:w="1533" w:type="dxa"/>
            <w:shd w:val="clear" w:color="auto" w:fill="D9D9D9" w:themeFill="background1" w:themeFillShade="D9"/>
            <w:vAlign w:val="center"/>
          </w:tcPr>
          <w:p w14:paraId="34008F97" w14:textId="77777777" w:rsidR="00C53E9C" w:rsidRPr="00E34A49" w:rsidRDefault="00C53E9C" w:rsidP="00C53E9C">
            <w:pPr>
              <w:keepLines/>
              <w:widowControl w:val="0"/>
              <w:pBdr>
                <w:top w:val="nil"/>
                <w:left w:val="nil"/>
                <w:bottom w:val="nil"/>
                <w:right w:val="nil"/>
                <w:between w:val="nil"/>
              </w:pBdr>
              <w:spacing w:before="60" w:after="60" w:line="360" w:lineRule="auto"/>
              <w:rPr>
                <w:b/>
              </w:rPr>
            </w:pPr>
            <w:r w:rsidRPr="00E34A49">
              <w:rPr>
                <w:b/>
              </w:rPr>
              <w:t>Thực hiện</w:t>
            </w:r>
          </w:p>
        </w:tc>
      </w:tr>
      <w:tr w:rsidR="00C53E9C" w:rsidRPr="002B44C4" w14:paraId="2634E690" w14:textId="77777777" w:rsidTr="00E34A49">
        <w:trPr>
          <w:trHeight w:val="284"/>
          <w:jc w:val="center"/>
        </w:trPr>
        <w:tc>
          <w:tcPr>
            <w:tcW w:w="881" w:type="dxa"/>
            <w:shd w:val="clear" w:color="auto" w:fill="auto"/>
            <w:vAlign w:val="center"/>
          </w:tcPr>
          <w:p w14:paraId="2616A648" w14:textId="77777777" w:rsidR="00C53E9C" w:rsidRPr="002B44C4" w:rsidRDefault="00C53E9C" w:rsidP="00C53E9C">
            <w:pPr>
              <w:spacing w:before="60" w:after="60" w:line="360" w:lineRule="auto"/>
              <w:ind w:left="142"/>
              <w:rPr>
                <w:b/>
              </w:rPr>
            </w:pPr>
            <w:r w:rsidRPr="002B44C4">
              <w:rPr>
                <w:b/>
              </w:rPr>
              <w:t>B1</w:t>
            </w:r>
          </w:p>
        </w:tc>
        <w:tc>
          <w:tcPr>
            <w:tcW w:w="1627" w:type="dxa"/>
          </w:tcPr>
          <w:p w14:paraId="4DF5F152" w14:textId="77777777" w:rsidR="00C53E9C" w:rsidRPr="002B44C4" w:rsidRDefault="00C53E9C" w:rsidP="00C53E9C">
            <w:pPr>
              <w:keepLines/>
              <w:widowControl w:val="0"/>
              <w:pBdr>
                <w:top w:val="nil"/>
                <w:left w:val="nil"/>
                <w:bottom w:val="nil"/>
                <w:right w:val="nil"/>
                <w:between w:val="nil"/>
              </w:pBdr>
              <w:spacing w:before="60" w:after="60"/>
            </w:pPr>
            <w:r w:rsidRPr="002B44C4">
              <w:t>Đăng nhập vào hệ thống</w:t>
            </w:r>
          </w:p>
        </w:tc>
        <w:tc>
          <w:tcPr>
            <w:tcW w:w="1447" w:type="dxa"/>
          </w:tcPr>
          <w:p w14:paraId="6F37B678" w14:textId="77777777" w:rsidR="00C53E9C" w:rsidRPr="002B44C4" w:rsidRDefault="00C53E9C" w:rsidP="00C53E9C">
            <w:pPr>
              <w:keepLines/>
              <w:widowControl w:val="0"/>
              <w:pBdr>
                <w:top w:val="nil"/>
                <w:left w:val="nil"/>
                <w:bottom w:val="nil"/>
                <w:right w:val="nil"/>
                <w:between w:val="nil"/>
              </w:pBdr>
              <w:spacing w:before="60" w:after="60"/>
            </w:pPr>
            <w:r w:rsidRPr="002B44C4">
              <w:t>KH, MG, CBCĐ, GQKN</w:t>
            </w:r>
          </w:p>
        </w:tc>
        <w:tc>
          <w:tcPr>
            <w:tcW w:w="3343" w:type="dxa"/>
          </w:tcPr>
          <w:p w14:paraId="47601813" w14:textId="66ED6119" w:rsidR="006F7F35" w:rsidRPr="002B44C4" w:rsidRDefault="00C53E9C" w:rsidP="006F7F35">
            <w:pPr>
              <w:keepLines/>
              <w:widowControl w:val="0"/>
              <w:pBdr>
                <w:top w:val="nil"/>
                <w:left w:val="nil"/>
                <w:bottom w:val="nil"/>
                <w:right w:val="nil"/>
                <w:between w:val="nil"/>
              </w:pBdr>
              <w:spacing w:before="60" w:after="60"/>
            </w:pPr>
            <w:r w:rsidRPr="002B44C4">
              <w:t xml:space="preserve">Để thực hiện khai báo tổn thất, người dùng truy cập hệ thống, nhập thông tin: </w:t>
            </w:r>
            <w:r w:rsidR="006F7F35" w:rsidRPr="002B44C4">
              <w:t>username, password để đăng nhập</w:t>
            </w:r>
          </w:p>
        </w:tc>
        <w:tc>
          <w:tcPr>
            <w:tcW w:w="1533" w:type="dxa"/>
            <w:vAlign w:val="center"/>
          </w:tcPr>
          <w:p w14:paraId="4C885BC1" w14:textId="77777777" w:rsidR="00C53E9C" w:rsidRPr="002B44C4" w:rsidRDefault="00C53E9C" w:rsidP="00C53E9C">
            <w:pPr>
              <w:keepLines/>
              <w:widowControl w:val="0"/>
              <w:pBdr>
                <w:top w:val="nil"/>
                <w:left w:val="nil"/>
                <w:bottom w:val="nil"/>
                <w:right w:val="nil"/>
                <w:between w:val="nil"/>
              </w:pBdr>
              <w:spacing w:before="60" w:after="60"/>
            </w:pPr>
            <w:r w:rsidRPr="002B44C4">
              <w:t>Thực hiện trên hệ thống</w:t>
            </w:r>
          </w:p>
        </w:tc>
      </w:tr>
      <w:tr w:rsidR="00C53E9C" w:rsidRPr="002B44C4" w14:paraId="3F60AE5A" w14:textId="77777777" w:rsidTr="00E34A49">
        <w:trPr>
          <w:trHeight w:val="284"/>
          <w:jc w:val="center"/>
        </w:trPr>
        <w:tc>
          <w:tcPr>
            <w:tcW w:w="881" w:type="dxa"/>
            <w:shd w:val="clear" w:color="auto" w:fill="auto"/>
            <w:vAlign w:val="center"/>
          </w:tcPr>
          <w:p w14:paraId="567DE7EB" w14:textId="77777777" w:rsidR="00C53E9C" w:rsidRPr="002B44C4" w:rsidRDefault="00C53E9C" w:rsidP="00C53E9C">
            <w:pPr>
              <w:spacing w:before="60" w:after="60" w:line="360" w:lineRule="auto"/>
              <w:ind w:left="142"/>
              <w:rPr>
                <w:b/>
              </w:rPr>
            </w:pPr>
            <w:r w:rsidRPr="002B44C4">
              <w:rPr>
                <w:b/>
              </w:rPr>
              <w:t>B2</w:t>
            </w:r>
          </w:p>
        </w:tc>
        <w:tc>
          <w:tcPr>
            <w:tcW w:w="1627" w:type="dxa"/>
          </w:tcPr>
          <w:p w14:paraId="373718C2" w14:textId="77777777" w:rsidR="00C53E9C" w:rsidRPr="002B44C4" w:rsidRDefault="00C53E9C" w:rsidP="00C53E9C">
            <w:pPr>
              <w:keepLines/>
              <w:widowControl w:val="0"/>
              <w:pBdr>
                <w:top w:val="nil"/>
                <w:left w:val="nil"/>
                <w:bottom w:val="nil"/>
                <w:right w:val="nil"/>
                <w:between w:val="nil"/>
              </w:pBdr>
              <w:spacing w:before="60" w:after="60"/>
            </w:pPr>
            <w:r w:rsidRPr="002B44C4">
              <w:t>Khai báo tổn thất</w:t>
            </w:r>
          </w:p>
        </w:tc>
        <w:tc>
          <w:tcPr>
            <w:tcW w:w="1447" w:type="dxa"/>
          </w:tcPr>
          <w:p w14:paraId="57BDA404" w14:textId="77777777" w:rsidR="00C53E9C" w:rsidRPr="002B44C4" w:rsidRDefault="00C53E9C" w:rsidP="00C53E9C">
            <w:pPr>
              <w:keepLines/>
              <w:widowControl w:val="0"/>
              <w:pBdr>
                <w:top w:val="nil"/>
                <w:left w:val="nil"/>
                <w:bottom w:val="nil"/>
                <w:right w:val="nil"/>
                <w:between w:val="nil"/>
              </w:pBdr>
              <w:spacing w:before="60" w:after="60"/>
            </w:pPr>
            <w:r w:rsidRPr="002B44C4">
              <w:t>KH, MG, CBCĐ, GQKN</w:t>
            </w:r>
          </w:p>
        </w:tc>
        <w:tc>
          <w:tcPr>
            <w:tcW w:w="3343" w:type="dxa"/>
          </w:tcPr>
          <w:p w14:paraId="305FB5E9" w14:textId="4E2F42B0" w:rsidR="004C5850" w:rsidRPr="002B44C4" w:rsidRDefault="00DC78CB" w:rsidP="00D72E0B">
            <w:pPr>
              <w:keepLines/>
              <w:widowControl w:val="0"/>
              <w:pBdr>
                <w:top w:val="nil"/>
                <w:left w:val="nil"/>
                <w:bottom w:val="nil"/>
                <w:right w:val="nil"/>
                <w:between w:val="nil"/>
              </w:pBdr>
              <w:spacing w:before="60" w:after="60"/>
            </w:pPr>
            <w:r w:rsidRPr="002B44C4">
              <w:t xml:space="preserve">Người dùng truy cập hệ thống thành công, nhấn chọn [Danh sách tổn thất] =&gt; chọn [Thêm mới] </w:t>
            </w:r>
            <w:r w:rsidR="00C53E9C" w:rsidRPr="002B44C4">
              <w:t>hiển thị giao diện khai báo tổn thất</w:t>
            </w:r>
            <w:r w:rsidR="00D72E0B">
              <w:t xml:space="preserve"> theo từng vai trò của tài khoản người dùng: CBPVI hoặc KH/MG</w:t>
            </w:r>
          </w:p>
        </w:tc>
        <w:tc>
          <w:tcPr>
            <w:tcW w:w="1533" w:type="dxa"/>
            <w:vAlign w:val="center"/>
          </w:tcPr>
          <w:p w14:paraId="62D2785F" w14:textId="77777777" w:rsidR="00C53E9C" w:rsidRPr="002B44C4" w:rsidRDefault="00C53E9C" w:rsidP="00C53E9C">
            <w:pPr>
              <w:keepLines/>
              <w:widowControl w:val="0"/>
              <w:pBdr>
                <w:top w:val="nil"/>
                <w:left w:val="nil"/>
                <w:bottom w:val="nil"/>
                <w:right w:val="nil"/>
                <w:between w:val="nil"/>
              </w:pBdr>
              <w:spacing w:before="60" w:after="60"/>
            </w:pPr>
            <w:r w:rsidRPr="002B44C4">
              <w:t>Thực hiện trên hệ thống</w:t>
            </w:r>
          </w:p>
        </w:tc>
      </w:tr>
      <w:tr w:rsidR="00C53E9C" w:rsidRPr="002B44C4" w14:paraId="39FB7F3D" w14:textId="77777777" w:rsidTr="00E34A49">
        <w:trPr>
          <w:trHeight w:val="284"/>
          <w:jc w:val="center"/>
        </w:trPr>
        <w:tc>
          <w:tcPr>
            <w:tcW w:w="881" w:type="dxa"/>
            <w:shd w:val="clear" w:color="auto" w:fill="auto"/>
            <w:vAlign w:val="center"/>
          </w:tcPr>
          <w:p w14:paraId="7B0D845D" w14:textId="77777777" w:rsidR="00C53E9C" w:rsidRPr="002B44C4" w:rsidRDefault="00C53E9C" w:rsidP="00C53E9C">
            <w:pPr>
              <w:spacing w:before="60" w:after="60" w:line="360" w:lineRule="auto"/>
              <w:ind w:left="142"/>
              <w:rPr>
                <w:b/>
              </w:rPr>
            </w:pPr>
            <w:r w:rsidRPr="002B44C4">
              <w:rPr>
                <w:b/>
              </w:rPr>
              <w:t>B3</w:t>
            </w:r>
          </w:p>
        </w:tc>
        <w:tc>
          <w:tcPr>
            <w:tcW w:w="1627" w:type="dxa"/>
          </w:tcPr>
          <w:p w14:paraId="509BE38A" w14:textId="77777777" w:rsidR="00C53E9C" w:rsidRPr="002B44C4" w:rsidRDefault="00C53E9C" w:rsidP="00C53E9C">
            <w:pPr>
              <w:keepLines/>
              <w:widowControl w:val="0"/>
              <w:pBdr>
                <w:top w:val="nil"/>
                <w:left w:val="nil"/>
                <w:bottom w:val="nil"/>
                <w:right w:val="nil"/>
                <w:between w:val="nil"/>
              </w:pBdr>
              <w:spacing w:before="60" w:after="60"/>
            </w:pPr>
            <w:r w:rsidRPr="002B44C4">
              <w:t>Nhập thông tin tổn thất + Upload tài liệu</w:t>
            </w:r>
          </w:p>
        </w:tc>
        <w:tc>
          <w:tcPr>
            <w:tcW w:w="1447" w:type="dxa"/>
          </w:tcPr>
          <w:p w14:paraId="0774F370" w14:textId="77777777" w:rsidR="00C53E9C" w:rsidRPr="002B44C4" w:rsidRDefault="00C53E9C" w:rsidP="00C53E9C">
            <w:pPr>
              <w:keepLines/>
              <w:widowControl w:val="0"/>
              <w:pBdr>
                <w:top w:val="nil"/>
                <w:left w:val="nil"/>
                <w:bottom w:val="nil"/>
                <w:right w:val="nil"/>
                <w:between w:val="nil"/>
              </w:pBdr>
              <w:spacing w:before="60" w:after="60"/>
            </w:pPr>
            <w:r w:rsidRPr="002B44C4">
              <w:t>KH, MG, CBCĐ, GQKN</w:t>
            </w:r>
          </w:p>
        </w:tc>
        <w:tc>
          <w:tcPr>
            <w:tcW w:w="3343" w:type="dxa"/>
          </w:tcPr>
          <w:p w14:paraId="2CABBC0C" w14:textId="77777777" w:rsidR="00C53E9C" w:rsidRPr="002B44C4" w:rsidRDefault="00C53E9C" w:rsidP="00C53E9C">
            <w:pPr>
              <w:keepLines/>
              <w:widowControl w:val="0"/>
              <w:pBdr>
                <w:top w:val="nil"/>
                <w:left w:val="nil"/>
                <w:bottom w:val="nil"/>
                <w:right w:val="nil"/>
                <w:between w:val="nil"/>
              </w:pBdr>
              <w:spacing w:before="60" w:after="60"/>
            </w:pPr>
            <w:r w:rsidRPr="002B44C4">
              <w:t>Người dùng tiến hành nhập các thông tin liên quan đến tổn thất và upload file tài liệu nếu có.</w:t>
            </w:r>
          </w:p>
        </w:tc>
        <w:tc>
          <w:tcPr>
            <w:tcW w:w="1533" w:type="dxa"/>
            <w:vAlign w:val="center"/>
          </w:tcPr>
          <w:p w14:paraId="5359E037" w14:textId="77777777" w:rsidR="00C53E9C" w:rsidRPr="002B44C4" w:rsidRDefault="00C53E9C" w:rsidP="00C53E9C">
            <w:pPr>
              <w:keepLines/>
              <w:widowControl w:val="0"/>
              <w:pBdr>
                <w:top w:val="nil"/>
                <w:left w:val="nil"/>
                <w:bottom w:val="nil"/>
                <w:right w:val="nil"/>
                <w:between w:val="nil"/>
              </w:pBdr>
              <w:spacing w:before="60" w:after="60"/>
            </w:pPr>
            <w:r w:rsidRPr="002B44C4">
              <w:t>Thực hiện trên hệ thống</w:t>
            </w:r>
          </w:p>
        </w:tc>
      </w:tr>
      <w:tr w:rsidR="00C53E9C" w:rsidRPr="002B44C4" w14:paraId="0CDAB455" w14:textId="77777777" w:rsidTr="00E34A49">
        <w:trPr>
          <w:trHeight w:val="284"/>
          <w:jc w:val="center"/>
        </w:trPr>
        <w:tc>
          <w:tcPr>
            <w:tcW w:w="881" w:type="dxa"/>
            <w:shd w:val="clear" w:color="auto" w:fill="auto"/>
            <w:vAlign w:val="center"/>
          </w:tcPr>
          <w:p w14:paraId="004D1829" w14:textId="77777777" w:rsidR="00C53E9C" w:rsidRPr="002B44C4" w:rsidRDefault="00C53E9C" w:rsidP="00C53E9C">
            <w:pPr>
              <w:spacing w:before="60" w:after="60" w:line="360" w:lineRule="auto"/>
              <w:ind w:left="142"/>
              <w:rPr>
                <w:b/>
              </w:rPr>
            </w:pPr>
            <w:r w:rsidRPr="002B44C4">
              <w:rPr>
                <w:b/>
              </w:rPr>
              <w:t>B4</w:t>
            </w:r>
          </w:p>
        </w:tc>
        <w:tc>
          <w:tcPr>
            <w:tcW w:w="1627" w:type="dxa"/>
          </w:tcPr>
          <w:p w14:paraId="28A49DEF" w14:textId="77777777" w:rsidR="00C53E9C" w:rsidRPr="002B44C4" w:rsidRDefault="00C53E9C" w:rsidP="00C53E9C">
            <w:pPr>
              <w:keepLines/>
              <w:widowControl w:val="0"/>
              <w:pBdr>
                <w:top w:val="nil"/>
                <w:left w:val="nil"/>
                <w:bottom w:val="nil"/>
                <w:right w:val="nil"/>
                <w:between w:val="nil"/>
              </w:pBdr>
              <w:spacing w:before="60" w:after="60"/>
            </w:pPr>
            <w:r w:rsidRPr="002B44C4">
              <w:t>Nhấn Lưu</w:t>
            </w:r>
          </w:p>
        </w:tc>
        <w:tc>
          <w:tcPr>
            <w:tcW w:w="1447" w:type="dxa"/>
          </w:tcPr>
          <w:p w14:paraId="4E4BA6C7" w14:textId="77777777" w:rsidR="00C53E9C" w:rsidRPr="002B44C4" w:rsidRDefault="00C53E9C" w:rsidP="00C53E9C">
            <w:pPr>
              <w:keepLines/>
              <w:widowControl w:val="0"/>
              <w:pBdr>
                <w:top w:val="nil"/>
                <w:left w:val="nil"/>
                <w:bottom w:val="nil"/>
                <w:right w:val="nil"/>
                <w:between w:val="nil"/>
              </w:pBdr>
              <w:spacing w:before="60" w:after="60"/>
            </w:pPr>
            <w:r w:rsidRPr="002B44C4">
              <w:t>KH, MG, CBCĐ, GQKN</w:t>
            </w:r>
          </w:p>
        </w:tc>
        <w:tc>
          <w:tcPr>
            <w:tcW w:w="3343" w:type="dxa"/>
          </w:tcPr>
          <w:p w14:paraId="12249897" w14:textId="77777777" w:rsidR="005721F9" w:rsidRPr="002B44C4" w:rsidRDefault="001E2BF8" w:rsidP="001E2BF8">
            <w:pPr>
              <w:keepLines/>
              <w:widowControl w:val="0"/>
              <w:pBdr>
                <w:top w:val="nil"/>
                <w:left w:val="nil"/>
                <w:bottom w:val="nil"/>
                <w:right w:val="nil"/>
                <w:between w:val="nil"/>
              </w:pBdr>
              <w:spacing w:before="60" w:after="60"/>
            </w:pPr>
            <w:r w:rsidRPr="002B44C4">
              <w:t xml:space="preserve">Nhấn [Lưu] để lưu lại các thông tin vừa khai báo. Hệ thống thông báo bằng notification web/app, email cho khách hàng, </w:t>
            </w:r>
            <w:r w:rsidRPr="00D72E0B">
              <w:rPr>
                <w:color w:val="FF0000"/>
              </w:rPr>
              <w:t>đồng thời gửi tin nhắn thông báo tổn thất của khách hàng được tiếp nhận</w:t>
            </w:r>
            <w:r w:rsidRPr="002B44C4">
              <w:t>.</w:t>
            </w:r>
          </w:p>
          <w:p w14:paraId="7203459B" w14:textId="27F1F7DE" w:rsidR="001E2BF8" w:rsidRPr="002B44C4" w:rsidRDefault="005721F9" w:rsidP="001E2BF8">
            <w:pPr>
              <w:keepLines/>
              <w:widowControl w:val="0"/>
              <w:pBdr>
                <w:top w:val="nil"/>
                <w:left w:val="nil"/>
                <w:bottom w:val="nil"/>
                <w:right w:val="nil"/>
                <w:between w:val="nil"/>
              </w:pBdr>
              <w:spacing w:before="60" w:after="60"/>
            </w:pPr>
            <w:r w:rsidRPr="002B44C4">
              <w:t xml:space="preserve">- </w:t>
            </w:r>
            <w:r w:rsidR="001E2BF8" w:rsidRPr="002B44C4">
              <w:t>Nếu thông tin nhập chưa đúng hoặc thiếu, hệ thống hiển thị cảnh báo cho người dùng để thực hiện bổ sung các thông tin.</w:t>
            </w:r>
          </w:p>
          <w:p w14:paraId="7F57F3D6" w14:textId="6C56E21B" w:rsidR="001E2BF8" w:rsidRPr="002B44C4" w:rsidRDefault="001E2BF8" w:rsidP="001E2BF8">
            <w:pPr>
              <w:keepLines/>
              <w:widowControl w:val="0"/>
              <w:pBdr>
                <w:top w:val="nil"/>
                <w:left w:val="nil"/>
                <w:bottom w:val="nil"/>
                <w:right w:val="nil"/>
                <w:between w:val="nil"/>
              </w:pBdr>
              <w:spacing w:before="60" w:after="60"/>
            </w:pPr>
            <w:r w:rsidRPr="002B44C4">
              <w:t>- Nếu các thông tin hợp lệ, hệ thống thực hiện lưu lại t</w:t>
            </w:r>
            <w:r w:rsidR="00392923" w:rsidRPr="002B44C4">
              <w:t xml:space="preserve">ổn </w:t>
            </w:r>
            <w:r w:rsidRPr="002B44C4">
              <w:t>thất và thực hiện kiểm tra số đơn bảo hiểm:</w:t>
            </w:r>
          </w:p>
          <w:p w14:paraId="7BE2264A" w14:textId="44A46CD9" w:rsidR="001E2BF8" w:rsidRPr="002B44C4" w:rsidRDefault="001E2BF8" w:rsidP="001E2BF8">
            <w:pPr>
              <w:keepLines/>
              <w:widowControl w:val="0"/>
              <w:pBdr>
                <w:top w:val="nil"/>
                <w:left w:val="nil"/>
                <w:bottom w:val="nil"/>
                <w:right w:val="nil"/>
                <w:between w:val="nil"/>
              </w:pBdr>
              <w:spacing w:before="60" w:after="60"/>
            </w:pPr>
            <w:r w:rsidRPr="002B44C4">
              <w:t>+ Nếu số đơn bảo hiểm không có</w:t>
            </w:r>
            <w:r w:rsidR="00254887" w:rsidRPr="002B44C4">
              <w:t xml:space="preserve">, hệ thống thực hiện kiểm tra đơn vị cấp đơn và gửi thông báo thông qua </w:t>
            </w:r>
            <w:r w:rsidR="004235D1">
              <w:t>thông báo</w:t>
            </w:r>
            <w:r w:rsidR="00254887" w:rsidRPr="002B44C4">
              <w:t xml:space="preserve"> và email tới:</w:t>
            </w:r>
          </w:p>
          <w:p w14:paraId="22629106" w14:textId="6DAF8CE8" w:rsidR="00254887" w:rsidRPr="002B44C4" w:rsidRDefault="004248B3" w:rsidP="00254887">
            <w:pPr>
              <w:pStyle w:val="ListParagraph"/>
              <w:keepLines/>
              <w:widowControl w:val="0"/>
              <w:numPr>
                <w:ilvl w:val="0"/>
                <w:numId w:val="22"/>
              </w:numPr>
              <w:pBdr>
                <w:top w:val="nil"/>
                <w:left w:val="nil"/>
                <w:bottom w:val="nil"/>
                <w:right w:val="nil"/>
                <w:between w:val="nil"/>
              </w:pBdr>
              <w:spacing w:before="60" w:after="60"/>
            </w:pPr>
            <w:r w:rsidRPr="002B44C4">
              <w:t>Nếu có đơn vị cấp đơn là các công ty BH thành viên thì gửi thông báo tới P.QLNV xử lý, GQKN phối hợp</w:t>
            </w:r>
          </w:p>
          <w:p w14:paraId="2D8EE3C1" w14:textId="78052F06" w:rsidR="00254887" w:rsidRPr="002B44C4" w:rsidRDefault="004248B3" w:rsidP="00254887">
            <w:pPr>
              <w:pStyle w:val="ListParagraph"/>
              <w:keepLines/>
              <w:widowControl w:val="0"/>
              <w:numPr>
                <w:ilvl w:val="0"/>
                <w:numId w:val="22"/>
              </w:numPr>
              <w:pBdr>
                <w:top w:val="nil"/>
                <w:left w:val="nil"/>
                <w:bottom w:val="nil"/>
                <w:right w:val="nil"/>
                <w:between w:val="nil"/>
              </w:pBdr>
              <w:spacing w:before="60" w:after="60"/>
            </w:pPr>
            <w:r w:rsidRPr="002B44C4">
              <w:t xml:space="preserve">Nếu không có đơn vị cấp đơn hoặc đơn do </w:t>
            </w:r>
            <w:r w:rsidRPr="002B44C4">
              <w:lastRenderedPageBreak/>
              <w:t>TCT cấp</w:t>
            </w:r>
            <w:r w:rsidR="005721F9" w:rsidRPr="002B44C4">
              <w:t xml:space="preserve"> thì gửi tới b</w:t>
            </w:r>
            <w:r w:rsidR="00254887" w:rsidRPr="002B44C4">
              <w:t>ộ ph</w:t>
            </w:r>
            <w:r w:rsidR="005721F9" w:rsidRPr="002B44C4">
              <w:t>ận hotline xử lý, GQKN phối hợp</w:t>
            </w:r>
          </w:p>
          <w:p w14:paraId="335F2256" w14:textId="77777777" w:rsidR="00C53E9C" w:rsidRPr="002B44C4" w:rsidRDefault="00254887" w:rsidP="00254887">
            <w:pPr>
              <w:keepLines/>
              <w:widowControl w:val="0"/>
              <w:pBdr>
                <w:top w:val="nil"/>
                <w:left w:val="nil"/>
                <w:bottom w:val="nil"/>
                <w:right w:val="nil"/>
                <w:between w:val="nil"/>
              </w:pBdr>
              <w:spacing w:before="60" w:after="60"/>
            </w:pPr>
            <w:r w:rsidRPr="002B44C4">
              <w:t>+ Nếu số đơn bảo hiểm hiển thị đúng, hệ thống thực hiện:</w:t>
            </w:r>
          </w:p>
          <w:p w14:paraId="3E8E3992" w14:textId="4E8FF828" w:rsidR="00254887" w:rsidRPr="002B44C4" w:rsidRDefault="00254887" w:rsidP="00254887">
            <w:pPr>
              <w:pStyle w:val="ListParagraph"/>
              <w:keepLines/>
              <w:widowControl w:val="0"/>
              <w:numPr>
                <w:ilvl w:val="0"/>
                <w:numId w:val="22"/>
              </w:numPr>
              <w:pBdr>
                <w:top w:val="nil"/>
                <w:left w:val="nil"/>
                <w:bottom w:val="nil"/>
                <w:right w:val="nil"/>
                <w:between w:val="nil"/>
              </w:pBdr>
              <w:spacing w:before="60" w:after="60"/>
            </w:pPr>
            <w:r w:rsidRPr="002B44C4">
              <w:t xml:space="preserve">Chuyển hồ sơ khai báo tổn thất tới </w:t>
            </w:r>
            <w:r w:rsidR="004248B3" w:rsidRPr="002B44C4">
              <w:t>phòng</w:t>
            </w:r>
            <w:r w:rsidR="00D72E0B">
              <w:t>/</w:t>
            </w:r>
            <w:r w:rsidR="004248B3" w:rsidRPr="002B44C4">
              <w:t xml:space="preserve"> ban</w:t>
            </w:r>
            <w:r w:rsidRPr="002B44C4">
              <w:t xml:space="preserve"> cấp đơn của đơn vị tương ứng theo số đơn</w:t>
            </w:r>
          </w:p>
          <w:p w14:paraId="0CAC160E" w14:textId="14F17892" w:rsidR="00254887" w:rsidRPr="002B44C4" w:rsidRDefault="00254887" w:rsidP="00254887">
            <w:pPr>
              <w:pStyle w:val="ListParagraph"/>
              <w:keepLines/>
              <w:widowControl w:val="0"/>
              <w:numPr>
                <w:ilvl w:val="0"/>
                <w:numId w:val="22"/>
              </w:numPr>
              <w:pBdr>
                <w:top w:val="nil"/>
                <w:left w:val="nil"/>
                <w:bottom w:val="nil"/>
                <w:right w:val="nil"/>
                <w:between w:val="nil"/>
              </w:pBdr>
              <w:spacing w:before="60" w:after="60"/>
            </w:pPr>
            <w:r w:rsidRPr="002B44C4">
              <w:t xml:space="preserve">Gửi thông báo </w:t>
            </w:r>
            <w:r w:rsidR="004248B3" w:rsidRPr="002B44C4">
              <w:t>phòng</w:t>
            </w:r>
            <w:r w:rsidR="00D72E0B">
              <w:t>/</w:t>
            </w:r>
            <w:r w:rsidR="004248B3" w:rsidRPr="002B44C4">
              <w:t xml:space="preserve"> ban</w:t>
            </w:r>
            <w:r w:rsidRPr="002B44C4">
              <w:t xml:space="preserve"> cấp đơn xử lý, GQKN </w:t>
            </w:r>
            <w:r w:rsidR="004248B3" w:rsidRPr="002B44C4">
              <w:t>phố</w:t>
            </w:r>
            <w:r w:rsidRPr="002B44C4">
              <w:t xml:space="preserve">i hợp thông qua </w:t>
            </w:r>
            <w:r w:rsidR="004235D1">
              <w:t>thông báo</w:t>
            </w:r>
            <w:r w:rsidRPr="002B44C4">
              <w:t xml:space="preserve"> và email</w:t>
            </w:r>
          </w:p>
        </w:tc>
        <w:tc>
          <w:tcPr>
            <w:tcW w:w="1533" w:type="dxa"/>
            <w:vAlign w:val="center"/>
          </w:tcPr>
          <w:p w14:paraId="40D6D5F3" w14:textId="77777777" w:rsidR="00C53E9C" w:rsidRPr="002B44C4" w:rsidRDefault="00C53E9C" w:rsidP="00C53E9C">
            <w:pPr>
              <w:keepLines/>
              <w:widowControl w:val="0"/>
              <w:pBdr>
                <w:top w:val="nil"/>
                <w:left w:val="nil"/>
                <w:bottom w:val="nil"/>
                <w:right w:val="nil"/>
                <w:between w:val="nil"/>
              </w:pBdr>
              <w:spacing w:before="60" w:after="60"/>
            </w:pPr>
            <w:r w:rsidRPr="002B44C4">
              <w:lastRenderedPageBreak/>
              <w:t>Thực hiện trên hệ thống</w:t>
            </w:r>
          </w:p>
        </w:tc>
      </w:tr>
    </w:tbl>
    <w:p w14:paraId="3D44C751" w14:textId="77777777" w:rsidR="00C53E9C" w:rsidRPr="002B44C4" w:rsidRDefault="00C53E9C" w:rsidP="00C53E9C"/>
    <w:p w14:paraId="129F4F3C" w14:textId="77777777" w:rsidR="00C53E9C" w:rsidRPr="002B44C4" w:rsidRDefault="00C53E9C" w:rsidP="00C53E9C">
      <w:pPr>
        <w:pStyle w:val="Heading3"/>
        <w:numPr>
          <w:ilvl w:val="1"/>
          <w:numId w:val="18"/>
        </w:numPr>
        <w:rPr>
          <w:rFonts w:cs="Times New Roman"/>
          <w:sz w:val="24"/>
        </w:rPr>
      </w:pPr>
      <w:bookmarkStart w:id="201" w:name="_heading=h.3j2qqm3" w:colFirst="0" w:colLast="0"/>
      <w:bookmarkStart w:id="202" w:name="_Toc113613652"/>
      <w:bookmarkEnd w:id="201"/>
      <w:r w:rsidRPr="002B44C4">
        <w:rPr>
          <w:rFonts w:cs="Times New Roman"/>
          <w:sz w:val="24"/>
        </w:rPr>
        <w:t>Giao diện thiết kế</w:t>
      </w:r>
      <w:bookmarkEnd w:id="202"/>
    </w:p>
    <w:p w14:paraId="04AF7E5A" w14:textId="4C4DE13F" w:rsidR="00C53E9C" w:rsidRPr="002B44C4" w:rsidDel="00580339" w:rsidRDefault="00C53E9C" w:rsidP="00C53E9C">
      <w:pPr>
        <w:rPr>
          <w:del w:id="203" w:author="Mít love" w:date="2022-09-15T11:26:00Z"/>
        </w:rPr>
      </w:pPr>
    </w:p>
    <w:p w14:paraId="5B8EF618" w14:textId="560AACCF" w:rsidR="00C53E9C" w:rsidRPr="002B44C4" w:rsidRDefault="00C53E9C" w:rsidP="00C53E9C">
      <w:pPr>
        <w:pStyle w:val="Heading4"/>
        <w:numPr>
          <w:ilvl w:val="2"/>
          <w:numId w:val="18"/>
        </w:numPr>
        <w:rPr>
          <w:rFonts w:cs="Times New Roman"/>
        </w:rPr>
      </w:pPr>
      <w:bookmarkStart w:id="204" w:name="_heading=h.1y810tw" w:colFirst="0" w:colLast="0"/>
      <w:bookmarkStart w:id="205" w:name="_Toc113613653"/>
      <w:bookmarkEnd w:id="204"/>
      <w:r w:rsidRPr="002B44C4">
        <w:rPr>
          <w:rFonts w:cs="Times New Roman"/>
        </w:rPr>
        <w:t>Danh sách tổn thấ</w:t>
      </w:r>
      <w:r w:rsidR="00671955">
        <w:rPr>
          <w:rFonts w:cs="Times New Roman"/>
        </w:rPr>
        <w:t xml:space="preserve">t – </w:t>
      </w:r>
      <w:r w:rsidRPr="002B44C4">
        <w:rPr>
          <w:rFonts w:cs="Times New Roman"/>
        </w:rPr>
        <w:t>Khách hàng/Môi giới</w:t>
      </w:r>
      <w:bookmarkEnd w:id="205"/>
    </w:p>
    <w:p w14:paraId="1683E7CA" w14:textId="5946FF69" w:rsidR="00C53E9C" w:rsidRPr="002B44C4" w:rsidDel="00580339" w:rsidRDefault="00C53E9C" w:rsidP="00C53E9C">
      <w:pPr>
        <w:rPr>
          <w:del w:id="206" w:author="Mít love" w:date="2022-09-15T11:26:00Z"/>
        </w:rPr>
      </w:pPr>
    </w:p>
    <w:p w14:paraId="5D5FE787" w14:textId="77777777" w:rsidR="00C53E9C" w:rsidRPr="002B44C4" w:rsidRDefault="00C53E9C" w:rsidP="00C53E9C">
      <w:pPr>
        <w:pStyle w:val="Heading5"/>
        <w:numPr>
          <w:ilvl w:val="3"/>
          <w:numId w:val="18"/>
        </w:numPr>
        <w:rPr>
          <w:rFonts w:cs="Times New Roman"/>
        </w:rPr>
      </w:pPr>
      <w:bookmarkStart w:id="207" w:name="_heading=h.4i7ojhp" w:colFirst="0" w:colLast="0"/>
      <w:bookmarkStart w:id="208" w:name="_Toc113613654"/>
      <w:bookmarkEnd w:id="207"/>
      <w:r w:rsidRPr="002B44C4">
        <w:rPr>
          <w:rFonts w:cs="Times New Roman"/>
        </w:rPr>
        <w:t>Màn hình</w:t>
      </w:r>
      <w:bookmarkEnd w:id="208"/>
    </w:p>
    <w:p w14:paraId="43421A42" w14:textId="2E19AD74" w:rsidR="00C53E9C" w:rsidRPr="002B44C4" w:rsidDel="00580339" w:rsidRDefault="00C53E9C" w:rsidP="00C53E9C">
      <w:pPr>
        <w:rPr>
          <w:del w:id="209" w:author="Mít love" w:date="2022-09-15T11:27:00Z"/>
        </w:rPr>
      </w:pPr>
    </w:p>
    <w:p w14:paraId="59F62540" w14:textId="77777777" w:rsidR="00C53E9C" w:rsidRPr="002B44C4" w:rsidRDefault="00C53E9C" w:rsidP="00C53E9C">
      <w:r w:rsidRPr="002B44C4">
        <w:rPr>
          <w:noProof/>
        </w:rPr>
        <w:drawing>
          <wp:inline distT="0" distB="0" distL="0" distR="0" wp14:anchorId="0A1F4FB0" wp14:editId="4FF9E1B3">
            <wp:extent cx="5731510" cy="2549525"/>
            <wp:effectExtent l="19050" t="19050" r="21590" b="22225"/>
            <wp:docPr id="6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731510" cy="2549525"/>
                    </a:xfrm>
                    <a:prstGeom prst="rect">
                      <a:avLst/>
                    </a:prstGeom>
                    <a:ln>
                      <a:solidFill>
                        <a:schemeClr val="accent1"/>
                      </a:solidFill>
                    </a:ln>
                  </pic:spPr>
                </pic:pic>
              </a:graphicData>
            </a:graphic>
          </wp:inline>
        </w:drawing>
      </w:r>
    </w:p>
    <w:p w14:paraId="52FFE8D5" w14:textId="77777777" w:rsidR="00C53E9C" w:rsidRPr="002B44C4" w:rsidRDefault="00C53E9C" w:rsidP="00C53E9C">
      <w:pPr>
        <w:jc w:val="center"/>
      </w:pPr>
      <w:r w:rsidRPr="002B44C4">
        <w:t>Hình 1.3.1.1.a: Danh sách tổn thất</w:t>
      </w:r>
    </w:p>
    <w:p w14:paraId="3E941263" w14:textId="2FFA8EC8" w:rsidR="00C53E9C" w:rsidRPr="002B44C4" w:rsidDel="00580339" w:rsidRDefault="00C53E9C" w:rsidP="00C53E9C">
      <w:pPr>
        <w:rPr>
          <w:del w:id="210" w:author="Mít love" w:date="2022-09-15T11:27:00Z"/>
        </w:rPr>
      </w:pPr>
    </w:p>
    <w:p w14:paraId="51924617" w14:textId="77777777" w:rsidR="00C53E9C" w:rsidRPr="002B44C4" w:rsidRDefault="00C53E9C" w:rsidP="00C53E9C">
      <w:pPr>
        <w:pStyle w:val="Heading5"/>
        <w:numPr>
          <w:ilvl w:val="3"/>
          <w:numId w:val="18"/>
        </w:numPr>
        <w:rPr>
          <w:rFonts w:cs="Times New Roman"/>
        </w:rPr>
      </w:pPr>
      <w:bookmarkStart w:id="211" w:name="_heading=h.2xcytpi" w:colFirst="0" w:colLast="0"/>
      <w:bookmarkStart w:id="212" w:name="_Toc113613655"/>
      <w:bookmarkEnd w:id="211"/>
      <w:r w:rsidRPr="002B44C4">
        <w:rPr>
          <w:rFonts w:cs="Times New Roman"/>
        </w:rPr>
        <w:t>Mô tả màn hình</w:t>
      </w:r>
      <w:bookmarkEnd w:id="212"/>
    </w:p>
    <w:p w14:paraId="7397D04C" w14:textId="77777777" w:rsidR="00C53E9C" w:rsidRPr="002B44C4" w:rsidRDefault="00C53E9C" w:rsidP="00C53E9C"/>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C53E9C" w:rsidRPr="002B44C4" w14:paraId="7EAF76E5" w14:textId="77777777" w:rsidTr="00E34A49">
        <w:trPr>
          <w:trHeight w:val="284"/>
          <w:jc w:val="center"/>
        </w:trPr>
        <w:tc>
          <w:tcPr>
            <w:tcW w:w="881" w:type="dxa"/>
            <w:shd w:val="clear" w:color="auto" w:fill="D9D9D9" w:themeFill="background1" w:themeFillShade="D9"/>
            <w:vAlign w:val="center"/>
          </w:tcPr>
          <w:p w14:paraId="221EDBB0" w14:textId="77777777" w:rsidR="00C53E9C" w:rsidRPr="00E34A49" w:rsidRDefault="00C53E9C" w:rsidP="00C53E9C">
            <w:pPr>
              <w:spacing w:before="60" w:after="60" w:line="360" w:lineRule="auto"/>
              <w:ind w:left="142"/>
              <w:rPr>
                <w:b/>
              </w:rPr>
            </w:pPr>
            <w:r w:rsidRPr="00E34A49">
              <w:rPr>
                <w:b/>
              </w:rPr>
              <w:t>STT</w:t>
            </w:r>
          </w:p>
        </w:tc>
        <w:tc>
          <w:tcPr>
            <w:tcW w:w="1949" w:type="dxa"/>
            <w:shd w:val="clear" w:color="auto" w:fill="D9D9D9" w:themeFill="background1" w:themeFillShade="D9"/>
          </w:tcPr>
          <w:p w14:paraId="14DEADF5"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3DC43A44"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4111" w:type="dxa"/>
            <w:shd w:val="clear" w:color="auto" w:fill="D9D9D9" w:themeFill="background1" w:themeFillShade="D9"/>
          </w:tcPr>
          <w:p w14:paraId="2BFC0744"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671955" w:rsidRPr="002B44C4" w14:paraId="69534617" w14:textId="77777777" w:rsidTr="00694588">
        <w:trPr>
          <w:trHeight w:val="284"/>
          <w:jc w:val="center"/>
        </w:trPr>
        <w:tc>
          <w:tcPr>
            <w:tcW w:w="8359" w:type="dxa"/>
            <w:gridSpan w:val="4"/>
            <w:shd w:val="clear" w:color="auto" w:fill="F3F3F3"/>
            <w:vAlign w:val="center"/>
          </w:tcPr>
          <w:p w14:paraId="58199AC4" w14:textId="0EAAFC18" w:rsidR="00671955" w:rsidRPr="00671955" w:rsidRDefault="00671955" w:rsidP="00772507">
            <w:pPr>
              <w:keepLines/>
              <w:widowControl w:val="0"/>
              <w:pBdr>
                <w:top w:val="nil"/>
                <w:left w:val="nil"/>
                <w:bottom w:val="nil"/>
                <w:right w:val="nil"/>
                <w:between w:val="nil"/>
              </w:pBdr>
              <w:spacing w:before="60" w:after="60"/>
              <w:rPr>
                <w:b/>
              </w:rPr>
            </w:pPr>
            <w:r w:rsidRPr="00671955">
              <w:rPr>
                <w:b/>
              </w:rPr>
              <w:t>Thông tin tab trên danh sách</w:t>
            </w:r>
          </w:p>
        </w:tc>
      </w:tr>
      <w:tr w:rsidR="00671955" w:rsidRPr="002B44C4" w14:paraId="17A53B6B" w14:textId="77777777" w:rsidTr="00E34A49">
        <w:trPr>
          <w:trHeight w:val="284"/>
          <w:jc w:val="center"/>
        </w:trPr>
        <w:tc>
          <w:tcPr>
            <w:tcW w:w="881" w:type="dxa"/>
            <w:shd w:val="clear" w:color="auto" w:fill="auto"/>
            <w:vAlign w:val="center"/>
          </w:tcPr>
          <w:p w14:paraId="3AB4C7FB" w14:textId="3842489C" w:rsidR="00671955" w:rsidRPr="002B44C4" w:rsidRDefault="00671955" w:rsidP="00772507">
            <w:pPr>
              <w:spacing w:before="60" w:after="60" w:line="360" w:lineRule="auto"/>
              <w:ind w:left="142"/>
              <w:rPr>
                <w:b/>
              </w:rPr>
            </w:pPr>
            <w:r>
              <w:rPr>
                <w:b/>
              </w:rPr>
              <w:t>1</w:t>
            </w:r>
          </w:p>
        </w:tc>
        <w:tc>
          <w:tcPr>
            <w:tcW w:w="1949" w:type="dxa"/>
          </w:tcPr>
          <w:p w14:paraId="4468CA0A" w14:textId="3EC372EA" w:rsidR="00671955" w:rsidRPr="002B44C4" w:rsidRDefault="00671955" w:rsidP="00772507">
            <w:pPr>
              <w:keepLines/>
              <w:widowControl w:val="0"/>
              <w:pBdr>
                <w:top w:val="nil"/>
                <w:left w:val="nil"/>
                <w:bottom w:val="nil"/>
                <w:right w:val="nil"/>
                <w:between w:val="nil"/>
              </w:pBdr>
              <w:spacing w:before="60" w:after="60"/>
            </w:pPr>
            <w:r>
              <w:t>Tab Tất cả</w:t>
            </w:r>
          </w:p>
        </w:tc>
        <w:tc>
          <w:tcPr>
            <w:tcW w:w="1418" w:type="dxa"/>
          </w:tcPr>
          <w:p w14:paraId="031BC405" w14:textId="77777777" w:rsidR="00671955" w:rsidRPr="00493499" w:rsidRDefault="00671955" w:rsidP="00772507">
            <w:pPr>
              <w:keepLines/>
              <w:widowControl w:val="0"/>
              <w:pBdr>
                <w:top w:val="nil"/>
                <w:left w:val="nil"/>
                <w:bottom w:val="nil"/>
                <w:right w:val="nil"/>
                <w:between w:val="nil"/>
              </w:pBdr>
              <w:spacing w:before="60" w:after="60"/>
            </w:pPr>
          </w:p>
        </w:tc>
        <w:tc>
          <w:tcPr>
            <w:tcW w:w="4111" w:type="dxa"/>
          </w:tcPr>
          <w:p w14:paraId="5B3B93E2" w14:textId="4DC3BE21" w:rsidR="00671955" w:rsidRPr="002B44C4" w:rsidRDefault="00671955" w:rsidP="00772507">
            <w:pPr>
              <w:keepLines/>
              <w:widowControl w:val="0"/>
              <w:pBdr>
                <w:top w:val="nil"/>
                <w:left w:val="nil"/>
                <w:bottom w:val="nil"/>
                <w:right w:val="nil"/>
                <w:between w:val="nil"/>
              </w:pBdr>
              <w:spacing w:before="60" w:after="60"/>
            </w:pPr>
            <w:r>
              <w:t>Hiển thị tất cả hồ sơ khai báo tổn thất của tất cả trạng thái</w:t>
            </w:r>
          </w:p>
        </w:tc>
      </w:tr>
      <w:tr w:rsidR="00671955" w:rsidRPr="002B44C4" w14:paraId="276E2CD9" w14:textId="77777777" w:rsidTr="00E34A49">
        <w:trPr>
          <w:trHeight w:val="284"/>
          <w:jc w:val="center"/>
        </w:trPr>
        <w:tc>
          <w:tcPr>
            <w:tcW w:w="881" w:type="dxa"/>
            <w:shd w:val="clear" w:color="auto" w:fill="auto"/>
            <w:vAlign w:val="center"/>
          </w:tcPr>
          <w:p w14:paraId="38E53B15" w14:textId="1AA6388F" w:rsidR="00671955" w:rsidRPr="002B44C4" w:rsidRDefault="00671955" w:rsidP="00772507">
            <w:pPr>
              <w:spacing w:before="60" w:after="60" w:line="360" w:lineRule="auto"/>
              <w:ind w:left="142"/>
              <w:rPr>
                <w:b/>
              </w:rPr>
            </w:pPr>
            <w:r>
              <w:rPr>
                <w:b/>
              </w:rPr>
              <w:lastRenderedPageBreak/>
              <w:t>2</w:t>
            </w:r>
          </w:p>
        </w:tc>
        <w:tc>
          <w:tcPr>
            <w:tcW w:w="1949" w:type="dxa"/>
          </w:tcPr>
          <w:p w14:paraId="4D186BD8" w14:textId="25075B74" w:rsidR="00671955" w:rsidRPr="002B44C4" w:rsidRDefault="00671955" w:rsidP="00772507">
            <w:pPr>
              <w:keepLines/>
              <w:widowControl w:val="0"/>
              <w:pBdr>
                <w:top w:val="nil"/>
                <w:left w:val="nil"/>
                <w:bottom w:val="nil"/>
                <w:right w:val="nil"/>
                <w:between w:val="nil"/>
              </w:pBdr>
              <w:spacing w:before="60" w:after="60"/>
            </w:pPr>
            <w:r>
              <w:t>Tab Đang xử lý</w:t>
            </w:r>
          </w:p>
        </w:tc>
        <w:tc>
          <w:tcPr>
            <w:tcW w:w="1418" w:type="dxa"/>
          </w:tcPr>
          <w:p w14:paraId="3CEE27CB" w14:textId="77777777" w:rsidR="00671955" w:rsidRPr="00493499" w:rsidRDefault="00671955" w:rsidP="00772507">
            <w:pPr>
              <w:keepLines/>
              <w:widowControl w:val="0"/>
              <w:pBdr>
                <w:top w:val="nil"/>
                <w:left w:val="nil"/>
                <w:bottom w:val="nil"/>
                <w:right w:val="nil"/>
                <w:between w:val="nil"/>
              </w:pBdr>
              <w:spacing w:before="60" w:after="60"/>
            </w:pPr>
          </w:p>
        </w:tc>
        <w:tc>
          <w:tcPr>
            <w:tcW w:w="4111" w:type="dxa"/>
          </w:tcPr>
          <w:p w14:paraId="177966EC" w14:textId="38784F0D" w:rsidR="00671955" w:rsidRPr="002B44C4" w:rsidRDefault="00671955" w:rsidP="00772507">
            <w:pPr>
              <w:keepLines/>
              <w:widowControl w:val="0"/>
              <w:pBdr>
                <w:top w:val="nil"/>
                <w:left w:val="nil"/>
                <w:bottom w:val="nil"/>
                <w:right w:val="nil"/>
                <w:between w:val="nil"/>
              </w:pBdr>
              <w:spacing w:before="60" w:after="60"/>
            </w:pPr>
            <w:r>
              <w:t>Chỉ hiển thị các hồ sơ có trang thái là Đang xử lý</w:t>
            </w:r>
          </w:p>
        </w:tc>
      </w:tr>
      <w:tr w:rsidR="00671955" w:rsidRPr="002B44C4" w14:paraId="22A212F9" w14:textId="77777777" w:rsidTr="00E34A49">
        <w:trPr>
          <w:trHeight w:val="284"/>
          <w:jc w:val="center"/>
        </w:trPr>
        <w:tc>
          <w:tcPr>
            <w:tcW w:w="881" w:type="dxa"/>
            <w:shd w:val="clear" w:color="auto" w:fill="auto"/>
            <w:vAlign w:val="center"/>
          </w:tcPr>
          <w:p w14:paraId="48BB54C0" w14:textId="16D5B261" w:rsidR="00671955" w:rsidRPr="002B44C4" w:rsidRDefault="00671955" w:rsidP="00772507">
            <w:pPr>
              <w:spacing w:before="60" w:after="60" w:line="360" w:lineRule="auto"/>
              <w:ind w:left="142"/>
              <w:rPr>
                <w:b/>
              </w:rPr>
            </w:pPr>
            <w:r>
              <w:rPr>
                <w:b/>
              </w:rPr>
              <w:t>3</w:t>
            </w:r>
          </w:p>
        </w:tc>
        <w:tc>
          <w:tcPr>
            <w:tcW w:w="1949" w:type="dxa"/>
          </w:tcPr>
          <w:p w14:paraId="55AF345F" w14:textId="0A91D0F6" w:rsidR="00671955" w:rsidRPr="002B44C4" w:rsidRDefault="00671955" w:rsidP="00772507">
            <w:pPr>
              <w:keepLines/>
              <w:widowControl w:val="0"/>
              <w:pBdr>
                <w:top w:val="nil"/>
                <w:left w:val="nil"/>
                <w:bottom w:val="nil"/>
                <w:right w:val="nil"/>
                <w:between w:val="nil"/>
              </w:pBdr>
              <w:spacing w:before="60" w:after="60"/>
            </w:pPr>
            <w:r>
              <w:t>Tab Đã xử lý</w:t>
            </w:r>
          </w:p>
        </w:tc>
        <w:tc>
          <w:tcPr>
            <w:tcW w:w="1418" w:type="dxa"/>
          </w:tcPr>
          <w:p w14:paraId="3D790C8F" w14:textId="77777777" w:rsidR="00671955" w:rsidRPr="00493499" w:rsidRDefault="00671955" w:rsidP="00772507">
            <w:pPr>
              <w:keepLines/>
              <w:widowControl w:val="0"/>
              <w:pBdr>
                <w:top w:val="nil"/>
                <w:left w:val="nil"/>
                <w:bottom w:val="nil"/>
                <w:right w:val="nil"/>
                <w:between w:val="nil"/>
              </w:pBdr>
              <w:spacing w:before="60" w:after="60"/>
            </w:pPr>
          </w:p>
        </w:tc>
        <w:tc>
          <w:tcPr>
            <w:tcW w:w="4111" w:type="dxa"/>
          </w:tcPr>
          <w:p w14:paraId="67E3A0F0" w14:textId="0EE64EE6" w:rsidR="00671955" w:rsidRPr="002B44C4" w:rsidRDefault="00671955" w:rsidP="00671955">
            <w:pPr>
              <w:keepLines/>
              <w:widowControl w:val="0"/>
              <w:pBdr>
                <w:top w:val="nil"/>
                <w:left w:val="nil"/>
                <w:bottom w:val="nil"/>
                <w:right w:val="nil"/>
                <w:between w:val="nil"/>
              </w:pBdr>
              <w:spacing w:before="60" w:after="60"/>
            </w:pPr>
            <w:r>
              <w:t>Chỉ hiển thị các hồ sơ có trạng thái là Đã xử lý</w:t>
            </w:r>
          </w:p>
        </w:tc>
      </w:tr>
      <w:tr w:rsidR="00671955" w:rsidRPr="002B44C4" w14:paraId="10FFA11B" w14:textId="77777777" w:rsidTr="00E34A49">
        <w:trPr>
          <w:trHeight w:val="284"/>
          <w:jc w:val="center"/>
        </w:trPr>
        <w:tc>
          <w:tcPr>
            <w:tcW w:w="881" w:type="dxa"/>
            <w:shd w:val="clear" w:color="auto" w:fill="auto"/>
            <w:vAlign w:val="center"/>
          </w:tcPr>
          <w:p w14:paraId="3EBE90A1" w14:textId="0000AA8A" w:rsidR="00671955" w:rsidRPr="002B44C4" w:rsidRDefault="00671955" w:rsidP="00772507">
            <w:pPr>
              <w:spacing w:before="60" w:after="60" w:line="360" w:lineRule="auto"/>
              <w:ind w:left="142"/>
              <w:rPr>
                <w:b/>
              </w:rPr>
            </w:pPr>
            <w:r>
              <w:rPr>
                <w:b/>
              </w:rPr>
              <w:t>4</w:t>
            </w:r>
          </w:p>
        </w:tc>
        <w:tc>
          <w:tcPr>
            <w:tcW w:w="1949" w:type="dxa"/>
          </w:tcPr>
          <w:p w14:paraId="2FBF56D7" w14:textId="17379A39" w:rsidR="00671955" w:rsidRPr="002B44C4" w:rsidRDefault="00671955" w:rsidP="00772507">
            <w:pPr>
              <w:keepLines/>
              <w:widowControl w:val="0"/>
              <w:pBdr>
                <w:top w:val="nil"/>
                <w:left w:val="nil"/>
                <w:bottom w:val="nil"/>
                <w:right w:val="nil"/>
                <w:between w:val="nil"/>
              </w:pBdr>
              <w:spacing w:before="60" w:after="60"/>
            </w:pPr>
            <w:r>
              <w:t>Tab Từ chối</w:t>
            </w:r>
          </w:p>
        </w:tc>
        <w:tc>
          <w:tcPr>
            <w:tcW w:w="1418" w:type="dxa"/>
          </w:tcPr>
          <w:p w14:paraId="5A735497" w14:textId="77777777" w:rsidR="00671955" w:rsidRPr="00493499" w:rsidRDefault="00671955" w:rsidP="00772507">
            <w:pPr>
              <w:keepLines/>
              <w:widowControl w:val="0"/>
              <w:pBdr>
                <w:top w:val="nil"/>
                <w:left w:val="nil"/>
                <w:bottom w:val="nil"/>
                <w:right w:val="nil"/>
                <w:between w:val="nil"/>
              </w:pBdr>
              <w:spacing w:before="60" w:after="60"/>
            </w:pPr>
          </w:p>
        </w:tc>
        <w:tc>
          <w:tcPr>
            <w:tcW w:w="4111" w:type="dxa"/>
          </w:tcPr>
          <w:p w14:paraId="15810092" w14:textId="13CC5123" w:rsidR="00671955" w:rsidRPr="002B44C4" w:rsidRDefault="00671955" w:rsidP="00772507">
            <w:pPr>
              <w:keepLines/>
              <w:widowControl w:val="0"/>
              <w:pBdr>
                <w:top w:val="nil"/>
                <w:left w:val="nil"/>
                <w:bottom w:val="nil"/>
                <w:right w:val="nil"/>
                <w:between w:val="nil"/>
              </w:pBdr>
              <w:spacing w:before="60" w:after="60"/>
            </w:pPr>
            <w:r>
              <w:t>Chỉ hiển thị các hồ sơ có trạng thái là Từ chối</w:t>
            </w:r>
          </w:p>
        </w:tc>
      </w:tr>
      <w:tr w:rsidR="00671955" w:rsidRPr="002B44C4" w14:paraId="43DD4B7D" w14:textId="77777777" w:rsidTr="00694588">
        <w:trPr>
          <w:trHeight w:val="284"/>
          <w:jc w:val="center"/>
        </w:trPr>
        <w:tc>
          <w:tcPr>
            <w:tcW w:w="8359" w:type="dxa"/>
            <w:gridSpan w:val="4"/>
            <w:shd w:val="clear" w:color="auto" w:fill="F3F3F3"/>
            <w:vAlign w:val="center"/>
          </w:tcPr>
          <w:p w14:paraId="61CB0074" w14:textId="45C11F54" w:rsidR="00671955" w:rsidRPr="00671955" w:rsidRDefault="00671955" w:rsidP="00772507">
            <w:pPr>
              <w:keepLines/>
              <w:widowControl w:val="0"/>
              <w:pBdr>
                <w:top w:val="nil"/>
                <w:left w:val="nil"/>
                <w:bottom w:val="nil"/>
                <w:right w:val="nil"/>
                <w:between w:val="nil"/>
              </w:pBdr>
              <w:spacing w:before="60" w:after="60"/>
              <w:rPr>
                <w:b/>
              </w:rPr>
            </w:pPr>
            <w:r w:rsidRPr="00671955">
              <w:rPr>
                <w:b/>
              </w:rPr>
              <w:t>Thông tin hiển thị trên danh sách</w:t>
            </w:r>
          </w:p>
        </w:tc>
      </w:tr>
      <w:tr w:rsidR="00772507" w:rsidRPr="002B44C4" w14:paraId="5F20E63B" w14:textId="77777777" w:rsidTr="00E34A49">
        <w:trPr>
          <w:trHeight w:val="284"/>
          <w:jc w:val="center"/>
        </w:trPr>
        <w:tc>
          <w:tcPr>
            <w:tcW w:w="881" w:type="dxa"/>
            <w:shd w:val="clear" w:color="auto" w:fill="auto"/>
            <w:vAlign w:val="center"/>
          </w:tcPr>
          <w:p w14:paraId="2C711C10" w14:textId="77777777" w:rsidR="00772507" w:rsidRPr="002B44C4" w:rsidRDefault="00772507" w:rsidP="00772507">
            <w:pPr>
              <w:spacing w:before="60" w:after="60" w:line="360" w:lineRule="auto"/>
              <w:ind w:left="142"/>
              <w:rPr>
                <w:b/>
              </w:rPr>
            </w:pPr>
            <w:r w:rsidRPr="002B44C4">
              <w:rPr>
                <w:b/>
              </w:rPr>
              <w:t>1</w:t>
            </w:r>
          </w:p>
        </w:tc>
        <w:tc>
          <w:tcPr>
            <w:tcW w:w="1949" w:type="dxa"/>
          </w:tcPr>
          <w:p w14:paraId="0A4E68CF" w14:textId="77777777" w:rsidR="00772507" w:rsidRPr="002B44C4" w:rsidRDefault="00772507" w:rsidP="00772507">
            <w:pPr>
              <w:keepLines/>
              <w:widowControl w:val="0"/>
              <w:pBdr>
                <w:top w:val="nil"/>
                <w:left w:val="nil"/>
                <w:bottom w:val="nil"/>
                <w:right w:val="nil"/>
                <w:between w:val="nil"/>
              </w:pBdr>
              <w:spacing w:before="60" w:after="60"/>
            </w:pPr>
            <w:r w:rsidRPr="002B44C4">
              <w:t>Đơn vị GQKN</w:t>
            </w:r>
          </w:p>
        </w:tc>
        <w:tc>
          <w:tcPr>
            <w:tcW w:w="1418" w:type="dxa"/>
          </w:tcPr>
          <w:p w14:paraId="7D177C40" w14:textId="6428FA4F"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0906A627" w14:textId="3E58706F" w:rsidR="00772507" w:rsidRPr="002B44C4" w:rsidRDefault="00772507" w:rsidP="00772507">
            <w:pPr>
              <w:keepLines/>
              <w:widowControl w:val="0"/>
              <w:pBdr>
                <w:top w:val="nil"/>
                <w:left w:val="nil"/>
                <w:bottom w:val="nil"/>
                <w:right w:val="nil"/>
                <w:between w:val="nil"/>
              </w:pBdr>
              <w:spacing w:before="60" w:after="60"/>
            </w:pPr>
            <w:r w:rsidRPr="002B44C4">
              <w:t>Hiển thị thông tin đơn vị GQKN</w:t>
            </w:r>
          </w:p>
        </w:tc>
      </w:tr>
      <w:tr w:rsidR="00772507" w:rsidRPr="002B44C4" w14:paraId="64DC870A" w14:textId="77777777" w:rsidTr="00E34A49">
        <w:trPr>
          <w:trHeight w:val="284"/>
          <w:jc w:val="center"/>
        </w:trPr>
        <w:tc>
          <w:tcPr>
            <w:tcW w:w="881" w:type="dxa"/>
            <w:shd w:val="clear" w:color="auto" w:fill="auto"/>
            <w:vAlign w:val="center"/>
          </w:tcPr>
          <w:p w14:paraId="0C2D4AE4" w14:textId="77777777" w:rsidR="00772507" w:rsidRPr="002B44C4" w:rsidRDefault="00772507" w:rsidP="00772507">
            <w:pPr>
              <w:spacing w:before="60" w:after="60" w:line="360" w:lineRule="auto"/>
              <w:ind w:left="142"/>
              <w:rPr>
                <w:b/>
              </w:rPr>
            </w:pPr>
            <w:r w:rsidRPr="002B44C4">
              <w:rPr>
                <w:b/>
              </w:rPr>
              <w:t>2</w:t>
            </w:r>
          </w:p>
        </w:tc>
        <w:tc>
          <w:tcPr>
            <w:tcW w:w="1949" w:type="dxa"/>
          </w:tcPr>
          <w:p w14:paraId="409EBE0E" w14:textId="77777777" w:rsidR="00772507" w:rsidRPr="002B44C4" w:rsidRDefault="00772507" w:rsidP="00772507">
            <w:pPr>
              <w:keepLines/>
              <w:widowControl w:val="0"/>
              <w:pBdr>
                <w:top w:val="nil"/>
                <w:left w:val="nil"/>
                <w:bottom w:val="nil"/>
                <w:right w:val="nil"/>
                <w:between w:val="nil"/>
              </w:pBdr>
              <w:spacing w:before="60" w:after="60"/>
            </w:pPr>
            <w:r w:rsidRPr="002B44C4">
              <w:t>Tên HSBT</w:t>
            </w:r>
          </w:p>
        </w:tc>
        <w:tc>
          <w:tcPr>
            <w:tcW w:w="1418" w:type="dxa"/>
          </w:tcPr>
          <w:p w14:paraId="24EE05E4" w14:textId="08061929"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5A64B765" w14:textId="5184C787" w:rsidR="00772507" w:rsidRPr="002B44C4" w:rsidRDefault="00772507" w:rsidP="00772507">
            <w:pPr>
              <w:keepLines/>
              <w:widowControl w:val="0"/>
              <w:pBdr>
                <w:top w:val="nil"/>
                <w:left w:val="nil"/>
                <w:bottom w:val="nil"/>
                <w:right w:val="nil"/>
                <w:between w:val="nil"/>
              </w:pBdr>
              <w:spacing w:before="60" w:after="60"/>
            </w:pPr>
            <w:r w:rsidRPr="002B44C4">
              <w:t>Hiển thị thông tin tên hồ sơ bồi thường</w:t>
            </w:r>
          </w:p>
        </w:tc>
      </w:tr>
      <w:tr w:rsidR="00772507" w:rsidRPr="002B44C4" w14:paraId="765E978B" w14:textId="77777777" w:rsidTr="00E34A49">
        <w:trPr>
          <w:trHeight w:val="284"/>
          <w:jc w:val="center"/>
        </w:trPr>
        <w:tc>
          <w:tcPr>
            <w:tcW w:w="881" w:type="dxa"/>
            <w:shd w:val="clear" w:color="auto" w:fill="auto"/>
            <w:vAlign w:val="center"/>
          </w:tcPr>
          <w:p w14:paraId="7B35734E" w14:textId="77777777" w:rsidR="00772507" w:rsidRPr="002B44C4" w:rsidRDefault="00772507" w:rsidP="00772507">
            <w:pPr>
              <w:spacing w:before="60" w:after="60" w:line="360" w:lineRule="auto"/>
              <w:ind w:left="142"/>
              <w:rPr>
                <w:b/>
              </w:rPr>
            </w:pPr>
            <w:r w:rsidRPr="002B44C4">
              <w:rPr>
                <w:b/>
              </w:rPr>
              <w:t>3</w:t>
            </w:r>
          </w:p>
        </w:tc>
        <w:tc>
          <w:tcPr>
            <w:tcW w:w="1949" w:type="dxa"/>
          </w:tcPr>
          <w:p w14:paraId="4C956E06" w14:textId="77777777" w:rsidR="00772507" w:rsidRPr="002B44C4" w:rsidRDefault="00772507" w:rsidP="00772507">
            <w:pPr>
              <w:keepLines/>
              <w:widowControl w:val="0"/>
              <w:pBdr>
                <w:top w:val="nil"/>
                <w:left w:val="nil"/>
                <w:bottom w:val="nil"/>
                <w:right w:val="nil"/>
                <w:between w:val="nil"/>
              </w:pBdr>
              <w:spacing w:before="60" w:after="60"/>
            </w:pPr>
            <w:r w:rsidRPr="002B44C4">
              <w:t>Đơn vị CĐ</w:t>
            </w:r>
          </w:p>
        </w:tc>
        <w:tc>
          <w:tcPr>
            <w:tcW w:w="1418" w:type="dxa"/>
          </w:tcPr>
          <w:p w14:paraId="1BAAAB3B" w14:textId="33DA294F"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D77C21C" w14:textId="315F63B5" w:rsidR="00772507" w:rsidRPr="002B44C4" w:rsidRDefault="00772507" w:rsidP="00772507">
            <w:pPr>
              <w:keepLines/>
              <w:widowControl w:val="0"/>
              <w:pBdr>
                <w:top w:val="nil"/>
                <w:left w:val="nil"/>
                <w:bottom w:val="nil"/>
                <w:right w:val="nil"/>
                <w:between w:val="nil"/>
              </w:pBdr>
              <w:spacing w:before="60" w:after="60"/>
            </w:pPr>
            <w:r w:rsidRPr="002B44C4">
              <w:t>Hiển thị thông tin đơn vị cấp đơn</w:t>
            </w:r>
          </w:p>
        </w:tc>
      </w:tr>
      <w:tr w:rsidR="00772507" w:rsidRPr="002B44C4" w14:paraId="6DB88975" w14:textId="77777777" w:rsidTr="00E34A49">
        <w:trPr>
          <w:trHeight w:val="284"/>
          <w:jc w:val="center"/>
        </w:trPr>
        <w:tc>
          <w:tcPr>
            <w:tcW w:w="881" w:type="dxa"/>
            <w:shd w:val="clear" w:color="auto" w:fill="auto"/>
            <w:vAlign w:val="center"/>
          </w:tcPr>
          <w:p w14:paraId="25E89494" w14:textId="77777777" w:rsidR="00772507" w:rsidRPr="002B44C4" w:rsidRDefault="00772507" w:rsidP="00772507">
            <w:pPr>
              <w:spacing w:before="60" w:after="60" w:line="360" w:lineRule="auto"/>
              <w:ind w:left="142"/>
              <w:rPr>
                <w:b/>
              </w:rPr>
            </w:pPr>
            <w:r w:rsidRPr="002B44C4">
              <w:rPr>
                <w:b/>
              </w:rPr>
              <w:t>4</w:t>
            </w:r>
          </w:p>
        </w:tc>
        <w:tc>
          <w:tcPr>
            <w:tcW w:w="1949" w:type="dxa"/>
          </w:tcPr>
          <w:p w14:paraId="6698A697" w14:textId="77777777" w:rsidR="00772507" w:rsidRPr="002B44C4" w:rsidRDefault="00772507" w:rsidP="00772507">
            <w:pPr>
              <w:keepLines/>
              <w:widowControl w:val="0"/>
              <w:pBdr>
                <w:top w:val="nil"/>
                <w:left w:val="nil"/>
                <w:bottom w:val="nil"/>
                <w:right w:val="nil"/>
                <w:between w:val="nil"/>
              </w:pBdr>
              <w:spacing w:before="60" w:after="60"/>
            </w:pPr>
            <w:r w:rsidRPr="002B44C4">
              <w:t>Số đơn BH</w:t>
            </w:r>
          </w:p>
        </w:tc>
        <w:tc>
          <w:tcPr>
            <w:tcW w:w="1418" w:type="dxa"/>
          </w:tcPr>
          <w:p w14:paraId="093BCADF" w14:textId="7BCB5529"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55E28296" w14:textId="4C5CA50C" w:rsidR="00772507" w:rsidRPr="002B44C4" w:rsidRDefault="00772507" w:rsidP="00772507">
            <w:pPr>
              <w:keepLines/>
              <w:widowControl w:val="0"/>
              <w:pBdr>
                <w:top w:val="nil"/>
                <w:left w:val="nil"/>
                <w:bottom w:val="nil"/>
                <w:right w:val="nil"/>
                <w:between w:val="nil"/>
              </w:pBdr>
              <w:spacing w:before="60" w:after="60"/>
            </w:pPr>
            <w:r w:rsidRPr="002B44C4">
              <w:t>Hiển thị thông tin số đơn BH</w:t>
            </w:r>
          </w:p>
        </w:tc>
      </w:tr>
      <w:tr w:rsidR="00772507" w:rsidRPr="002B44C4" w14:paraId="6DD978FA" w14:textId="77777777" w:rsidTr="00E34A49">
        <w:trPr>
          <w:trHeight w:val="284"/>
          <w:jc w:val="center"/>
        </w:trPr>
        <w:tc>
          <w:tcPr>
            <w:tcW w:w="881" w:type="dxa"/>
            <w:shd w:val="clear" w:color="auto" w:fill="auto"/>
            <w:vAlign w:val="center"/>
          </w:tcPr>
          <w:p w14:paraId="5B7E4CF5" w14:textId="77777777" w:rsidR="00772507" w:rsidRPr="002B44C4" w:rsidRDefault="00772507" w:rsidP="00772507">
            <w:pPr>
              <w:spacing w:before="60" w:after="60" w:line="360" w:lineRule="auto"/>
              <w:ind w:left="142"/>
              <w:rPr>
                <w:b/>
              </w:rPr>
            </w:pPr>
            <w:r w:rsidRPr="002B44C4">
              <w:rPr>
                <w:b/>
              </w:rPr>
              <w:t>5</w:t>
            </w:r>
          </w:p>
        </w:tc>
        <w:tc>
          <w:tcPr>
            <w:tcW w:w="1949" w:type="dxa"/>
          </w:tcPr>
          <w:p w14:paraId="175B2BCC" w14:textId="77777777" w:rsidR="00772507" w:rsidRPr="002B44C4" w:rsidRDefault="00772507" w:rsidP="00772507">
            <w:pPr>
              <w:keepLines/>
              <w:widowControl w:val="0"/>
              <w:pBdr>
                <w:top w:val="nil"/>
                <w:left w:val="nil"/>
                <w:bottom w:val="nil"/>
                <w:right w:val="nil"/>
                <w:between w:val="nil"/>
              </w:pBdr>
              <w:spacing w:before="60" w:after="60"/>
            </w:pPr>
            <w:r w:rsidRPr="002B44C4">
              <w:t>Người được BH</w:t>
            </w:r>
          </w:p>
        </w:tc>
        <w:tc>
          <w:tcPr>
            <w:tcW w:w="1418" w:type="dxa"/>
          </w:tcPr>
          <w:p w14:paraId="1FABEDF4" w14:textId="05C129A0"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21D47000" w14:textId="3259F6ED" w:rsidR="00772507" w:rsidRPr="002B44C4" w:rsidRDefault="00772507" w:rsidP="00772507">
            <w:pPr>
              <w:keepLines/>
              <w:widowControl w:val="0"/>
              <w:pBdr>
                <w:top w:val="nil"/>
                <w:left w:val="nil"/>
                <w:bottom w:val="nil"/>
                <w:right w:val="nil"/>
                <w:between w:val="nil"/>
              </w:pBdr>
              <w:spacing w:before="60" w:after="60"/>
            </w:pPr>
            <w:r w:rsidRPr="002B44C4">
              <w:t>Hiển thị thông tin người được hưởng BH</w:t>
            </w:r>
          </w:p>
        </w:tc>
      </w:tr>
      <w:tr w:rsidR="00772507" w:rsidRPr="002B44C4" w14:paraId="7987F74C" w14:textId="77777777" w:rsidTr="00E34A49">
        <w:trPr>
          <w:trHeight w:val="284"/>
          <w:jc w:val="center"/>
        </w:trPr>
        <w:tc>
          <w:tcPr>
            <w:tcW w:w="881" w:type="dxa"/>
            <w:shd w:val="clear" w:color="auto" w:fill="auto"/>
            <w:vAlign w:val="center"/>
          </w:tcPr>
          <w:p w14:paraId="4B030BE0" w14:textId="77777777" w:rsidR="00772507" w:rsidRPr="002B44C4" w:rsidRDefault="00772507" w:rsidP="00772507">
            <w:pPr>
              <w:spacing w:before="60" w:after="60" w:line="360" w:lineRule="auto"/>
              <w:ind w:left="142"/>
              <w:rPr>
                <w:b/>
              </w:rPr>
            </w:pPr>
            <w:r w:rsidRPr="002B44C4">
              <w:rPr>
                <w:b/>
              </w:rPr>
              <w:t>6</w:t>
            </w:r>
          </w:p>
        </w:tc>
        <w:tc>
          <w:tcPr>
            <w:tcW w:w="1949" w:type="dxa"/>
          </w:tcPr>
          <w:p w14:paraId="4EEB705C" w14:textId="77777777" w:rsidR="00772507" w:rsidRPr="002B44C4" w:rsidRDefault="00772507" w:rsidP="00772507">
            <w:pPr>
              <w:keepLines/>
              <w:widowControl w:val="0"/>
              <w:pBdr>
                <w:top w:val="nil"/>
                <w:left w:val="nil"/>
                <w:bottom w:val="nil"/>
                <w:right w:val="nil"/>
                <w:between w:val="nil"/>
              </w:pBdr>
              <w:spacing w:before="60" w:after="60"/>
            </w:pPr>
            <w:r w:rsidRPr="002B44C4">
              <w:t>Ngày tổn thất</w:t>
            </w:r>
          </w:p>
        </w:tc>
        <w:tc>
          <w:tcPr>
            <w:tcW w:w="1418" w:type="dxa"/>
          </w:tcPr>
          <w:p w14:paraId="3942470C" w14:textId="1D80AD3C"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2F3073B" w14:textId="77777777" w:rsidR="00772507" w:rsidRPr="002B44C4" w:rsidRDefault="00772507" w:rsidP="00772507">
            <w:pPr>
              <w:keepLines/>
              <w:widowControl w:val="0"/>
              <w:pBdr>
                <w:top w:val="nil"/>
                <w:left w:val="nil"/>
                <w:bottom w:val="nil"/>
                <w:right w:val="nil"/>
                <w:between w:val="nil"/>
              </w:pBdr>
              <w:spacing w:before="60" w:after="60"/>
            </w:pPr>
            <w:r w:rsidRPr="002B44C4">
              <w:t>Hiển thị thông tin ngày tổn thất</w:t>
            </w:r>
          </w:p>
          <w:p w14:paraId="3EAC7818" w14:textId="53C4F2ED" w:rsidR="00772507" w:rsidRPr="002B44C4" w:rsidRDefault="00772507" w:rsidP="00772507">
            <w:pPr>
              <w:keepLines/>
              <w:widowControl w:val="0"/>
              <w:pBdr>
                <w:top w:val="nil"/>
                <w:left w:val="nil"/>
                <w:bottom w:val="nil"/>
                <w:right w:val="nil"/>
                <w:between w:val="nil"/>
              </w:pBdr>
              <w:spacing w:before="60" w:after="60"/>
            </w:pPr>
            <w:r w:rsidRPr="002B44C4">
              <w:t>Định dạng dd/mm/yyyy</w:t>
            </w:r>
            <w:r>
              <w:t xml:space="preserve"> </w:t>
            </w:r>
            <w:r w:rsidRPr="002B44C4">
              <w:t>hh:mm</w:t>
            </w:r>
          </w:p>
        </w:tc>
      </w:tr>
      <w:tr w:rsidR="00772507" w:rsidRPr="002B44C4" w14:paraId="072A4E89" w14:textId="77777777" w:rsidTr="00E34A49">
        <w:trPr>
          <w:trHeight w:val="284"/>
          <w:jc w:val="center"/>
        </w:trPr>
        <w:tc>
          <w:tcPr>
            <w:tcW w:w="881" w:type="dxa"/>
            <w:shd w:val="clear" w:color="auto" w:fill="auto"/>
            <w:vAlign w:val="center"/>
          </w:tcPr>
          <w:p w14:paraId="702722DB" w14:textId="77777777" w:rsidR="00772507" w:rsidRPr="002B44C4" w:rsidRDefault="00772507" w:rsidP="00772507">
            <w:pPr>
              <w:spacing w:before="60" w:after="60" w:line="360" w:lineRule="auto"/>
              <w:ind w:left="142"/>
              <w:rPr>
                <w:b/>
              </w:rPr>
            </w:pPr>
            <w:r w:rsidRPr="002B44C4">
              <w:rPr>
                <w:b/>
              </w:rPr>
              <w:t>7</w:t>
            </w:r>
          </w:p>
        </w:tc>
        <w:tc>
          <w:tcPr>
            <w:tcW w:w="1949" w:type="dxa"/>
          </w:tcPr>
          <w:p w14:paraId="28711C54" w14:textId="77777777" w:rsidR="00772507" w:rsidRPr="002B44C4" w:rsidRDefault="00772507" w:rsidP="00772507">
            <w:pPr>
              <w:keepLines/>
              <w:widowControl w:val="0"/>
              <w:pBdr>
                <w:top w:val="nil"/>
                <w:left w:val="nil"/>
                <w:bottom w:val="nil"/>
                <w:right w:val="nil"/>
                <w:between w:val="nil"/>
              </w:pBdr>
              <w:spacing w:before="60" w:after="60"/>
            </w:pPr>
            <w:r w:rsidRPr="002B44C4">
              <w:t>Số tiền YC bồi thường</w:t>
            </w:r>
          </w:p>
        </w:tc>
        <w:tc>
          <w:tcPr>
            <w:tcW w:w="1418" w:type="dxa"/>
          </w:tcPr>
          <w:p w14:paraId="1658843B" w14:textId="6A60AA2C"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5CD58A5F" w14:textId="02758078" w:rsidR="00772507" w:rsidRPr="002B44C4" w:rsidRDefault="00772507" w:rsidP="00772507">
            <w:pPr>
              <w:keepLines/>
              <w:widowControl w:val="0"/>
              <w:pBdr>
                <w:top w:val="nil"/>
                <w:left w:val="nil"/>
                <w:bottom w:val="nil"/>
                <w:right w:val="nil"/>
                <w:between w:val="nil"/>
              </w:pBdr>
              <w:spacing w:before="60" w:after="60"/>
            </w:pPr>
            <w:r w:rsidRPr="002B44C4">
              <w:t>Hiển thị thông tin số YC bồi thường tổn thất</w:t>
            </w:r>
          </w:p>
        </w:tc>
      </w:tr>
      <w:tr w:rsidR="00772507" w:rsidRPr="002B44C4" w14:paraId="4C86DE78" w14:textId="77777777" w:rsidTr="00E34A49">
        <w:trPr>
          <w:trHeight w:val="284"/>
          <w:jc w:val="center"/>
        </w:trPr>
        <w:tc>
          <w:tcPr>
            <w:tcW w:w="881" w:type="dxa"/>
            <w:shd w:val="clear" w:color="auto" w:fill="auto"/>
            <w:vAlign w:val="center"/>
          </w:tcPr>
          <w:p w14:paraId="7D138015" w14:textId="77777777" w:rsidR="00772507" w:rsidRPr="002B44C4" w:rsidRDefault="00772507" w:rsidP="00772507">
            <w:pPr>
              <w:spacing w:before="60" w:after="60" w:line="360" w:lineRule="auto"/>
              <w:ind w:left="142"/>
              <w:rPr>
                <w:b/>
              </w:rPr>
            </w:pPr>
            <w:r w:rsidRPr="002B44C4">
              <w:rPr>
                <w:b/>
              </w:rPr>
              <w:t>8</w:t>
            </w:r>
          </w:p>
        </w:tc>
        <w:tc>
          <w:tcPr>
            <w:tcW w:w="1949" w:type="dxa"/>
          </w:tcPr>
          <w:p w14:paraId="7025AD2C" w14:textId="77777777" w:rsidR="00772507" w:rsidRPr="002B44C4" w:rsidRDefault="00772507" w:rsidP="00772507">
            <w:pPr>
              <w:keepLines/>
              <w:widowControl w:val="0"/>
              <w:pBdr>
                <w:top w:val="nil"/>
                <w:left w:val="nil"/>
                <w:bottom w:val="nil"/>
                <w:right w:val="nil"/>
                <w:between w:val="nil"/>
              </w:pBdr>
              <w:spacing w:before="60" w:after="60"/>
            </w:pPr>
            <w:r w:rsidRPr="002B44C4">
              <w:t>Công ty giám định</w:t>
            </w:r>
          </w:p>
        </w:tc>
        <w:tc>
          <w:tcPr>
            <w:tcW w:w="1418" w:type="dxa"/>
          </w:tcPr>
          <w:p w14:paraId="70716173" w14:textId="112FCBE0"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48B46B58" w14:textId="43CF1C63" w:rsidR="00772507" w:rsidRPr="002B44C4" w:rsidRDefault="00772507" w:rsidP="00772507">
            <w:pPr>
              <w:keepLines/>
              <w:widowControl w:val="0"/>
              <w:pBdr>
                <w:top w:val="nil"/>
                <w:left w:val="nil"/>
                <w:bottom w:val="nil"/>
                <w:right w:val="nil"/>
                <w:between w:val="nil"/>
              </w:pBdr>
              <w:spacing w:before="60" w:after="60"/>
            </w:pPr>
            <w:r w:rsidRPr="002B44C4">
              <w:t>Hiển thị thông tin công ty giám định tổn thất</w:t>
            </w:r>
          </w:p>
        </w:tc>
      </w:tr>
      <w:tr w:rsidR="00772507" w:rsidRPr="002B44C4" w14:paraId="7C11D971" w14:textId="77777777" w:rsidTr="00E34A49">
        <w:trPr>
          <w:trHeight w:val="284"/>
          <w:jc w:val="center"/>
        </w:trPr>
        <w:tc>
          <w:tcPr>
            <w:tcW w:w="881" w:type="dxa"/>
            <w:shd w:val="clear" w:color="auto" w:fill="auto"/>
            <w:vAlign w:val="center"/>
          </w:tcPr>
          <w:p w14:paraId="6D1170B7" w14:textId="77777777" w:rsidR="00772507" w:rsidRPr="002B44C4" w:rsidRDefault="00772507" w:rsidP="00772507">
            <w:pPr>
              <w:spacing w:before="60" w:after="60" w:line="360" w:lineRule="auto"/>
              <w:ind w:left="142"/>
              <w:rPr>
                <w:b/>
              </w:rPr>
            </w:pPr>
            <w:r w:rsidRPr="002B44C4">
              <w:rPr>
                <w:b/>
              </w:rPr>
              <w:t>9</w:t>
            </w:r>
          </w:p>
        </w:tc>
        <w:tc>
          <w:tcPr>
            <w:tcW w:w="1949" w:type="dxa"/>
          </w:tcPr>
          <w:p w14:paraId="511E157D" w14:textId="77777777" w:rsidR="00772507" w:rsidRPr="002B44C4" w:rsidRDefault="00772507" w:rsidP="00772507">
            <w:pPr>
              <w:keepLines/>
              <w:widowControl w:val="0"/>
              <w:pBdr>
                <w:top w:val="nil"/>
                <w:left w:val="nil"/>
                <w:bottom w:val="nil"/>
                <w:right w:val="nil"/>
                <w:between w:val="nil"/>
              </w:pBdr>
              <w:spacing w:before="60" w:after="60"/>
            </w:pPr>
            <w:r w:rsidRPr="002B44C4">
              <w:t>Tiến trình</w:t>
            </w:r>
          </w:p>
        </w:tc>
        <w:tc>
          <w:tcPr>
            <w:tcW w:w="1418" w:type="dxa"/>
          </w:tcPr>
          <w:p w14:paraId="0A2B43BD" w14:textId="14DE5ADB"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38D26FA5" w14:textId="187DD284" w:rsidR="00772507" w:rsidRPr="002B44C4" w:rsidRDefault="00772507" w:rsidP="00772507">
            <w:pPr>
              <w:keepLines/>
              <w:widowControl w:val="0"/>
              <w:pBdr>
                <w:top w:val="nil"/>
                <w:left w:val="nil"/>
                <w:bottom w:val="nil"/>
                <w:right w:val="nil"/>
                <w:between w:val="nil"/>
              </w:pBdr>
              <w:spacing w:before="60" w:after="60"/>
            </w:pPr>
            <w:r w:rsidRPr="002B44C4">
              <w:t>Hiển thị thông tin tiến trình xử lý tổn thất</w:t>
            </w:r>
          </w:p>
        </w:tc>
      </w:tr>
      <w:tr w:rsidR="00772507" w:rsidRPr="002B44C4" w14:paraId="2C3EF6D1" w14:textId="77777777" w:rsidTr="00E34A49">
        <w:trPr>
          <w:trHeight w:val="284"/>
          <w:jc w:val="center"/>
        </w:trPr>
        <w:tc>
          <w:tcPr>
            <w:tcW w:w="881" w:type="dxa"/>
            <w:shd w:val="clear" w:color="auto" w:fill="auto"/>
            <w:vAlign w:val="center"/>
          </w:tcPr>
          <w:p w14:paraId="53CFAF59" w14:textId="77777777" w:rsidR="00772507" w:rsidRPr="002B44C4" w:rsidRDefault="00772507" w:rsidP="00772507">
            <w:pPr>
              <w:spacing w:before="60" w:after="60" w:line="360" w:lineRule="auto"/>
              <w:ind w:left="142"/>
              <w:rPr>
                <w:b/>
              </w:rPr>
            </w:pPr>
            <w:r w:rsidRPr="002B44C4">
              <w:rPr>
                <w:b/>
              </w:rPr>
              <w:t>10</w:t>
            </w:r>
          </w:p>
        </w:tc>
        <w:tc>
          <w:tcPr>
            <w:tcW w:w="1949" w:type="dxa"/>
          </w:tcPr>
          <w:p w14:paraId="6186C75E" w14:textId="77777777" w:rsidR="00772507" w:rsidRPr="002B44C4" w:rsidRDefault="00772507" w:rsidP="00772507">
            <w:pPr>
              <w:keepLines/>
              <w:widowControl w:val="0"/>
              <w:pBdr>
                <w:top w:val="nil"/>
                <w:left w:val="nil"/>
                <w:bottom w:val="nil"/>
                <w:right w:val="nil"/>
                <w:between w:val="nil"/>
              </w:pBdr>
              <w:spacing w:before="60" w:after="60"/>
            </w:pPr>
            <w:r w:rsidRPr="002B44C4">
              <w:t>Vai trò – trạng thái</w:t>
            </w:r>
          </w:p>
        </w:tc>
        <w:tc>
          <w:tcPr>
            <w:tcW w:w="1418" w:type="dxa"/>
          </w:tcPr>
          <w:p w14:paraId="0A9B396B" w14:textId="6C25B3E8"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FF6704B" w14:textId="22B89577" w:rsidR="00772507" w:rsidRPr="002B44C4" w:rsidRDefault="00772507" w:rsidP="00772507">
            <w:pPr>
              <w:keepLines/>
              <w:widowControl w:val="0"/>
              <w:pBdr>
                <w:top w:val="nil"/>
                <w:left w:val="nil"/>
                <w:bottom w:val="nil"/>
                <w:right w:val="nil"/>
                <w:between w:val="nil"/>
              </w:pBdr>
              <w:spacing w:before="60" w:after="60"/>
            </w:pPr>
            <w:r w:rsidRPr="002B44C4">
              <w:t>Hiển thị thông tin vai trò – trạng thái các đơn vị/phòng ban xử lý tổn thất</w:t>
            </w:r>
          </w:p>
        </w:tc>
      </w:tr>
      <w:tr w:rsidR="00772507" w:rsidRPr="002B44C4" w14:paraId="7B16E7C5" w14:textId="77777777" w:rsidTr="00E34A49">
        <w:trPr>
          <w:trHeight w:val="284"/>
          <w:jc w:val="center"/>
        </w:trPr>
        <w:tc>
          <w:tcPr>
            <w:tcW w:w="881" w:type="dxa"/>
            <w:shd w:val="clear" w:color="auto" w:fill="auto"/>
            <w:vAlign w:val="center"/>
          </w:tcPr>
          <w:p w14:paraId="068F764A" w14:textId="77777777" w:rsidR="00772507" w:rsidRPr="002B44C4" w:rsidRDefault="00772507" w:rsidP="00772507">
            <w:pPr>
              <w:spacing w:before="60" w:after="60" w:line="360" w:lineRule="auto"/>
              <w:ind w:left="142"/>
              <w:rPr>
                <w:b/>
              </w:rPr>
            </w:pPr>
            <w:r w:rsidRPr="002B44C4">
              <w:rPr>
                <w:b/>
              </w:rPr>
              <w:t>11</w:t>
            </w:r>
          </w:p>
        </w:tc>
        <w:tc>
          <w:tcPr>
            <w:tcW w:w="1949" w:type="dxa"/>
          </w:tcPr>
          <w:p w14:paraId="48B99780" w14:textId="77777777" w:rsidR="00772507" w:rsidRPr="002B44C4" w:rsidRDefault="00772507" w:rsidP="00772507">
            <w:pPr>
              <w:keepLines/>
              <w:widowControl w:val="0"/>
              <w:pBdr>
                <w:top w:val="nil"/>
                <w:left w:val="nil"/>
                <w:bottom w:val="nil"/>
                <w:right w:val="nil"/>
                <w:between w:val="nil"/>
              </w:pBdr>
              <w:spacing w:before="60" w:after="60"/>
            </w:pPr>
            <w:r w:rsidRPr="002B44C4">
              <w:t>Trạng thái tài liệu</w:t>
            </w:r>
          </w:p>
        </w:tc>
        <w:tc>
          <w:tcPr>
            <w:tcW w:w="1418" w:type="dxa"/>
          </w:tcPr>
          <w:p w14:paraId="12F5E032" w14:textId="5BF680F3"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DA697B5" w14:textId="1B3401BA" w:rsidR="00772507" w:rsidRPr="002B44C4" w:rsidRDefault="00772507" w:rsidP="00772507">
            <w:pPr>
              <w:keepLines/>
              <w:widowControl w:val="0"/>
              <w:pBdr>
                <w:top w:val="nil"/>
                <w:left w:val="nil"/>
                <w:bottom w:val="nil"/>
                <w:right w:val="nil"/>
                <w:between w:val="nil"/>
              </w:pBdr>
              <w:spacing w:before="60" w:after="60"/>
            </w:pPr>
            <w:r w:rsidRPr="002B44C4">
              <w:t>Hiển thị thông trạng thái tài liệu khai báo tổn thất</w:t>
            </w:r>
          </w:p>
        </w:tc>
      </w:tr>
      <w:tr w:rsidR="00772507" w:rsidRPr="002B44C4" w14:paraId="1D1E7559" w14:textId="77777777" w:rsidTr="00E34A49">
        <w:trPr>
          <w:trHeight w:val="284"/>
          <w:jc w:val="center"/>
        </w:trPr>
        <w:tc>
          <w:tcPr>
            <w:tcW w:w="881" w:type="dxa"/>
            <w:shd w:val="clear" w:color="auto" w:fill="auto"/>
            <w:vAlign w:val="center"/>
          </w:tcPr>
          <w:p w14:paraId="38C67BDC" w14:textId="77777777" w:rsidR="00772507" w:rsidRPr="002B44C4" w:rsidRDefault="00772507" w:rsidP="00772507">
            <w:pPr>
              <w:spacing w:before="60" w:after="60" w:line="360" w:lineRule="auto"/>
              <w:ind w:left="142"/>
              <w:rPr>
                <w:b/>
              </w:rPr>
            </w:pPr>
            <w:r w:rsidRPr="002B44C4">
              <w:rPr>
                <w:b/>
              </w:rPr>
              <w:t>12</w:t>
            </w:r>
          </w:p>
        </w:tc>
        <w:tc>
          <w:tcPr>
            <w:tcW w:w="1949" w:type="dxa"/>
          </w:tcPr>
          <w:p w14:paraId="318A742D" w14:textId="77777777" w:rsidR="00772507" w:rsidRPr="002B44C4" w:rsidRDefault="00772507" w:rsidP="00772507">
            <w:pPr>
              <w:keepLines/>
              <w:widowControl w:val="0"/>
              <w:pBdr>
                <w:top w:val="nil"/>
                <w:left w:val="nil"/>
                <w:bottom w:val="nil"/>
                <w:right w:val="nil"/>
                <w:between w:val="nil"/>
              </w:pBdr>
              <w:spacing w:before="60" w:after="60"/>
            </w:pPr>
            <w:r w:rsidRPr="002B44C4">
              <w:t>Tài liệu còn thiếu</w:t>
            </w:r>
          </w:p>
        </w:tc>
        <w:tc>
          <w:tcPr>
            <w:tcW w:w="1418" w:type="dxa"/>
          </w:tcPr>
          <w:p w14:paraId="2797A03E" w14:textId="014C9435"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EEB1F58" w14:textId="134C2302" w:rsidR="00772507" w:rsidRPr="002B44C4" w:rsidRDefault="00772507" w:rsidP="00772507">
            <w:pPr>
              <w:keepLines/>
              <w:widowControl w:val="0"/>
              <w:pBdr>
                <w:top w:val="nil"/>
                <w:left w:val="nil"/>
                <w:bottom w:val="nil"/>
                <w:right w:val="nil"/>
                <w:between w:val="nil"/>
              </w:pBdr>
              <w:spacing w:before="60" w:after="60"/>
            </w:pPr>
            <w:r w:rsidRPr="002B44C4">
              <w:t>Hiển thị thông tin mô tả các tài liệu còn thiếu</w:t>
            </w:r>
          </w:p>
        </w:tc>
      </w:tr>
      <w:tr w:rsidR="00C53E9C" w:rsidRPr="002B44C4" w14:paraId="56A158E5" w14:textId="77777777" w:rsidTr="00E34A49">
        <w:trPr>
          <w:trHeight w:val="284"/>
          <w:jc w:val="center"/>
        </w:trPr>
        <w:tc>
          <w:tcPr>
            <w:tcW w:w="881" w:type="dxa"/>
            <w:shd w:val="clear" w:color="auto" w:fill="auto"/>
            <w:vAlign w:val="center"/>
          </w:tcPr>
          <w:p w14:paraId="34888CE8" w14:textId="77777777" w:rsidR="00C53E9C" w:rsidRPr="002B44C4" w:rsidRDefault="00C53E9C" w:rsidP="00C53E9C">
            <w:pPr>
              <w:spacing w:before="60" w:after="60" w:line="360" w:lineRule="auto"/>
              <w:ind w:left="142"/>
              <w:rPr>
                <w:b/>
              </w:rPr>
            </w:pPr>
            <w:r w:rsidRPr="002B44C4">
              <w:rPr>
                <w:b/>
              </w:rPr>
              <w:t>13</w:t>
            </w:r>
          </w:p>
        </w:tc>
        <w:tc>
          <w:tcPr>
            <w:tcW w:w="1949" w:type="dxa"/>
          </w:tcPr>
          <w:p w14:paraId="7592753F"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48CEA23C" wp14:editId="3A32C32B">
                  <wp:extent cx="1100455" cy="228600"/>
                  <wp:effectExtent l="0" t="0" r="0" b="0"/>
                  <wp:docPr id="6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9"/>
                          <a:srcRect/>
                          <a:stretch>
                            <a:fillRect/>
                          </a:stretch>
                        </pic:blipFill>
                        <pic:spPr>
                          <a:xfrm>
                            <a:off x="0" y="0"/>
                            <a:ext cx="1100455" cy="228600"/>
                          </a:xfrm>
                          <a:prstGeom prst="rect">
                            <a:avLst/>
                          </a:prstGeom>
                          <a:ln/>
                        </pic:spPr>
                      </pic:pic>
                    </a:graphicData>
                  </a:graphic>
                </wp:inline>
              </w:drawing>
            </w:r>
          </w:p>
        </w:tc>
        <w:tc>
          <w:tcPr>
            <w:tcW w:w="1418" w:type="dxa"/>
          </w:tcPr>
          <w:p w14:paraId="0EA8F158" w14:textId="77777777" w:rsidR="00C53E9C" w:rsidRPr="002B44C4" w:rsidRDefault="00C53E9C" w:rsidP="00C53E9C">
            <w:pPr>
              <w:keepLines/>
              <w:widowControl w:val="0"/>
              <w:pBdr>
                <w:top w:val="nil"/>
                <w:left w:val="nil"/>
                <w:bottom w:val="nil"/>
                <w:right w:val="nil"/>
                <w:between w:val="nil"/>
              </w:pBdr>
              <w:spacing w:before="60" w:after="60"/>
            </w:pPr>
            <w:r w:rsidRPr="002B44C4">
              <w:t>TextBox</w:t>
            </w:r>
          </w:p>
        </w:tc>
        <w:tc>
          <w:tcPr>
            <w:tcW w:w="4111" w:type="dxa"/>
          </w:tcPr>
          <w:p w14:paraId="023F6F66" w14:textId="77777777" w:rsidR="00C53E9C" w:rsidRPr="002B44C4" w:rsidRDefault="00C53E9C" w:rsidP="00C53E9C">
            <w:pPr>
              <w:keepLines/>
              <w:widowControl w:val="0"/>
              <w:pBdr>
                <w:top w:val="nil"/>
                <w:left w:val="nil"/>
                <w:bottom w:val="nil"/>
                <w:right w:val="nil"/>
                <w:between w:val="nil"/>
              </w:pBdr>
              <w:spacing w:before="60" w:after="60"/>
            </w:pPr>
            <w:r w:rsidRPr="002B44C4">
              <w:t>Cho phép nhập các ký tự chữ và số để tra cứu thông tin khách hàng.</w:t>
            </w:r>
          </w:p>
        </w:tc>
      </w:tr>
      <w:tr w:rsidR="00C53E9C" w:rsidRPr="002B44C4" w14:paraId="6BFD4F77" w14:textId="77777777" w:rsidTr="00E34A49">
        <w:trPr>
          <w:trHeight w:val="284"/>
          <w:jc w:val="center"/>
        </w:trPr>
        <w:tc>
          <w:tcPr>
            <w:tcW w:w="881" w:type="dxa"/>
            <w:shd w:val="clear" w:color="auto" w:fill="auto"/>
            <w:vAlign w:val="center"/>
          </w:tcPr>
          <w:p w14:paraId="06DC35EB" w14:textId="77777777" w:rsidR="00C53E9C" w:rsidRPr="002B44C4" w:rsidRDefault="00C53E9C" w:rsidP="00C53E9C">
            <w:pPr>
              <w:spacing w:before="60" w:after="60" w:line="360" w:lineRule="auto"/>
              <w:ind w:left="142"/>
              <w:rPr>
                <w:b/>
              </w:rPr>
            </w:pPr>
            <w:r w:rsidRPr="002B44C4">
              <w:rPr>
                <w:b/>
              </w:rPr>
              <w:t>14</w:t>
            </w:r>
          </w:p>
        </w:tc>
        <w:tc>
          <w:tcPr>
            <w:tcW w:w="1949" w:type="dxa"/>
          </w:tcPr>
          <w:p w14:paraId="490D31FE"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48762DA0" wp14:editId="78C12744">
                  <wp:extent cx="824193" cy="222099"/>
                  <wp:effectExtent l="0" t="0" r="0" b="0"/>
                  <wp:docPr id="6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
                          <a:srcRect/>
                          <a:stretch>
                            <a:fillRect/>
                          </a:stretch>
                        </pic:blipFill>
                        <pic:spPr>
                          <a:xfrm>
                            <a:off x="0" y="0"/>
                            <a:ext cx="824193" cy="222099"/>
                          </a:xfrm>
                          <a:prstGeom prst="rect">
                            <a:avLst/>
                          </a:prstGeom>
                          <a:ln/>
                        </pic:spPr>
                      </pic:pic>
                    </a:graphicData>
                  </a:graphic>
                </wp:inline>
              </w:drawing>
            </w:r>
          </w:p>
        </w:tc>
        <w:tc>
          <w:tcPr>
            <w:tcW w:w="1418" w:type="dxa"/>
          </w:tcPr>
          <w:p w14:paraId="1A43AAE7" w14:textId="77777777" w:rsidR="00C53E9C" w:rsidRPr="002B44C4" w:rsidRDefault="00C53E9C" w:rsidP="00C53E9C">
            <w:pPr>
              <w:keepLines/>
              <w:widowControl w:val="0"/>
              <w:pBdr>
                <w:top w:val="nil"/>
                <w:left w:val="nil"/>
                <w:bottom w:val="nil"/>
                <w:right w:val="nil"/>
                <w:between w:val="nil"/>
              </w:pBdr>
              <w:spacing w:before="60" w:after="60"/>
            </w:pPr>
            <w:r w:rsidRPr="002B44C4">
              <w:t>Button</w:t>
            </w:r>
          </w:p>
        </w:tc>
        <w:tc>
          <w:tcPr>
            <w:tcW w:w="4111" w:type="dxa"/>
          </w:tcPr>
          <w:p w14:paraId="31001A4A" w14:textId="77777777" w:rsidR="00C53E9C" w:rsidRPr="002B44C4" w:rsidRDefault="00C53E9C" w:rsidP="00C53E9C">
            <w:pPr>
              <w:keepLines/>
              <w:widowControl w:val="0"/>
              <w:pBdr>
                <w:top w:val="nil"/>
                <w:left w:val="nil"/>
                <w:bottom w:val="nil"/>
                <w:right w:val="nil"/>
                <w:between w:val="nil"/>
              </w:pBdr>
              <w:spacing w:before="60" w:after="60"/>
            </w:pPr>
            <w:r w:rsidRPr="002B44C4">
              <w:t>Cho phép xuất danh sách tiếp nhận và lập báo cáo tổn thất ra file excel</w:t>
            </w:r>
          </w:p>
        </w:tc>
      </w:tr>
      <w:tr w:rsidR="00C53E9C" w:rsidRPr="002B44C4" w14:paraId="4117C56A" w14:textId="77777777" w:rsidTr="00E34A49">
        <w:trPr>
          <w:trHeight w:val="284"/>
          <w:jc w:val="center"/>
        </w:trPr>
        <w:tc>
          <w:tcPr>
            <w:tcW w:w="881" w:type="dxa"/>
            <w:shd w:val="clear" w:color="auto" w:fill="auto"/>
            <w:vAlign w:val="center"/>
          </w:tcPr>
          <w:p w14:paraId="6FDE661D" w14:textId="77777777" w:rsidR="00C53E9C" w:rsidRPr="002B44C4" w:rsidRDefault="00C53E9C" w:rsidP="00C53E9C">
            <w:pPr>
              <w:spacing w:before="60" w:after="60" w:line="360" w:lineRule="auto"/>
              <w:ind w:left="142"/>
              <w:rPr>
                <w:b/>
              </w:rPr>
            </w:pPr>
            <w:r w:rsidRPr="002B44C4">
              <w:rPr>
                <w:b/>
              </w:rPr>
              <w:t>15</w:t>
            </w:r>
          </w:p>
        </w:tc>
        <w:tc>
          <w:tcPr>
            <w:tcW w:w="1949" w:type="dxa"/>
          </w:tcPr>
          <w:p w14:paraId="4200574D"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250C5B3C" wp14:editId="6614C644">
                  <wp:extent cx="707302" cy="248865"/>
                  <wp:effectExtent l="0" t="0" r="0" b="0"/>
                  <wp:docPr id="6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1"/>
                          <a:srcRect/>
                          <a:stretch>
                            <a:fillRect/>
                          </a:stretch>
                        </pic:blipFill>
                        <pic:spPr>
                          <a:xfrm>
                            <a:off x="0" y="0"/>
                            <a:ext cx="707302" cy="248865"/>
                          </a:xfrm>
                          <a:prstGeom prst="rect">
                            <a:avLst/>
                          </a:prstGeom>
                          <a:ln/>
                        </pic:spPr>
                      </pic:pic>
                    </a:graphicData>
                  </a:graphic>
                </wp:inline>
              </w:drawing>
            </w:r>
          </w:p>
        </w:tc>
        <w:tc>
          <w:tcPr>
            <w:tcW w:w="1418" w:type="dxa"/>
          </w:tcPr>
          <w:p w14:paraId="22220D0D" w14:textId="77777777" w:rsidR="00C53E9C" w:rsidRPr="002B44C4" w:rsidRDefault="00C53E9C" w:rsidP="00C53E9C">
            <w:pPr>
              <w:keepLines/>
              <w:widowControl w:val="0"/>
              <w:pBdr>
                <w:top w:val="nil"/>
                <w:left w:val="nil"/>
                <w:bottom w:val="nil"/>
                <w:right w:val="nil"/>
                <w:between w:val="nil"/>
              </w:pBdr>
              <w:spacing w:before="60" w:after="60"/>
            </w:pPr>
            <w:r w:rsidRPr="002B44C4">
              <w:t>Button</w:t>
            </w:r>
          </w:p>
        </w:tc>
        <w:tc>
          <w:tcPr>
            <w:tcW w:w="4111" w:type="dxa"/>
          </w:tcPr>
          <w:p w14:paraId="0F5B6AAA" w14:textId="606AEEC5" w:rsidR="00C53E9C" w:rsidRPr="002B44C4" w:rsidRDefault="00C53E9C" w:rsidP="00C53E9C">
            <w:pPr>
              <w:keepLines/>
              <w:widowControl w:val="0"/>
              <w:pBdr>
                <w:top w:val="nil"/>
                <w:left w:val="nil"/>
                <w:bottom w:val="nil"/>
                <w:right w:val="nil"/>
                <w:between w:val="nil"/>
              </w:pBdr>
              <w:spacing w:before="60" w:after="60"/>
            </w:pPr>
            <w:r w:rsidRPr="002B44C4">
              <w:t>Mở màn hình thêm mới khai báo tổn thất – Account khách hàng/</w:t>
            </w:r>
            <w:r w:rsidR="00A010C3">
              <w:t>Môi giới</w:t>
            </w:r>
          </w:p>
        </w:tc>
      </w:tr>
      <w:tr w:rsidR="00C53E9C" w:rsidRPr="002B44C4" w14:paraId="11FE9BDC" w14:textId="77777777" w:rsidTr="00E34A49">
        <w:trPr>
          <w:trHeight w:val="284"/>
          <w:jc w:val="center"/>
        </w:trPr>
        <w:tc>
          <w:tcPr>
            <w:tcW w:w="881" w:type="dxa"/>
            <w:shd w:val="clear" w:color="auto" w:fill="auto"/>
            <w:vAlign w:val="center"/>
          </w:tcPr>
          <w:p w14:paraId="47FD3C30" w14:textId="77777777" w:rsidR="00C53E9C" w:rsidRPr="002B44C4" w:rsidRDefault="00C53E9C" w:rsidP="00C53E9C">
            <w:pPr>
              <w:spacing w:before="60" w:after="60" w:line="360" w:lineRule="auto"/>
              <w:ind w:left="142"/>
              <w:rPr>
                <w:b/>
              </w:rPr>
            </w:pPr>
            <w:r w:rsidRPr="002B44C4">
              <w:rPr>
                <w:b/>
              </w:rPr>
              <w:t>16</w:t>
            </w:r>
          </w:p>
        </w:tc>
        <w:tc>
          <w:tcPr>
            <w:tcW w:w="1949" w:type="dxa"/>
          </w:tcPr>
          <w:p w14:paraId="58FADE9E"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460704C1" wp14:editId="164E4917">
                  <wp:extent cx="266700" cy="177800"/>
                  <wp:effectExtent l="0" t="0" r="0" b="0"/>
                  <wp:docPr id="6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2"/>
                          <a:srcRect/>
                          <a:stretch>
                            <a:fillRect/>
                          </a:stretch>
                        </pic:blipFill>
                        <pic:spPr>
                          <a:xfrm>
                            <a:off x="0" y="0"/>
                            <a:ext cx="266700" cy="177800"/>
                          </a:xfrm>
                          <a:prstGeom prst="rect">
                            <a:avLst/>
                          </a:prstGeom>
                          <a:ln/>
                        </pic:spPr>
                      </pic:pic>
                    </a:graphicData>
                  </a:graphic>
                </wp:inline>
              </w:drawing>
            </w:r>
          </w:p>
        </w:tc>
        <w:tc>
          <w:tcPr>
            <w:tcW w:w="1418" w:type="dxa"/>
          </w:tcPr>
          <w:p w14:paraId="2B3B43CB" w14:textId="77777777" w:rsidR="00C53E9C" w:rsidRPr="002B44C4" w:rsidRDefault="00C53E9C" w:rsidP="00C53E9C">
            <w:pPr>
              <w:keepLines/>
              <w:widowControl w:val="0"/>
              <w:pBdr>
                <w:top w:val="nil"/>
                <w:left w:val="nil"/>
                <w:bottom w:val="nil"/>
                <w:right w:val="nil"/>
                <w:between w:val="nil"/>
              </w:pBdr>
              <w:spacing w:before="60" w:after="60"/>
            </w:pPr>
            <w:r w:rsidRPr="002B44C4">
              <w:t>Icon</w:t>
            </w:r>
          </w:p>
        </w:tc>
        <w:tc>
          <w:tcPr>
            <w:tcW w:w="4111" w:type="dxa"/>
          </w:tcPr>
          <w:p w14:paraId="5DF675AD" w14:textId="77777777" w:rsidR="00C53E9C" w:rsidRPr="002B44C4" w:rsidRDefault="00C53E9C" w:rsidP="00C53E9C">
            <w:pPr>
              <w:keepLines/>
              <w:widowControl w:val="0"/>
              <w:pBdr>
                <w:top w:val="nil"/>
                <w:left w:val="nil"/>
                <w:bottom w:val="nil"/>
                <w:right w:val="nil"/>
                <w:between w:val="nil"/>
              </w:pBdr>
              <w:spacing w:before="60" w:after="60"/>
            </w:pPr>
            <w:r w:rsidRPr="002B44C4">
              <w:t>Xem chi tiết thông tin hồ sơ tổn thất</w:t>
            </w:r>
          </w:p>
          <w:p w14:paraId="1BA487E8" w14:textId="5A5328E1" w:rsidR="008C7A63" w:rsidRPr="002B44C4" w:rsidRDefault="008C7A63" w:rsidP="00C53E9C">
            <w:pPr>
              <w:keepLines/>
              <w:widowControl w:val="0"/>
              <w:pBdr>
                <w:top w:val="nil"/>
                <w:left w:val="nil"/>
                <w:bottom w:val="nil"/>
                <w:right w:val="nil"/>
                <w:between w:val="nil"/>
              </w:pBdr>
              <w:spacing w:before="60" w:after="60"/>
            </w:pPr>
            <w:r w:rsidRPr="002B44C4">
              <w:t xml:space="preserve">Hệ thống hiển thị màn hình xem thông </w:t>
            </w:r>
            <w:r w:rsidRPr="002B44C4">
              <w:lastRenderedPageBreak/>
              <w:t>tin chi tiết hồ sơ tổn thất</w:t>
            </w:r>
          </w:p>
        </w:tc>
      </w:tr>
      <w:tr w:rsidR="00C53E9C" w:rsidRPr="002B44C4" w14:paraId="4DAF0843" w14:textId="77777777" w:rsidTr="00E34A49">
        <w:trPr>
          <w:trHeight w:val="284"/>
          <w:jc w:val="center"/>
        </w:trPr>
        <w:tc>
          <w:tcPr>
            <w:tcW w:w="881" w:type="dxa"/>
            <w:shd w:val="clear" w:color="auto" w:fill="auto"/>
            <w:vAlign w:val="center"/>
          </w:tcPr>
          <w:p w14:paraId="6FAE12D2" w14:textId="77777777" w:rsidR="00C53E9C" w:rsidRPr="002B44C4" w:rsidRDefault="00C53E9C" w:rsidP="00C53E9C">
            <w:pPr>
              <w:spacing w:before="60" w:after="60" w:line="360" w:lineRule="auto"/>
              <w:ind w:left="142"/>
              <w:rPr>
                <w:b/>
              </w:rPr>
            </w:pPr>
            <w:r w:rsidRPr="002B44C4">
              <w:rPr>
                <w:b/>
              </w:rPr>
              <w:lastRenderedPageBreak/>
              <w:t>18</w:t>
            </w:r>
          </w:p>
        </w:tc>
        <w:tc>
          <w:tcPr>
            <w:tcW w:w="1949" w:type="dxa"/>
          </w:tcPr>
          <w:p w14:paraId="04150292"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5456BD30" wp14:editId="1EA4BF5E">
                  <wp:extent cx="228600" cy="215900"/>
                  <wp:effectExtent l="0" t="0" r="0" b="0"/>
                  <wp:docPr id="6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
                          <a:srcRect/>
                          <a:stretch>
                            <a:fillRect/>
                          </a:stretch>
                        </pic:blipFill>
                        <pic:spPr>
                          <a:xfrm>
                            <a:off x="0" y="0"/>
                            <a:ext cx="228600" cy="215900"/>
                          </a:xfrm>
                          <a:prstGeom prst="rect">
                            <a:avLst/>
                          </a:prstGeom>
                          <a:ln/>
                        </pic:spPr>
                      </pic:pic>
                    </a:graphicData>
                  </a:graphic>
                </wp:inline>
              </w:drawing>
            </w:r>
          </w:p>
        </w:tc>
        <w:tc>
          <w:tcPr>
            <w:tcW w:w="1418" w:type="dxa"/>
          </w:tcPr>
          <w:p w14:paraId="35104D51" w14:textId="77777777" w:rsidR="00C53E9C" w:rsidRPr="002B44C4" w:rsidRDefault="00C53E9C" w:rsidP="00C53E9C">
            <w:pPr>
              <w:keepLines/>
              <w:widowControl w:val="0"/>
              <w:pBdr>
                <w:top w:val="nil"/>
                <w:left w:val="nil"/>
                <w:bottom w:val="nil"/>
                <w:right w:val="nil"/>
                <w:between w:val="nil"/>
              </w:pBdr>
              <w:spacing w:before="60" w:after="60"/>
            </w:pPr>
            <w:r w:rsidRPr="002B44C4">
              <w:t>Icon</w:t>
            </w:r>
          </w:p>
        </w:tc>
        <w:tc>
          <w:tcPr>
            <w:tcW w:w="4111" w:type="dxa"/>
          </w:tcPr>
          <w:p w14:paraId="037569FE" w14:textId="77777777" w:rsidR="00C53E9C" w:rsidRPr="002B44C4" w:rsidRDefault="00C53E9C" w:rsidP="00C53E9C">
            <w:pPr>
              <w:keepLines/>
              <w:widowControl w:val="0"/>
              <w:pBdr>
                <w:top w:val="nil"/>
                <w:left w:val="nil"/>
                <w:bottom w:val="nil"/>
                <w:right w:val="nil"/>
                <w:between w:val="nil"/>
              </w:pBdr>
              <w:spacing w:before="60" w:after="60"/>
            </w:pPr>
            <w:r w:rsidRPr="002B44C4">
              <w:t>Sửa thông tin hồ sơ tổn thất</w:t>
            </w:r>
          </w:p>
          <w:p w14:paraId="4D72F1B2" w14:textId="280B0E95" w:rsidR="008C7A63" w:rsidRPr="002B44C4" w:rsidRDefault="008C7A63" w:rsidP="008C7A63">
            <w:pPr>
              <w:keepLines/>
              <w:widowControl w:val="0"/>
              <w:pBdr>
                <w:top w:val="nil"/>
                <w:left w:val="nil"/>
                <w:bottom w:val="nil"/>
                <w:right w:val="nil"/>
                <w:between w:val="nil"/>
              </w:pBdr>
              <w:spacing w:before="60" w:after="60"/>
            </w:pPr>
            <w:r w:rsidRPr="002B44C4">
              <w:t>Hệ thống hiển thị màn hình sửa thông tin chi tiết hồ sơ tổn thất</w:t>
            </w:r>
          </w:p>
        </w:tc>
      </w:tr>
      <w:tr w:rsidR="00C53E9C" w:rsidRPr="002B44C4" w14:paraId="71868B76" w14:textId="77777777" w:rsidTr="00E34A49">
        <w:trPr>
          <w:trHeight w:val="284"/>
          <w:jc w:val="center"/>
        </w:trPr>
        <w:tc>
          <w:tcPr>
            <w:tcW w:w="881" w:type="dxa"/>
            <w:shd w:val="clear" w:color="auto" w:fill="auto"/>
            <w:vAlign w:val="center"/>
          </w:tcPr>
          <w:p w14:paraId="4EDCE0EF" w14:textId="77777777" w:rsidR="00C53E9C" w:rsidRPr="002B44C4" w:rsidRDefault="00C53E9C" w:rsidP="00C53E9C">
            <w:pPr>
              <w:spacing w:before="60" w:after="60" w:line="360" w:lineRule="auto"/>
              <w:ind w:left="142"/>
              <w:rPr>
                <w:b/>
              </w:rPr>
            </w:pPr>
            <w:r w:rsidRPr="002B44C4">
              <w:rPr>
                <w:b/>
              </w:rPr>
              <w:t>18</w:t>
            </w:r>
          </w:p>
        </w:tc>
        <w:tc>
          <w:tcPr>
            <w:tcW w:w="1949" w:type="dxa"/>
          </w:tcPr>
          <w:p w14:paraId="0AAE0E90"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314E4653" wp14:editId="22ECBB71">
                  <wp:extent cx="190500" cy="215900"/>
                  <wp:effectExtent l="0" t="0" r="0" b="0"/>
                  <wp:docPr id="6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190500" cy="215900"/>
                          </a:xfrm>
                          <a:prstGeom prst="rect">
                            <a:avLst/>
                          </a:prstGeom>
                          <a:ln/>
                        </pic:spPr>
                      </pic:pic>
                    </a:graphicData>
                  </a:graphic>
                </wp:inline>
              </w:drawing>
            </w:r>
          </w:p>
        </w:tc>
        <w:tc>
          <w:tcPr>
            <w:tcW w:w="1418" w:type="dxa"/>
          </w:tcPr>
          <w:p w14:paraId="527166B4" w14:textId="77777777" w:rsidR="00C53E9C" w:rsidRPr="002B44C4" w:rsidRDefault="00C53E9C" w:rsidP="00C53E9C">
            <w:pPr>
              <w:keepLines/>
              <w:widowControl w:val="0"/>
              <w:pBdr>
                <w:top w:val="nil"/>
                <w:left w:val="nil"/>
                <w:bottom w:val="nil"/>
                <w:right w:val="nil"/>
                <w:between w:val="nil"/>
              </w:pBdr>
              <w:spacing w:before="60" w:after="60"/>
            </w:pPr>
            <w:r w:rsidRPr="002B44C4">
              <w:t>Icon</w:t>
            </w:r>
          </w:p>
        </w:tc>
        <w:tc>
          <w:tcPr>
            <w:tcW w:w="4111" w:type="dxa"/>
          </w:tcPr>
          <w:p w14:paraId="47FCE187" w14:textId="77777777" w:rsidR="00C53E9C" w:rsidRPr="002B44C4" w:rsidRDefault="00C53E9C" w:rsidP="00C53E9C">
            <w:pPr>
              <w:keepLines/>
              <w:widowControl w:val="0"/>
              <w:pBdr>
                <w:top w:val="nil"/>
                <w:left w:val="nil"/>
                <w:bottom w:val="nil"/>
                <w:right w:val="nil"/>
                <w:between w:val="nil"/>
              </w:pBdr>
              <w:spacing w:before="60" w:after="60"/>
            </w:pPr>
            <w:r w:rsidRPr="002B44C4">
              <w:t xml:space="preserve">Cho phép người dùng xoá khai báo khỏi danh sách hiện thị </w:t>
            </w:r>
          </w:p>
          <w:p w14:paraId="637DF0AA" w14:textId="441A29BC" w:rsidR="008C7A63" w:rsidRPr="002B44C4" w:rsidRDefault="008C7A63" w:rsidP="00C53E9C">
            <w:pPr>
              <w:keepLines/>
              <w:widowControl w:val="0"/>
              <w:pBdr>
                <w:top w:val="nil"/>
                <w:left w:val="nil"/>
                <w:bottom w:val="nil"/>
                <w:right w:val="nil"/>
                <w:between w:val="nil"/>
              </w:pBdr>
              <w:spacing w:before="60" w:after="60"/>
            </w:pPr>
            <w:r w:rsidRPr="002B44C4">
              <w:t>Hệ thống hiển thị thông báo lựa chọn Xóa hoặc không</w:t>
            </w:r>
          </w:p>
        </w:tc>
      </w:tr>
    </w:tbl>
    <w:p w14:paraId="51A128AD" w14:textId="77777777" w:rsidR="00C53E9C" w:rsidRPr="002B44C4" w:rsidRDefault="00C53E9C" w:rsidP="00C53E9C"/>
    <w:p w14:paraId="2EA24399" w14:textId="7D43775A" w:rsidR="00C53E9C" w:rsidRPr="002B44C4" w:rsidRDefault="00C53E9C" w:rsidP="00C53E9C">
      <w:pPr>
        <w:pStyle w:val="Heading4"/>
        <w:numPr>
          <w:ilvl w:val="2"/>
          <w:numId w:val="18"/>
        </w:numPr>
        <w:rPr>
          <w:rFonts w:cs="Times New Roman"/>
        </w:rPr>
      </w:pPr>
      <w:bookmarkStart w:id="213" w:name="_heading=h.1ci93xb" w:colFirst="0" w:colLast="0"/>
      <w:bookmarkStart w:id="214" w:name="_Toc113613656"/>
      <w:bookmarkEnd w:id="213"/>
      <w:r w:rsidRPr="002B44C4">
        <w:rPr>
          <w:rFonts w:cs="Times New Roman"/>
        </w:rPr>
        <w:t>Danh sách tổn thất –</w:t>
      </w:r>
      <w:r w:rsidR="00671955">
        <w:rPr>
          <w:rFonts w:cs="Times New Roman"/>
        </w:rPr>
        <w:t xml:space="preserve"> </w:t>
      </w:r>
      <w:r w:rsidRPr="002B44C4">
        <w:rPr>
          <w:rFonts w:cs="Times New Roman"/>
        </w:rPr>
        <w:t>Cán bộ Cấp đơn</w:t>
      </w:r>
      <w:bookmarkEnd w:id="214"/>
    </w:p>
    <w:p w14:paraId="22081AC0" w14:textId="743964B4" w:rsidR="00C53E9C" w:rsidRPr="002B44C4" w:rsidDel="00580339" w:rsidRDefault="00C53E9C" w:rsidP="00C53E9C">
      <w:pPr>
        <w:rPr>
          <w:del w:id="215" w:author="Mít love" w:date="2022-09-15T11:27:00Z"/>
        </w:rPr>
      </w:pPr>
    </w:p>
    <w:p w14:paraId="2BF70D3F" w14:textId="77777777" w:rsidR="00C53E9C" w:rsidRPr="002B44C4" w:rsidRDefault="00C53E9C" w:rsidP="00C53E9C">
      <w:pPr>
        <w:pStyle w:val="Heading5"/>
        <w:numPr>
          <w:ilvl w:val="3"/>
          <w:numId w:val="18"/>
        </w:numPr>
        <w:rPr>
          <w:rFonts w:cs="Times New Roman"/>
        </w:rPr>
      </w:pPr>
      <w:bookmarkStart w:id="216" w:name="_heading=h.3whwml4" w:colFirst="0" w:colLast="0"/>
      <w:bookmarkStart w:id="217" w:name="_Toc113613657"/>
      <w:bookmarkEnd w:id="216"/>
      <w:r w:rsidRPr="002B44C4">
        <w:rPr>
          <w:rFonts w:cs="Times New Roman"/>
        </w:rPr>
        <w:t>Màn hình</w:t>
      </w:r>
      <w:bookmarkEnd w:id="217"/>
    </w:p>
    <w:p w14:paraId="3FC3E707" w14:textId="77777777" w:rsidR="00C53E9C" w:rsidRPr="002B44C4" w:rsidRDefault="00C53E9C" w:rsidP="00C53E9C">
      <w:r w:rsidRPr="002B44C4">
        <w:rPr>
          <w:noProof/>
        </w:rPr>
        <w:drawing>
          <wp:inline distT="0" distB="0" distL="0" distR="0" wp14:anchorId="6EDF96FE" wp14:editId="777C01B8">
            <wp:extent cx="5731510" cy="3645535"/>
            <wp:effectExtent l="19050" t="19050" r="21590" b="12065"/>
            <wp:docPr id="6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5731510" cy="3645535"/>
                    </a:xfrm>
                    <a:prstGeom prst="rect">
                      <a:avLst/>
                    </a:prstGeom>
                    <a:ln>
                      <a:solidFill>
                        <a:schemeClr val="accent1"/>
                      </a:solidFill>
                    </a:ln>
                  </pic:spPr>
                </pic:pic>
              </a:graphicData>
            </a:graphic>
          </wp:inline>
        </w:drawing>
      </w:r>
    </w:p>
    <w:p w14:paraId="5982D9C6" w14:textId="021A7E26" w:rsidR="00C53E9C" w:rsidRPr="002B44C4" w:rsidDel="00580339" w:rsidRDefault="00C53E9C" w:rsidP="00C53E9C">
      <w:pPr>
        <w:rPr>
          <w:del w:id="218" w:author="Mít love" w:date="2022-09-15T11:27:00Z"/>
        </w:rPr>
      </w:pPr>
    </w:p>
    <w:p w14:paraId="0BE95FCB" w14:textId="77777777" w:rsidR="00C53E9C" w:rsidRPr="002B44C4" w:rsidRDefault="00C53E9C" w:rsidP="00C53E9C">
      <w:pPr>
        <w:jc w:val="center"/>
      </w:pPr>
      <w:r w:rsidRPr="002B44C4">
        <w:t>Hình 1.3.2.1: Danh sách tổn thất – Vai trò Cán bộ cấp đơn</w:t>
      </w:r>
    </w:p>
    <w:p w14:paraId="130CA094" w14:textId="709A35A6" w:rsidR="00C53E9C" w:rsidRPr="002B44C4" w:rsidDel="00580339" w:rsidRDefault="00C53E9C" w:rsidP="00C53E9C">
      <w:pPr>
        <w:rPr>
          <w:del w:id="219" w:author="Mít love" w:date="2022-09-15T11:27:00Z"/>
        </w:rPr>
      </w:pPr>
    </w:p>
    <w:p w14:paraId="6678F939" w14:textId="77777777" w:rsidR="00C53E9C" w:rsidRPr="002B44C4" w:rsidRDefault="00C53E9C" w:rsidP="00C53E9C"/>
    <w:p w14:paraId="49FDE708" w14:textId="77777777" w:rsidR="00C53E9C" w:rsidRPr="002B44C4" w:rsidRDefault="00C53E9C" w:rsidP="00C53E9C">
      <w:pPr>
        <w:pStyle w:val="Heading5"/>
        <w:numPr>
          <w:ilvl w:val="3"/>
          <w:numId w:val="18"/>
        </w:numPr>
        <w:rPr>
          <w:rFonts w:cs="Times New Roman"/>
        </w:rPr>
      </w:pPr>
      <w:bookmarkStart w:id="220" w:name="_heading=h.2bn6wsx" w:colFirst="0" w:colLast="0"/>
      <w:bookmarkStart w:id="221" w:name="_Toc113613658"/>
      <w:bookmarkEnd w:id="220"/>
      <w:r w:rsidRPr="002B44C4">
        <w:rPr>
          <w:rFonts w:cs="Times New Roman"/>
        </w:rPr>
        <w:t>Mô tả màn hình</w:t>
      </w:r>
      <w:bookmarkEnd w:id="221"/>
    </w:p>
    <w:p w14:paraId="2C950A41" w14:textId="1BB2C2C7" w:rsidR="00C53E9C" w:rsidRPr="002B44C4" w:rsidDel="00580339" w:rsidRDefault="00C53E9C" w:rsidP="00C53E9C">
      <w:pPr>
        <w:rPr>
          <w:del w:id="222" w:author="Mít love" w:date="2022-09-15T11:27:00Z"/>
        </w:rPr>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C53E9C" w:rsidRPr="002B44C4" w14:paraId="46B222DF" w14:textId="77777777" w:rsidTr="00E34A49">
        <w:trPr>
          <w:trHeight w:val="284"/>
          <w:jc w:val="center"/>
        </w:trPr>
        <w:tc>
          <w:tcPr>
            <w:tcW w:w="881" w:type="dxa"/>
            <w:shd w:val="clear" w:color="auto" w:fill="D9D9D9" w:themeFill="background1" w:themeFillShade="D9"/>
            <w:vAlign w:val="center"/>
          </w:tcPr>
          <w:p w14:paraId="6CB72C1D" w14:textId="77777777" w:rsidR="00C53E9C" w:rsidRPr="00E34A49" w:rsidRDefault="00C53E9C" w:rsidP="00C53E9C">
            <w:pPr>
              <w:spacing w:before="60" w:after="60" w:line="360" w:lineRule="auto"/>
              <w:ind w:left="142"/>
              <w:rPr>
                <w:b/>
              </w:rPr>
            </w:pPr>
            <w:r w:rsidRPr="00E34A49">
              <w:rPr>
                <w:b/>
              </w:rPr>
              <w:t>STT</w:t>
            </w:r>
          </w:p>
        </w:tc>
        <w:tc>
          <w:tcPr>
            <w:tcW w:w="1949" w:type="dxa"/>
            <w:shd w:val="clear" w:color="auto" w:fill="D9D9D9" w:themeFill="background1" w:themeFillShade="D9"/>
          </w:tcPr>
          <w:p w14:paraId="4A243FD5"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6BB1AC69"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4111" w:type="dxa"/>
            <w:shd w:val="clear" w:color="auto" w:fill="D9D9D9" w:themeFill="background1" w:themeFillShade="D9"/>
          </w:tcPr>
          <w:p w14:paraId="1A3036C7"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671955" w:rsidRPr="002B44C4" w14:paraId="4003350C" w14:textId="77777777" w:rsidTr="00694588">
        <w:trPr>
          <w:trHeight w:val="284"/>
          <w:jc w:val="center"/>
        </w:trPr>
        <w:tc>
          <w:tcPr>
            <w:tcW w:w="8359" w:type="dxa"/>
            <w:gridSpan w:val="4"/>
            <w:shd w:val="clear" w:color="auto" w:fill="F3F3F3"/>
            <w:vAlign w:val="center"/>
          </w:tcPr>
          <w:p w14:paraId="4034ADFA" w14:textId="556CB8B7" w:rsidR="00671955" w:rsidRPr="002B44C4" w:rsidRDefault="00671955" w:rsidP="00671955">
            <w:pPr>
              <w:keepLines/>
              <w:widowControl w:val="0"/>
              <w:pBdr>
                <w:top w:val="nil"/>
                <w:left w:val="nil"/>
                <w:bottom w:val="nil"/>
                <w:right w:val="nil"/>
                <w:between w:val="nil"/>
              </w:pBdr>
              <w:spacing w:before="60" w:after="60"/>
            </w:pPr>
            <w:r w:rsidRPr="00671955">
              <w:rPr>
                <w:b/>
              </w:rPr>
              <w:t>Thông tin tab trên danh sách</w:t>
            </w:r>
          </w:p>
        </w:tc>
      </w:tr>
      <w:tr w:rsidR="00671955" w:rsidRPr="002B44C4" w14:paraId="29775C3E" w14:textId="77777777" w:rsidTr="00E34A49">
        <w:trPr>
          <w:trHeight w:val="284"/>
          <w:jc w:val="center"/>
        </w:trPr>
        <w:tc>
          <w:tcPr>
            <w:tcW w:w="881" w:type="dxa"/>
            <w:shd w:val="clear" w:color="auto" w:fill="auto"/>
            <w:vAlign w:val="center"/>
          </w:tcPr>
          <w:p w14:paraId="5616F668" w14:textId="379B093A" w:rsidR="00671955" w:rsidRPr="002B44C4" w:rsidRDefault="00671955" w:rsidP="00671955">
            <w:pPr>
              <w:spacing w:before="60" w:after="60" w:line="360" w:lineRule="auto"/>
              <w:ind w:left="142"/>
              <w:rPr>
                <w:b/>
              </w:rPr>
            </w:pPr>
            <w:r>
              <w:rPr>
                <w:b/>
              </w:rPr>
              <w:t>1</w:t>
            </w:r>
          </w:p>
        </w:tc>
        <w:tc>
          <w:tcPr>
            <w:tcW w:w="1949" w:type="dxa"/>
          </w:tcPr>
          <w:p w14:paraId="49F7E6F2" w14:textId="51BDC44C" w:rsidR="00671955" w:rsidRPr="002B44C4" w:rsidRDefault="00671955" w:rsidP="00671955">
            <w:pPr>
              <w:keepLines/>
              <w:widowControl w:val="0"/>
              <w:pBdr>
                <w:top w:val="nil"/>
                <w:left w:val="nil"/>
                <w:bottom w:val="nil"/>
                <w:right w:val="nil"/>
                <w:between w:val="nil"/>
              </w:pBdr>
              <w:spacing w:before="60" w:after="60"/>
            </w:pPr>
            <w:r>
              <w:t>Tab Tất cả</w:t>
            </w:r>
          </w:p>
        </w:tc>
        <w:tc>
          <w:tcPr>
            <w:tcW w:w="1418" w:type="dxa"/>
          </w:tcPr>
          <w:p w14:paraId="4663B2B9" w14:textId="77777777" w:rsidR="00671955" w:rsidRPr="00550B8B" w:rsidRDefault="00671955" w:rsidP="00671955">
            <w:pPr>
              <w:keepLines/>
              <w:widowControl w:val="0"/>
              <w:pBdr>
                <w:top w:val="nil"/>
                <w:left w:val="nil"/>
                <w:bottom w:val="nil"/>
                <w:right w:val="nil"/>
                <w:between w:val="nil"/>
              </w:pBdr>
              <w:spacing w:before="60" w:after="60"/>
            </w:pPr>
          </w:p>
        </w:tc>
        <w:tc>
          <w:tcPr>
            <w:tcW w:w="4111" w:type="dxa"/>
          </w:tcPr>
          <w:p w14:paraId="79CC30C1" w14:textId="78206ED3" w:rsidR="00671955" w:rsidRPr="002B44C4" w:rsidRDefault="00671955" w:rsidP="00671955">
            <w:pPr>
              <w:keepLines/>
              <w:widowControl w:val="0"/>
              <w:pBdr>
                <w:top w:val="nil"/>
                <w:left w:val="nil"/>
                <w:bottom w:val="nil"/>
                <w:right w:val="nil"/>
                <w:between w:val="nil"/>
              </w:pBdr>
              <w:spacing w:before="60" w:after="60"/>
            </w:pPr>
            <w:r>
              <w:t>Hiển thị tất cả hồ sơ khai báo tổn thất của tất cả trạng thái</w:t>
            </w:r>
          </w:p>
        </w:tc>
      </w:tr>
      <w:tr w:rsidR="00671955" w:rsidRPr="002B44C4" w14:paraId="7D9153D2" w14:textId="77777777" w:rsidTr="00E34A49">
        <w:trPr>
          <w:trHeight w:val="284"/>
          <w:jc w:val="center"/>
        </w:trPr>
        <w:tc>
          <w:tcPr>
            <w:tcW w:w="881" w:type="dxa"/>
            <w:shd w:val="clear" w:color="auto" w:fill="auto"/>
            <w:vAlign w:val="center"/>
          </w:tcPr>
          <w:p w14:paraId="631A8160" w14:textId="0F487EFB" w:rsidR="00671955" w:rsidRPr="002B44C4" w:rsidRDefault="00671955" w:rsidP="00671955">
            <w:pPr>
              <w:spacing w:before="60" w:after="60" w:line="360" w:lineRule="auto"/>
              <w:ind w:left="142"/>
              <w:rPr>
                <w:b/>
              </w:rPr>
            </w:pPr>
            <w:r>
              <w:rPr>
                <w:b/>
              </w:rPr>
              <w:lastRenderedPageBreak/>
              <w:t>2</w:t>
            </w:r>
          </w:p>
        </w:tc>
        <w:tc>
          <w:tcPr>
            <w:tcW w:w="1949" w:type="dxa"/>
          </w:tcPr>
          <w:p w14:paraId="0AE22B53" w14:textId="6B3C0D11" w:rsidR="00671955" w:rsidRPr="002B44C4" w:rsidRDefault="00671955" w:rsidP="00671955">
            <w:pPr>
              <w:keepLines/>
              <w:widowControl w:val="0"/>
              <w:pBdr>
                <w:top w:val="nil"/>
                <w:left w:val="nil"/>
                <w:bottom w:val="nil"/>
                <w:right w:val="nil"/>
                <w:between w:val="nil"/>
              </w:pBdr>
              <w:spacing w:before="60" w:after="60"/>
            </w:pPr>
            <w:r>
              <w:t>Tab Đang xử lý</w:t>
            </w:r>
          </w:p>
        </w:tc>
        <w:tc>
          <w:tcPr>
            <w:tcW w:w="1418" w:type="dxa"/>
          </w:tcPr>
          <w:p w14:paraId="21A4D4C3" w14:textId="77777777" w:rsidR="00671955" w:rsidRPr="00550B8B" w:rsidRDefault="00671955" w:rsidP="00671955">
            <w:pPr>
              <w:keepLines/>
              <w:widowControl w:val="0"/>
              <w:pBdr>
                <w:top w:val="nil"/>
                <w:left w:val="nil"/>
                <w:bottom w:val="nil"/>
                <w:right w:val="nil"/>
                <w:between w:val="nil"/>
              </w:pBdr>
              <w:spacing w:before="60" w:after="60"/>
            </w:pPr>
          </w:p>
        </w:tc>
        <w:tc>
          <w:tcPr>
            <w:tcW w:w="4111" w:type="dxa"/>
          </w:tcPr>
          <w:p w14:paraId="4B830CDD" w14:textId="79CE339E" w:rsidR="00671955" w:rsidRPr="002B44C4" w:rsidRDefault="00671955" w:rsidP="00671955">
            <w:pPr>
              <w:keepLines/>
              <w:widowControl w:val="0"/>
              <w:pBdr>
                <w:top w:val="nil"/>
                <w:left w:val="nil"/>
                <w:bottom w:val="nil"/>
                <w:right w:val="nil"/>
                <w:between w:val="nil"/>
              </w:pBdr>
              <w:spacing w:before="60" w:after="60"/>
            </w:pPr>
            <w:r>
              <w:t>Chỉ hiển thị các hồ sơ có trang thái là Đang xử lý</w:t>
            </w:r>
          </w:p>
        </w:tc>
      </w:tr>
      <w:tr w:rsidR="00671955" w:rsidRPr="002B44C4" w14:paraId="096DEB6A" w14:textId="77777777" w:rsidTr="00E34A49">
        <w:trPr>
          <w:trHeight w:val="284"/>
          <w:jc w:val="center"/>
        </w:trPr>
        <w:tc>
          <w:tcPr>
            <w:tcW w:w="881" w:type="dxa"/>
            <w:shd w:val="clear" w:color="auto" w:fill="auto"/>
            <w:vAlign w:val="center"/>
          </w:tcPr>
          <w:p w14:paraId="4B49A1D0" w14:textId="769F2AB5" w:rsidR="00671955" w:rsidRPr="002B44C4" w:rsidRDefault="00671955" w:rsidP="00671955">
            <w:pPr>
              <w:spacing w:before="60" w:after="60" w:line="360" w:lineRule="auto"/>
              <w:ind w:left="142"/>
              <w:rPr>
                <w:b/>
              </w:rPr>
            </w:pPr>
            <w:r>
              <w:rPr>
                <w:b/>
              </w:rPr>
              <w:t>3</w:t>
            </w:r>
          </w:p>
        </w:tc>
        <w:tc>
          <w:tcPr>
            <w:tcW w:w="1949" w:type="dxa"/>
          </w:tcPr>
          <w:p w14:paraId="62D19296" w14:textId="53365AC3" w:rsidR="00671955" w:rsidRPr="002B44C4" w:rsidRDefault="00671955" w:rsidP="00671955">
            <w:pPr>
              <w:keepLines/>
              <w:widowControl w:val="0"/>
              <w:pBdr>
                <w:top w:val="nil"/>
                <w:left w:val="nil"/>
                <w:bottom w:val="nil"/>
                <w:right w:val="nil"/>
                <w:between w:val="nil"/>
              </w:pBdr>
              <w:spacing w:before="60" w:after="60"/>
            </w:pPr>
            <w:r>
              <w:t>Tab Đã xử lý</w:t>
            </w:r>
          </w:p>
        </w:tc>
        <w:tc>
          <w:tcPr>
            <w:tcW w:w="1418" w:type="dxa"/>
          </w:tcPr>
          <w:p w14:paraId="1CF15F28" w14:textId="77777777" w:rsidR="00671955" w:rsidRPr="00550B8B" w:rsidRDefault="00671955" w:rsidP="00671955">
            <w:pPr>
              <w:keepLines/>
              <w:widowControl w:val="0"/>
              <w:pBdr>
                <w:top w:val="nil"/>
                <w:left w:val="nil"/>
                <w:bottom w:val="nil"/>
                <w:right w:val="nil"/>
                <w:between w:val="nil"/>
              </w:pBdr>
              <w:spacing w:before="60" w:after="60"/>
            </w:pPr>
          </w:p>
        </w:tc>
        <w:tc>
          <w:tcPr>
            <w:tcW w:w="4111" w:type="dxa"/>
          </w:tcPr>
          <w:p w14:paraId="72DC5320" w14:textId="6744D22A" w:rsidR="00671955" w:rsidRPr="002B44C4" w:rsidRDefault="00671955" w:rsidP="00671955">
            <w:pPr>
              <w:keepLines/>
              <w:widowControl w:val="0"/>
              <w:pBdr>
                <w:top w:val="nil"/>
                <w:left w:val="nil"/>
                <w:bottom w:val="nil"/>
                <w:right w:val="nil"/>
                <w:between w:val="nil"/>
              </w:pBdr>
              <w:spacing w:before="60" w:after="60"/>
            </w:pPr>
            <w:r>
              <w:t>Chỉ hiển thị các hồ sơ có trạng thái là Đã xử lý</w:t>
            </w:r>
          </w:p>
        </w:tc>
      </w:tr>
      <w:tr w:rsidR="00671955" w:rsidRPr="002B44C4" w14:paraId="37059389" w14:textId="77777777" w:rsidTr="00E34A49">
        <w:trPr>
          <w:trHeight w:val="284"/>
          <w:jc w:val="center"/>
        </w:trPr>
        <w:tc>
          <w:tcPr>
            <w:tcW w:w="881" w:type="dxa"/>
            <w:shd w:val="clear" w:color="auto" w:fill="auto"/>
            <w:vAlign w:val="center"/>
          </w:tcPr>
          <w:p w14:paraId="58ECED7D" w14:textId="563F819A" w:rsidR="00671955" w:rsidRPr="002B44C4" w:rsidRDefault="00671955" w:rsidP="00671955">
            <w:pPr>
              <w:spacing w:before="60" w:after="60" w:line="360" w:lineRule="auto"/>
              <w:ind w:left="142"/>
              <w:rPr>
                <w:b/>
              </w:rPr>
            </w:pPr>
            <w:r>
              <w:rPr>
                <w:b/>
              </w:rPr>
              <w:t>4</w:t>
            </w:r>
          </w:p>
        </w:tc>
        <w:tc>
          <w:tcPr>
            <w:tcW w:w="1949" w:type="dxa"/>
          </w:tcPr>
          <w:p w14:paraId="145FC627" w14:textId="5D5BE3CF" w:rsidR="00671955" w:rsidRPr="002B44C4" w:rsidRDefault="00671955" w:rsidP="00671955">
            <w:pPr>
              <w:keepLines/>
              <w:widowControl w:val="0"/>
              <w:pBdr>
                <w:top w:val="nil"/>
                <w:left w:val="nil"/>
                <w:bottom w:val="nil"/>
                <w:right w:val="nil"/>
                <w:between w:val="nil"/>
              </w:pBdr>
              <w:spacing w:before="60" w:after="60"/>
            </w:pPr>
            <w:r>
              <w:t>Tab Từ chối</w:t>
            </w:r>
          </w:p>
        </w:tc>
        <w:tc>
          <w:tcPr>
            <w:tcW w:w="1418" w:type="dxa"/>
          </w:tcPr>
          <w:p w14:paraId="394195AB" w14:textId="77777777" w:rsidR="00671955" w:rsidRPr="00550B8B" w:rsidRDefault="00671955" w:rsidP="00671955">
            <w:pPr>
              <w:keepLines/>
              <w:widowControl w:val="0"/>
              <w:pBdr>
                <w:top w:val="nil"/>
                <w:left w:val="nil"/>
                <w:bottom w:val="nil"/>
                <w:right w:val="nil"/>
                <w:between w:val="nil"/>
              </w:pBdr>
              <w:spacing w:before="60" w:after="60"/>
            </w:pPr>
          </w:p>
        </w:tc>
        <w:tc>
          <w:tcPr>
            <w:tcW w:w="4111" w:type="dxa"/>
          </w:tcPr>
          <w:p w14:paraId="2417903F" w14:textId="293F6780" w:rsidR="00671955" w:rsidRPr="002B44C4" w:rsidRDefault="00671955" w:rsidP="00671955">
            <w:pPr>
              <w:keepLines/>
              <w:widowControl w:val="0"/>
              <w:pBdr>
                <w:top w:val="nil"/>
                <w:left w:val="nil"/>
                <w:bottom w:val="nil"/>
                <w:right w:val="nil"/>
                <w:between w:val="nil"/>
              </w:pBdr>
              <w:spacing w:before="60" w:after="60"/>
            </w:pPr>
            <w:r>
              <w:t>Chỉ hiển thị các hồ sơ có trạng thái là Từ chối</w:t>
            </w:r>
          </w:p>
        </w:tc>
      </w:tr>
      <w:tr w:rsidR="00671955" w:rsidRPr="002B44C4" w14:paraId="17861E13" w14:textId="77777777" w:rsidTr="00694588">
        <w:trPr>
          <w:trHeight w:val="284"/>
          <w:jc w:val="center"/>
        </w:trPr>
        <w:tc>
          <w:tcPr>
            <w:tcW w:w="8359" w:type="dxa"/>
            <w:gridSpan w:val="4"/>
            <w:shd w:val="clear" w:color="auto" w:fill="F3F3F3"/>
            <w:vAlign w:val="center"/>
          </w:tcPr>
          <w:p w14:paraId="751A92FE" w14:textId="4C2B1BFA" w:rsidR="00671955" w:rsidRPr="002B44C4" w:rsidRDefault="00671955" w:rsidP="00671955">
            <w:pPr>
              <w:keepLines/>
              <w:widowControl w:val="0"/>
              <w:pBdr>
                <w:top w:val="nil"/>
                <w:left w:val="nil"/>
                <w:bottom w:val="nil"/>
                <w:right w:val="nil"/>
                <w:between w:val="nil"/>
              </w:pBdr>
              <w:spacing w:before="60" w:after="60"/>
            </w:pPr>
            <w:r w:rsidRPr="00671955">
              <w:rPr>
                <w:b/>
              </w:rPr>
              <w:t>Thông tin hiển thị trên danh sách</w:t>
            </w:r>
          </w:p>
        </w:tc>
      </w:tr>
      <w:tr w:rsidR="00671955" w:rsidRPr="002B44C4" w14:paraId="12A69B96" w14:textId="77777777" w:rsidTr="00E34A49">
        <w:trPr>
          <w:trHeight w:val="284"/>
          <w:jc w:val="center"/>
        </w:trPr>
        <w:tc>
          <w:tcPr>
            <w:tcW w:w="881" w:type="dxa"/>
            <w:shd w:val="clear" w:color="auto" w:fill="auto"/>
            <w:vAlign w:val="center"/>
          </w:tcPr>
          <w:p w14:paraId="3AF08FCA" w14:textId="77777777" w:rsidR="00671955" w:rsidRPr="002B44C4" w:rsidRDefault="00671955" w:rsidP="00671955">
            <w:pPr>
              <w:spacing w:before="60" w:after="60" w:line="360" w:lineRule="auto"/>
              <w:ind w:left="142"/>
              <w:rPr>
                <w:b/>
              </w:rPr>
            </w:pPr>
            <w:r w:rsidRPr="002B44C4">
              <w:rPr>
                <w:b/>
              </w:rPr>
              <w:t>1</w:t>
            </w:r>
          </w:p>
        </w:tc>
        <w:tc>
          <w:tcPr>
            <w:tcW w:w="1949" w:type="dxa"/>
          </w:tcPr>
          <w:p w14:paraId="39C91CDD" w14:textId="77777777" w:rsidR="00671955" w:rsidRPr="002B44C4" w:rsidRDefault="00671955" w:rsidP="00671955">
            <w:pPr>
              <w:keepLines/>
              <w:widowControl w:val="0"/>
              <w:pBdr>
                <w:top w:val="nil"/>
                <w:left w:val="nil"/>
                <w:bottom w:val="nil"/>
                <w:right w:val="nil"/>
                <w:between w:val="nil"/>
              </w:pBdr>
              <w:spacing w:before="60" w:after="60"/>
            </w:pPr>
            <w:r w:rsidRPr="002B44C4">
              <w:t>Đơn vị GQKN</w:t>
            </w:r>
          </w:p>
        </w:tc>
        <w:tc>
          <w:tcPr>
            <w:tcW w:w="1418" w:type="dxa"/>
          </w:tcPr>
          <w:p w14:paraId="73651403" w14:textId="156275F8"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07BDAD1B" w14:textId="79EBF422" w:rsidR="00671955" w:rsidRPr="002B44C4" w:rsidRDefault="00671955" w:rsidP="00671955">
            <w:pPr>
              <w:keepLines/>
              <w:widowControl w:val="0"/>
              <w:pBdr>
                <w:top w:val="nil"/>
                <w:left w:val="nil"/>
                <w:bottom w:val="nil"/>
                <w:right w:val="nil"/>
                <w:between w:val="nil"/>
              </w:pBdr>
              <w:spacing w:before="60" w:after="60"/>
            </w:pPr>
            <w:r w:rsidRPr="002B44C4">
              <w:t>Hiển thị thông tin đơn vị GQKN</w:t>
            </w:r>
          </w:p>
        </w:tc>
      </w:tr>
      <w:tr w:rsidR="00671955" w:rsidRPr="002B44C4" w14:paraId="759E0C78" w14:textId="77777777" w:rsidTr="00E34A49">
        <w:trPr>
          <w:trHeight w:val="284"/>
          <w:jc w:val="center"/>
        </w:trPr>
        <w:tc>
          <w:tcPr>
            <w:tcW w:w="881" w:type="dxa"/>
            <w:shd w:val="clear" w:color="auto" w:fill="auto"/>
            <w:vAlign w:val="center"/>
          </w:tcPr>
          <w:p w14:paraId="1CAB7481" w14:textId="77777777" w:rsidR="00671955" w:rsidRPr="002B44C4" w:rsidRDefault="00671955" w:rsidP="00671955">
            <w:pPr>
              <w:spacing w:before="60" w:after="60" w:line="360" w:lineRule="auto"/>
              <w:ind w:left="142"/>
              <w:rPr>
                <w:b/>
              </w:rPr>
            </w:pPr>
            <w:r w:rsidRPr="002B44C4">
              <w:rPr>
                <w:b/>
              </w:rPr>
              <w:t>2</w:t>
            </w:r>
          </w:p>
        </w:tc>
        <w:tc>
          <w:tcPr>
            <w:tcW w:w="1949" w:type="dxa"/>
          </w:tcPr>
          <w:p w14:paraId="78A13660" w14:textId="77777777" w:rsidR="00671955" w:rsidRPr="002B44C4" w:rsidRDefault="00671955" w:rsidP="00671955">
            <w:pPr>
              <w:keepLines/>
              <w:widowControl w:val="0"/>
              <w:pBdr>
                <w:top w:val="nil"/>
                <w:left w:val="nil"/>
                <w:bottom w:val="nil"/>
                <w:right w:val="nil"/>
                <w:between w:val="nil"/>
              </w:pBdr>
              <w:spacing w:before="60" w:after="60"/>
            </w:pPr>
            <w:r w:rsidRPr="002B44C4">
              <w:t>Tên HSBT</w:t>
            </w:r>
          </w:p>
        </w:tc>
        <w:tc>
          <w:tcPr>
            <w:tcW w:w="1418" w:type="dxa"/>
          </w:tcPr>
          <w:p w14:paraId="5BB005F2" w14:textId="2C3DB05D"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0AE10589" w14:textId="1A749C48" w:rsidR="00671955" w:rsidRPr="002B44C4" w:rsidRDefault="00671955" w:rsidP="00671955">
            <w:pPr>
              <w:keepLines/>
              <w:widowControl w:val="0"/>
              <w:pBdr>
                <w:top w:val="nil"/>
                <w:left w:val="nil"/>
                <w:bottom w:val="nil"/>
                <w:right w:val="nil"/>
                <w:between w:val="nil"/>
              </w:pBdr>
              <w:spacing w:before="60" w:after="60"/>
            </w:pPr>
            <w:r w:rsidRPr="002B44C4">
              <w:t>Hiển thị thông tin tên hồ sơ bồi thường</w:t>
            </w:r>
          </w:p>
        </w:tc>
      </w:tr>
      <w:tr w:rsidR="00671955" w:rsidRPr="002B44C4" w14:paraId="7FFCA83F" w14:textId="77777777" w:rsidTr="00E34A49">
        <w:trPr>
          <w:trHeight w:val="284"/>
          <w:jc w:val="center"/>
        </w:trPr>
        <w:tc>
          <w:tcPr>
            <w:tcW w:w="881" w:type="dxa"/>
            <w:shd w:val="clear" w:color="auto" w:fill="auto"/>
            <w:vAlign w:val="center"/>
          </w:tcPr>
          <w:p w14:paraId="4B513E2C" w14:textId="77777777" w:rsidR="00671955" w:rsidRPr="002B44C4" w:rsidRDefault="00671955" w:rsidP="00671955">
            <w:pPr>
              <w:spacing w:before="60" w:after="60" w:line="360" w:lineRule="auto"/>
              <w:ind w:left="142"/>
              <w:rPr>
                <w:b/>
              </w:rPr>
            </w:pPr>
            <w:r w:rsidRPr="002B44C4">
              <w:rPr>
                <w:b/>
              </w:rPr>
              <w:t>3</w:t>
            </w:r>
          </w:p>
        </w:tc>
        <w:tc>
          <w:tcPr>
            <w:tcW w:w="1949" w:type="dxa"/>
          </w:tcPr>
          <w:p w14:paraId="06CAEB17" w14:textId="77777777" w:rsidR="00671955" w:rsidRPr="002B44C4" w:rsidRDefault="00671955" w:rsidP="00671955">
            <w:pPr>
              <w:keepLines/>
              <w:widowControl w:val="0"/>
              <w:pBdr>
                <w:top w:val="nil"/>
                <w:left w:val="nil"/>
                <w:bottom w:val="nil"/>
                <w:right w:val="nil"/>
                <w:between w:val="nil"/>
              </w:pBdr>
              <w:spacing w:before="60" w:after="60"/>
            </w:pPr>
            <w:r w:rsidRPr="002B44C4">
              <w:t>Đơn vị CĐ</w:t>
            </w:r>
          </w:p>
        </w:tc>
        <w:tc>
          <w:tcPr>
            <w:tcW w:w="1418" w:type="dxa"/>
          </w:tcPr>
          <w:p w14:paraId="31A98150" w14:textId="0212A376"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4ED29721" w14:textId="33B61254" w:rsidR="00671955" w:rsidRPr="002B44C4" w:rsidRDefault="00671955" w:rsidP="00671955">
            <w:pPr>
              <w:keepLines/>
              <w:widowControl w:val="0"/>
              <w:pBdr>
                <w:top w:val="nil"/>
                <w:left w:val="nil"/>
                <w:bottom w:val="nil"/>
                <w:right w:val="nil"/>
                <w:between w:val="nil"/>
              </w:pBdr>
              <w:spacing w:before="60" w:after="60"/>
            </w:pPr>
            <w:r w:rsidRPr="002B44C4">
              <w:t>Hiển thị thông tin đơn vị cấp đơn</w:t>
            </w:r>
          </w:p>
        </w:tc>
      </w:tr>
      <w:tr w:rsidR="00671955" w:rsidRPr="002B44C4" w14:paraId="7FC15EB1" w14:textId="77777777" w:rsidTr="00E34A49">
        <w:trPr>
          <w:trHeight w:val="284"/>
          <w:jc w:val="center"/>
        </w:trPr>
        <w:tc>
          <w:tcPr>
            <w:tcW w:w="881" w:type="dxa"/>
            <w:shd w:val="clear" w:color="auto" w:fill="auto"/>
            <w:vAlign w:val="center"/>
          </w:tcPr>
          <w:p w14:paraId="1ACF823C" w14:textId="77777777" w:rsidR="00671955" w:rsidRPr="002B44C4" w:rsidRDefault="00671955" w:rsidP="00671955">
            <w:pPr>
              <w:spacing w:before="60" w:after="60" w:line="360" w:lineRule="auto"/>
              <w:ind w:left="142"/>
              <w:rPr>
                <w:b/>
              </w:rPr>
            </w:pPr>
            <w:r w:rsidRPr="002B44C4">
              <w:rPr>
                <w:b/>
              </w:rPr>
              <w:t>4</w:t>
            </w:r>
          </w:p>
        </w:tc>
        <w:tc>
          <w:tcPr>
            <w:tcW w:w="1949" w:type="dxa"/>
          </w:tcPr>
          <w:p w14:paraId="25C3E954" w14:textId="77777777" w:rsidR="00671955" w:rsidRPr="002B44C4" w:rsidRDefault="00671955" w:rsidP="00671955">
            <w:pPr>
              <w:keepLines/>
              <w:widowControl w:val="0"/>
              <w:pBdr>
                <w:top w:val="nil"/>
                <w:left w:val="nil"/>
                <w:bottom w:val="nil"/>
                <w:right w:val="nil"/>
                <w:between w:val="nil"/>
              </w:pBdr>
              <w:spacing w:before="60" w:after="60"/>
            </w:pPr>
            <w:r w:rsidRPr="002B44C4">
              <w:t>Số đơn BH</w:t>
            </w:r>
          </w:p>
        </w:tc>
        <w:tc>
          <w:tcPr>
            <w:tcW w:w="1418" w:type="dxa"/>
          </w:tcPr>
          <w:p w14:paraId="67DAF176" w14:textId="7660E562"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556E33AD" w14:textId="2DD73F7D" w:rsidR="00671955" w:rsidRPr="002B44C4" w:rsidRDefault="00671955" w:rsidP="00671955">
            <w:pPr>
              <w:keepLines/>
              <w:widowControl w:val="0"/>
              <w:pBdr>
                <w:top w:val="nil"/>
                <w:left w:val="nil"/>
                <w:bottom w:val="nil"/>
                <w:right w:val="nil"/>
                <w:between w:val="nil"/>
              </w:pBdr>
              <w:spacing w:before="60" w:after="60"/>
            </w:pPr>
            <w:r w:rsidRPr="002B44C4">
              <w:t>Hiển thị thông tin số đơn BH</w:t>
            </w:r>
          </w:p>
        </w:tc>
      </w:tr>
      <w:tr w:rsidR="00671955" w:rsidRPr="002B44C4" w14:paraId="4BF7C4E8" w14:textId="77777777" w:rsidTr="00E34A49">
        <w:trPr>
          <w:trHeight w:val="284"/>
          <w:jc w:val="center"/>
        </w:trPr>
        <w:tc>
          <w:tcPr>
            <w:tcW w:w="881" w:type="dxa"/>
            <w:shd w:val="clear" w:color="auto" w:fill="auto"/>
            <w:vAlign w:val="center"/>
          </w:tcPr>
          <w:p w14:paraId="385AAD41" w14:textId="77777777" w:rsidR="00671955" w:rsidRPr="002B44C4" w:rsidRDefault="00671955" w:rsidP="00671955">
            <w:pPr>
              <w:spacing w:before="60" w:after="60" w:line="360" w:lineRule="auto"/>
              <w:ind w:left="142"/>
              <w:rPr>
                <w:b/>
              </w:rPr>
            </w:pPr>
            <w:r w:rsidRPr="002B44C4">
              <w:rPr>
                <w:b/>
              </w:rPr>
              <w:t>5</w:t>
            </w:r>
          </w:p>
        </w:tc>
        <w:tc>
          <w:tcPr>
            <w:tcW w:w="1949" w:type="dxa"/>
          </w:tcPr>
          <w:p w14:paraId="09B56152" w14:textId="77777777" w:rsidR="00671955" w:rsidRPr="002B44C4" w:rsidRDefault="00671955" w:rsidP="00671955">
            <w:pPr>
              <w:keepLines/>
              <w:widowControl w:val="0"/>
              <w:pBdr>
                <w:top w:val="nil"/>
                <w:left w:val="nil"/>
                <w:bottom w:val="nil"/>
                <w:right w:val="nil"/>
                <w:between w:val="nil"/>
              </w:pBdr>
              <w:spacing w:before="60" w:after="60"/>
            </w:pPr>
            <w:r w:rsidRPr="002B44C4">
              <w:t>Người được BH</w:t>
            </w:r>
          </w:p>
        </w:tc>
        <w:tc>
          <w:tcPr>
            <w:tcW w:w="1418" w:type="dxa"/>
          </w:tcPr>
          <w:p w14:paraId="0E633DF1" w14:textId="6564BBA6"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0E0E827A" w14:textId="77777777" w:rsidR="00671955" w:rsidRPr="002B44C4" w:rsidRDefault="00671955" w:rsidP="00671955">
            <w:pPr>
              <w:keepLines/>
              <w:widowControl w:val="0"/>
              <w:pBdr>
                <w:top w:val="nil"/>
                <w:left w:val="nil"/>
                <w:bottom w:val="nil"/>
                <w:right w:val="nil"/>
                <w:between w:val="nil"/>
              </w:pBdr>
              <w:spacing w:before="60" w:after="60"/>
            </w:pPr>
            <w:r w:rsidRPr="002B44C4">
              <w:t>Hiển thị thông tin người được hưởng BH</w:t>
            </w:r>
          </w:p>
          <w:p w14:paraId="104BEE0B" w14:textId="04969DAB" w:rsidR="00671955" w:rsidRPr="002B44C4" w:rsidRDefault="00671955" w:rsidP="00671955">
            <w:pPr>
              <w:keepLines/>
              <w:widowControl w:val="0"/>
              <w:pBdr>
                <w:top w:val="nil"/>
                <w:left w:val="nil"/>
                <w:bottom w:val="nil"/>
                <w:right w:val="nil"/>
                <w:between w:val="nil"/>
              </w:pBdr>
              <w:spacing w:before="60" w:after="60"/>
            </w:pPr>
            <w:r w:rsidRPr="002B44C4">
              <w:t>Định dạng dd/mm/yyyy</w:t>
            </w:r>
            <w:r>
              <w:t xml:space="preserve"> </w:t>
            </w:r>
            <w:r w:rsidRPr="002B44C4">
              <w:t>hh:mm</w:t>
            </w:r>
          </w:p>
        </w:tc>
      </w:tr>
      <w:tr w:rsidR="00671955" w:rsidRPr="002B44C4" w14:paraId="0B0F0A38" w14:textId="77777777" w:rsidTr="00E34A49">
        <w:trPr>
          <w:trHeight w:val="284"/>
          <w:jc w:val="center"/>
        </w:trPr>
        <w:tc>
          <w:tcPr>
            <w:tcW w:w="881" w:type="dxa"/>
            <w:shd w:val="clear" w:color="auto" w:fill="auto"/>
            <w:vAlign w:val="center"/>
          </w:tcPr>
          <w:p w14:paraId="7B49D8DC" w14:textId="77777777" w:rsidR="00671955" w:rsidRPr="002B44C4" w:rsidRDefault="00671955" w:rsidP="00671955">
            <w:pPr>
              <w:spacing w:before="60" w:after="60" w:line="360" w:lineRule="auto"/>
              <w:ind w:left="142"/>
              <w:rPr>
                <w:b/>
              </w:rPr>
            </w:pPr>
            <w:r w:rsidRPr="002B44C4">
              <w:rPr>
                <w:b/>
              </w:rPr>
              <w:t>6</w:t>
            </w:r>
          </w:p>
        </w:tc>
        <w:tc>
          <w:tcPr>
            <w:tcW w:w="1949" w:type="dxa"/>
          </w:tcPr>
          <w:p w14:paraId="5B11754B" w14:textId="77777777" w:rsidR="00671955" w:rsidRPr="002B44C4" w:rsidRDefault="00671955" w:rsidP="00671955">
            <w:pPr>
              <w:keepLines/>
              <w:widowControl w:val="0"/>
              <w:pBdr>
                <w:top w:val="nil"/>
                <w:left w:val="nil"/>
                <w:bottom w:val="nil"/>
                <w:right w:val="nil"/>
                <w:between w:val="nil"/>
              </w:pBdr>
              <w:spacing w:before="60" w:after="60"/>
            </w:pPr>
            <w:r w:rsidRPr="002B44C4">
              <w:t>Ngày tổn thất</w:t>
            </w:r>
          </w:p>
        </w:tc>
        <w:tc>
          <w:tcPr>
            <w:tcW w:w="1418" w:type="dxa"/>
          </w:tcPr>
          <w:p w14:paraId="47CDA460" w14:textId="1351A20B"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47292285" w14:textId="77777777" w:rsidR="00671955" w:rsidRPr="002B44C4" w:rsidRDefault="00671955" w:rsidP="00671955">
            <w:pPr>
              <w:keepLines/>
              <w:widowControl w:val="0"/>
              <w:pBdr>
                <w:top w:val="nil"/>
                <w:left w:val="nil"/>
                <w:bottom w:val="nil"/>
                <w:right w:val="nil"/>
                <w:between w:val="nil"/>
              </w:pBdr>
              <w:spacing w:before="60" w:after="60"/>
            </w:pPr>
            <w:r w:rsidRPr="002B44C4">
              <w:t>Hiển thị thông tin ngày tổn thất</w:t>
            </w:r>
          </w:p>
          <w:p w14:paraId="3727C075" w14:textId="277A0C83" w:rsidR="00671955" w:rsidRPr="002B44C4" w:rsidRDefault="00671955" w:rsidP="00671955">
            <w:pPr>
              <w:keepLines/>
              <w:widowControl w:val="0"/>
              <w:pBdr>
                <w:top w:val="nil"/>
                <w:left w:val="nil"/>
                <w:bottom w:val="nil"/>
                <w:right w:val="nil"/>
                <w:between w:val="nil"/>
              </w:pBdr>
              <w:spacing w:before="60" w:after="60"/>
            </w:pPr>
            <w:r w:rsidRPr="002B44C4">
              <w:t>Định dạng dd/mm/yyyy</w:t>
            </w:r>
            <w:r>
              <w:t xml:space="preserve"> </w:t>
            </w:r>
            <w:r w:rsidRPr="002B44C4">
              <w:t>hh:mm</w:t>
            </w:r>
          </w:p>
        </w:tc>
      </w:tr>
      <w:tr w:rsidR="00671955" w:rsidRPr="002B44C4" w14:paraId="56C73899" w14:textId="77777777" w:rsidTr="00E34A49">
        <w:trPr>
          <w:trHeight w:val="284"/>
          <w:jc w:val="center"/>
        </w:trPr>
        <w:tc>
          <w:tcPr>
            <w:tcW w:w="881" w:type="dxa"/>
            <w:shd w:val="clear" w:color="auto" w:fill="auto"/>
            <w:vAlign w:val="center"/>
          </w:tcPr>
          <w:p w14:paraId="5B07C548" w14:textId="77777777" w:rsidR="00671955" w:rsidRPr="002B44C4" w:rsidRDefault="00671955" w:rsidP="00671955">
            <w:pPr>
              <w:spacing w:before="60" w:after="60" w:line="360" w:lineRule="auto"/>
              <w:ind w:left="142"/>
              <w:rPr>
                <w:b/>
              </w:rPr>
            </w:pPr>
            <w:r w:rsidRPr="002B44C4">
              <w:rPr>
                <w:b/>
              </w:rPr>
              <w:t>7</w:t>
            </w:r>
          </w:p>
        </w:tc>
        <w:tc>
          <w:tcPr>
            <w:tcW w:w="1949" w:type="dxa"/>
          </w:tcPr>
          <w:p w14:paraId="54284B2C" w14:textId="77777777" w:rsidR="00671955" w:rsidRPr="002B44C4" w:rsidRDefault="00671955" w:rsidP="00671955">
            <w:pPr>
              <w:keepLines/>
              <w:widowControl w:val="0"/>
              <w:pBdr>
                <w:top w:val="nil"/>
                <w:left w:val="nil"/>
                <w:bottom w:val="nil"/>
                <w:right w:val="nil"/>
                <w:between w:val="nil"/>
              </w:pBdr>
              <w:spacing w:before="60" w:after="60"/>
            </w:pPr>
            <w:r w:rsidRPr="002B44C4">
              <w:t>Số tiền YC bồi thường</w:t>
            </w:r>
          </w:p>
        </w:tc>
        <w:tc>
          <w:tcPr>
            <w:tcW w:w="1418" w:type="dxa"/>
          </w:tcPr>
          <w:p w14:paraId="28D8C608" w14:textId="603D239B"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1F31DBBA" w14:textId="0660AF95" w:rsidR="00671955" w:rsidRPr="002B44C4" w:rsidRDefault="00671955" w:rsidP="00671955">
            <w:pPr>
              <w:keepLines/>
              <w:widowControl w:val="0"/>
              <w:pBdr>
                <w:top w:val="nil"/>
                <w:left w:val="nil"/>
                <w:bottom w:val="nil"/>
                <w:right w:val="nil"/>
                <w:between w:val="nil"/>
              </w:pBdr>
              <w:spacing w:before="60" w:after="60"/>
            </w:pPr>
            <w:r w:rsidRPr="002B44C4">
              <w:t>Hiển thị thông tin số YC bồi thường tổn thất</w:t>
            </w:r>
          </w:p>
        </w:tc>
      </w:tr>
      <w:tr w:rsidR="00671955" w:rsidRPr="002B44C4" w14:paraId="411BF4F4" w14:textId="77777777" w:rsidTr="00E34A49">
        <w:trPr>
          <w:trHeight w:val="284"/>
          <w:jc w:val="center"/>
        </w:trPr>
        <w:tc>
          <w:tcPr>
            <w:tcW w:w="881" w:type="dxa"/>
            <w:shd w:val="clear" w:color="auto" w:fill="auto"/>
            <w:vAlign w:val="center"/>
          </w:tcPr>
          <w:p w14:paraId="33D3311B" w14:textId="77777777" w:rsidR="00671955" w:rsidRPr="002B44C4" w:rsidRDefault="00671955" w:rsidP="00671955">
            <w:pPr>
              <w:spacing w:before="60" w:after="60" w:line="360" w:lineRule="auto"/>
              <w:ind w:left="142"/>
              <w:rPr>
                <w:b/>
              </w:rPr>
            </w:pPr>
            <w:r w:rsidRPr="002B44C4">
              <w:rPr>
                <w:b/>
              </w:rPr>
              <w:t>8</w:t>
            </w:r>
          </w:p>
        </w:tc>
        <w:tc>
          <w:tcPr>
            <w:tcW w:w="1949" w:type="dxa"/>
          </w:tcPr>
          <w:p w14:paraId="480FA563" w14:textId="77777777" w:rsidR="00671955" w:rsidRPr="002B44C4" w:rsidRDefault="00671955" w:rsidP="00671955">
            <w:pPr>
              <w:keepLines/>
              <w:widowControl w:val="0"/>
              <w:pBdr>
                <w:top w:val="nil"/>
                <w:left w:val="nil"/>
                <w:bottom w:val="nil"/>
                <w:right w:val="nil"/>
                <w:between w:val="nil"/>
              </w:pBdr>
              <w:spacing w:before="60" w:after="60"/>
            </w:pPr>
            <w:r w:rsidRPr="002B44C4">
              <w:t>Công ty giám định</w:t>
            </w:r>
          </w:p>
        </w:tc>
        <w:tc>
          <w:tcPr>
            <w:tcW w:w="1418" w:type="dxa"/>
          </w:tcPr>
          <w:p w14:paraId="1B4892DF" w14:textId="26F9890F"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4A372890" w14:textId="1EB07639" w:rsidR="00671955" w:rsidRPr="002B44C4" w:rsidRDefault="00671955" w:rsidP="00671955">
            <w:pPr>
              <w:keepLines/>
              <w:widowControl w:val="0"/>
              <w:pBdr>
                <w:top w:val="nil"/>
                <w:left w:val="nil"/>
                <w:bottom w:val="nil"/>
                <w:right w:val="nil"/>
                <w:between w:val="nil"/>
              </w:pBdr>
              <w:spacing w:before="60" w:after="60"/>
            </w:pPr>
            <w:r w:rsidRPr="002B44C4">
              <w:t>Hiển thị thông tin công ty giám định tổn thất</w:t>
            </w:r>
          </w:p>
        </w:tc>
      </w:tr>
      <w:tr w:rsidR="00671955" w:rsidRPr="002B44C4" w14:paraId="5C214CAE" w14:textId="77777777" w:rsidTr="00E34A49">
        <w:trPr>
          <w:trHeight w:val="284"/>
          <w:jc w:val="center"/>
        </w:trPr>
        <w:tc>
          <w:tcPr>
            <w:tcW w:w="881" w:type="dxa"/>
            <w:shd w:val="clear" w:color="auto" w:fill="auto"/>
            <w:vAlign w:val="center"/>
          </w:tcPr>
          <w:p w14:paraId="689109E8" w14:textId="77777777" w:rsidR="00671955" w:rsidRPr="002B44C4" w:rsidRDefault="00671955" w:rsidP="00671955">
            <w:pPr>
              <w:spacing w:before="60" w:after="60" w:line="360" w:lineRule="auto"/>
              <w:ind w:left="142"/>
              <w:rPr>
                <w:b/>
              </w:rPr>
            </w:pPr>
            <w:r w:rsidRPr="002B44C4">
              <w:rPr>
                <w:b/>
              </w:rPr>
              <w:t>9</w:t>
            </w:r>
          </w:p>
        </w:tc>
        <w:tc>
          <w:tcPr>
            <w:tcW w:w="1949" w:type="dxa"/>
          </w:tcPr>
          <w:p w14:paraId="1F35FE3F" w14:textId="77777777" w:rsidR="00671955" w:rsidRPr="002B44C4" w:rsidRDefault="00671955" w:rsidP="00671955">
            <w:pPr>
              <w:keepLines/>
              <w:widowControl w:val="0"/>
              <w:pBdr>
                <w:top w:val="nil"/>
                <w:left w:val="nil"/>
                <w:bottom w:val="nil"/>
                <w:right w:val="nil"/>
                <w:between w:val="nil"/>
              </w:pBdr>
              <w:spacing w:before="60" w:after="60"/>
            </w:pPr>
            <w:r w:rsidRPr="002B44C4">
              <w:t>Tiến trình</w:t>
            </w:r>
          </w:p>
        </w:tc>
        <w:tc>
          <w:tcPr>
            <w:tcW w:w="1418" w:type="dxa"/>
          </w:tcPr>
          <w:p w14:paraId="75677F1D" w14:textId="344AFD5F"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1E847FA3" w14:textId="05C924CC" w:rsidR="00671955" w:rsidRPr="002B44C4" w:rsidRDefault="00671955" w:rsidP="00671955">
            <w:pPr>
              <w:keepLines/>
              <w:widowControl w:val="0"/>
              <w:pBdr>
                <w:top w:val="nil"/>
                <w:left w:val="nil"/>
                <w:bottom w:val="nil"/>
                <w:right w:val="nil"/>
                <w:between w:val="nil"/>
              </w:pBdr>
              <w:spacing w:before="60" w:after="60"/>
            </w:pPr>
            <w:r w:rsidRPr="002B44C4">
              <w:t>Hiển thị thông tin tiến trình xử lý tổn thất</w:t>
            </w:r>
          </w:p>
        </w:tc>
      </w:tr>
      <w:tr w:rsidR="00671955" w:rsidRPr="002B44C4" w14:paraId="791AF8A3" w14:textId="77777777" w:rsidTr="00E34A49">
        <w:trPr>
          <w:trHeight w:val="284"/>
          <w:jc w:val="center"/>
        </w:trPr>
        <w:tc>
          <w:tcPr>
            <w:tcW w:w="881" w:type="dxa"/>
            <w:shd w:val="clear" w:color="auto" w:fill="auto"/>
            <w:vAlign w:val="center"/>
          </w:tcPr>
          <w:p w14:paraId="04879F75" w14:textId="77777777" w:rsidR="00671955" w:rsidRPr="002B44C4" w:rsidRDefault="00671955" w:rsidP="00671955">
            <w:pPr>
              <w:spacing w:before="60" w:after="60" w:line="360" w:lineRule="auto"/>
              <w:ind w:left="142"/>
              <w:rPr>
                <w:b/>
              </w:rPr>
            </w:pPr>
            <w:r w:rsidRPr="002B44C4">
              <w:rPr>
                <w:b/>
              </w:rPr>
              <w:t>10</w:t>
            </w:r>
          </w:p>
        </w:tc>
        <w:tc>
          <w:tcPr>
            <w:tcW w:w="1949" w:type="dxa"/>
          </w:tcPr>
          <w:p w14:paraId="61FD02B9" w14:textId="77777777" w:rsidR="00671955" w:rsidRPr="002B44C4" w:rsidRDefault="00671955" w:rsidP="00671955">
            <w:pPr>
              <w:keepLines/>
              <w:widowControl w:val="0"/>
              <w:pBdr>
                <w:top w:val="nil"/>
                <w:left w:val="nil"/>
                <w:bottom w:val="nil"/>
                <w:right w:val="nil"/>
                <w:between w:val="nil"/>
              </w:pBdr>
              <w:spacing w:before="60" w:after="60"/>
            </w:pPr>
            <w:r w:rsidRPr="002B44C4">
              <w:t>Vai trò – trạng thái</w:t>
            </w:r>
          </w:p>
        </w:tc>
        <w:tc>
          <w:tcPr>
            <w:tcW w:w="1418" w:type="dxa"/>
          </w:tcPr>
          <w:p w14:paraId="425E6E64" w14:textId="2726F9A5"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3BBDBD7B" w14:textId="4D5298E3" w:rsidR="00671955" w:rsidRPr="002B44C4" w:rsidRDefault="00671955" w:rsidP="00671955">
            <w:pPr>
              <w:keepLines/>
              <w:widowControl w:val="0"/>
              <w:pBdr>
                <w:top w:val="nil"/>
                <w:left w:val="nil"/>
                <w:bottom w:val="nil"/>
                <w:right w:val="nil"/>
                <w:between w:val="nil"/>
              </w:pBdr>
              <w:spacing w:before="60" w:after="60"/>
            </w:pPr>
            <w:r w:rsidRPr="002B44C4">
              <w:t>Hiển thị thông tin vai trò – trạng thái các đơn vị/phòng ban xử lý tổn thất</w:t>
            </w:r>
          </w:p>
        </w:tc>
      </w:tr>
      <w:tr w:rsidR="00671955" w:rsidRPr="002B44C4" w14:paraId="54FF1A5F" w14:textId="77777777" w:rsidTr="00E34A49">
        <w:trPr>
          <w:trHeight w:val="284"/>
          <w:jc w:val="center"/>
        </w:trPr>
        <w:tc>
          <w:tcPr>
            <w:tcW w:w="881" w:type="dxa"/>
            <w:shd w:val="clear" w:color="auto" w:fill="auto"/>
            <w:vAlign w:val="center"/>
          </w:tcPr>
          <w:p w14:paraId="1AC18711" w14:textId="77777777" w:rsidR="00671955" w:rsidRPr="002B44C4" w:rsidRDefault="00671955" w:rsidP="00671955">
            <w:pPr>
              <w:spacing w:before="60" w:after="60" w:line="360" w:lineRule="auto"/>
              <w:ind w:left="142"/>
              <w:rPr>
                <w:b/>
              </w:rPr>
            </w:pPr>
            <w:r w:rsidRPr="002B44C4">
              <w:rPr>
                <w:b/>
              </w:rPr>
              <w:t>11</w:t>
            </w:r>
          </w:p>
        </w:tc>
        <w:tc>
          <w:tcPr>
            <w:tcW w:w="1949" w:type="dxa"/>
          </w:tcPr>
          <w:p w14:paraId="0D6768C7" w14:textId="77777777" w:rsidR="00671955" w:rsidRPr="002B44C4" w:rsidRDefault="00671955" w:rsidP="00671955">
            <w:pPr>
              <w:keepLines/>
              <w:widowControl w:val="0"/>
              <w:pBdr>
                <w:top w:val="nil"/>
                <w:left w:val="nil"/>
                <w:bottom w:val="nil"/>
                <w:right w:val="nil"/>
                <w:between w:val="nil"/>
              </w:pBdr>
              <w:spacing w:before="60" w:after="60"/>
            </w:pPr>
            <w:r w:rsidRPr="002B44C4">
              <w:t>Trạng thái tài liệu</w:t>
            </w:r>
          </w:p>
        </w:tc>
        <w:tc>
          <w:tcPr>
            <w:tcW w:w="1418" w:type="dxa"/>
          </w:tcPr>
          <w:p w14:paraId="532B465A" w14:textId="55487B61"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3E36BD0B" w14:textId="08CB3883" w:rsidR="00671955" w:rsidRPr="002B44C4" w:rsidRDefault="00671955" w:rsidP="00671955">
            <w:pPr>
              <w:keepLines/>
              <w:widowControl w:val="0"/>
              <w:pBdr>
                <w:top w:val="nil"/>
                <w:left w:val="nil"/>
                <w:bottom w:val="nil"/>
                <w:right w:val="nil"/>
                <w:between w:val="nil"/>
              </w:pBdr>
              <w:spacing w:before="60" w:after="60"/>
            </w:pPr>
            <w:r w:rsidRPr="002B44C4">
              <w:t>Hiển thị thông trạng thái tài liệu khai báo tổn thất</w:t>
            </w:r>
          </w:p>
        </w:tc>
      </w:tr>
      <w:tr w:rsidR="00671955" w:rsidRPr="002B44C4" w14:paraId="71F05A0C" w14:textId="77777777" w:rsidTr="00E34A49">
        <w:trPr>
          <w:trHeight w:val="284"/>
          <w:jc w:val="center"/>
        </w:trPr>
        <w:tc>
          <w:tcPr>
            <w:tcW w:w="881" w:type="dxa"/>
            <w:shd w:val="clear" w:color="auto" w:fill="auto"/>
            <w:vAlign w:val="center"/>
          </w:tcPr>
          <w:p w14:paraId="59A3A45F" w14:textId="77777777" w:rsidR="00671955" w:rsidRPr="002B44C4" w:rsidRDefault="00671955" w:rsidP="00671955">
            <w:pPr>
              <w:spacing w:before="60" w:after="60" w:line="360" w:lineRule="auto"/>
              <w:ind w:left="142"/>
              <w:rPr>
                <w:b/>
              </w:rPr>
            </w:pPr>
            <w:r w:rsidRPr="002B44C4">
              <w:rPr>
                <w:b/>
              </w:rPr>
              <w:t>12</w:t>
            </w:r>
          </w:p>
        </w:tc>
        <w:tc>
          <w:tcPr>
            <w:tcW w:w="1949" w:type="dxa"/>
          </w:tcPr>
          <w:p w14:paraId="75E5C5FF" w14:textId="77777777" w:rsidR="00671955" w:rsidRPr="002B44C4" w:rsidRDefault="00671955" w:rsidP="00671955">
            <w:pPr>
              <w:keepLines/>
              <w:widowControl w:val="0"/>
              <w:pBdr>
                <w:top w:val="nil"/>
                <w:left w:val="nil"/>
                <w:bottom w:val="nil"/>
                <w:right w:val="nil"/>
                <w:between w:val="nil"/>
              </w:pBdr>
              <w:spacing w:before="60" w:after="60"/>
            </w:pPr>
            <w:r w:rsidRPr="002B44C4">
              <w:t>Tài liệu còn thiếu</w:t>
            </w:r>
          </w:p>
        </w:tc>
        <w:tc>
          <w:tcPr>
            <w:tcW w:w="1418" w:type="dxa"/>
          </w:tcPr>
          <w:p w14:paraId="0AE9C0A6" w14:textId="4557B950"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44906144" w14:textId="78EEC6E2" w:rsidR="00671955" w:rsidRPr="002B44C4" w:rsidRDefault="00671955" w:rsidP="00671955">
            <w:pPr>
              <w:keepLines/>
              <w:widowControl w:val="0"/>
              <w:pBdr>
                <w:top w:val="nil"/>
                <w:left w:val="nil"/>
                <w:bottom w:val="nil"/>
                <w:right w:val="nil"/>
                <w:between w:val="nil"/>
              </w:pBdr>
              <w:spacing w:before="60" w:after="60"/>
            </w:pPr>
            <w:r w:rsidRPr="002B44C4">
              <w:t>Hiển thị thông tin mô tả các tài liệu còn thiếu</w:t>
            </w:r>
          </w:p>
        </w:tc>
      </w:tr>
      <w:tr w:rsidR="00671955" w:rsidRPr="002B44C4" w14:paraId="16C922DC" w14:textId="77777777" w:rsidTr="00E34A49">
        <w:trPr>
          <w:trHeight w:val="284"/>
          <w:jc w:val="center"/>
        </w:trPr>
        <w:tc>
          <w:tcPr>
            <w:tcW w:w="881" w:type="dxa"/>
            <w:shd w:val="clear" w:color="auto" w:fill="auto"/>
            <w:vAlign w:val="center"/>
          </w:tcPr>
          <w:p w14:paraId="2CBB713A" w14:textId="77777777" w:rsidR="00671955" w:rsidRPr="002B44C4" w:rsidRDefault="00671955" w:rsidP="00671955">
            <w:pPr>
              <w:spacing w:before="60" w:after="60" w:line="360" w:lineRule="auto"/>
              <w:ind w:left="142"/>
              <w:rPr>
                <w:b/>
              </w:rPr>
            </w:pPr>
            <w:r w:rsidRPr="002B44C4">
              <w:rPr>
                <w:b/>
              </w:rPr>
              <w:t>13</w:t>
            </w:r>
          </w:p>
        </w:tc>
        <w:tc>
          <w:tcPr>
            <w:tcW w:w="1949" w:type="dxa"/>
          </w:tcPr>
          <w:p w14:paraId="2DF38315" w14:textId="77777777" w:rsidR="00671955" w:rsidRPr="002B44C4" w:rsidRDefault="00671955" w:rsidP="00671955">
            <w:pPr>
              <w:keepLines/>
              <w:widowControl w:val="0"/>
              <w:pBdr>
                <w:top w:val="nil"/>
                <w:left w:val="nil"/>
                <w:bottom w:val="nil"/>
                <w:right w:val="nil"/>
                <w:between w:val="nil"/>
              </w:pBdr>
              <w:spacing w:before="60" w:after="60"/>
            </w:pPr>
            <w:r w:rsidRPr="002B44C4">
              <w:t>Phòng ban xử lý</w:t>
            </w:r>
          </w:p>
        </w:tc>
        <w:tc>
          <w:tcPr>
            <w:tcW w:w="1418" w:type="dxa"/>
          </w:tcPr>
          <w:p w14:paraId="71F87B44" w14:textId="5FC4AAB5"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649DDA35" w14:textId="7282C25E" w:rsidR="00671955" w:rsidRPr="002B44C4" w:rsidRDefault="00671955" w:rsidP="00671955">
            <w:pPr>
              <w:keepLines/>
              <w:widowControl w:val="0"/>
              <w:pBdr>
                <w:top w:val="nil"/>
                <w:left w:val="nil"/>
                <w:bottom w:val="nil"/>
                <w:right w:val="nil"/>
                <w:between w:val="nil"/>
              </w:pBdr>
              <w:spacing w:before="60" w:after="60"/>
            </w:pPr>
            <w:r w:rsidRPr="002B44C4">
              <w:t>Hiển thị thông tin phòng ban đang xử lý tổn thất</w:t>
            </w:r>
          </w:p>
        </w:tc>
      </w:tr>
      <w:tr w:rsidR="00671955" w:rsidRPr="002B44C4" w14:paraId="36EF9D12" w14:textId="77777777" w:rsidTr="00E34A49">
        <w:trPr>
          <w:trHeight w:val="284"/>
          <w:jc w:val="center"/>
        </w:trPr>
        <w:tc>
          <w:tcPr>
            <w:tcW w:w="881" w:type="dxa"/>
            <w:shd w:val="clear" w:color="auto" w:fill="auto"/>
            <w:vAlign w:val="center"/>
          </w:tcPr>
          <w:p w14:paraId="3D4B1236" w14:textId="77777777" w:rsidR="00671955" w:rsidRPr="002B44C4" w:rsidRDefault="00671955" w:rsidP="00671955">
            <w:pPr>
              <w:spacing w:before="60" w:after="60" w:line="360" w:lineRule="auto"/>
              <w:ind w:left="142"/>
              <w:rPr>
                <w:b/>
              </w:rPr>
            </w:pPr>
            <w:r w:rsidRPr="002B44C4">
              <w:rPr>
                <w:b/>
              </w:rPr>
              <w:t>14</w:t>
            </w:r>
          </w:p>
        </w:tc>
        <w:tc>
          <w:tcPr>
            <w:tcW w:w="1949" w:type="dxa"/>
          </w:tcPr>
          <w:p w14:paraId="0406759E"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1A9BACF7" wp14:editId="614749E8">
                  <wp:extent cx="1100455" cy="228600"/>
                  <wp:effectExtent l="0" t="0" r="0" b="0"/>
                  <wp:docPr id="6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9"/>
                          <a:srcRect/>
                          <a:stretch>
                            <a:fillRect/>
                          </a:stretch>
                        </pic:blipFill>
                        <pic:spPr>
                          <a:xfrm>
                            <a:off x="0" y="0"/>
                            <a:ext cx="1100455" cy="228600"/>
                          </a:xfrm>
                          <a:prstGeom prst="rect">
                            <a:avLst/>
                          </a:prstGeom>
                          <a:ln/>
                        </pic:spPr>
                      </pic:pic>
                    </a:graphicData>
                  </a:graphic>
                </wp:inline>
              </w:drawing>
            </w:r>
          </w:p>
        </w:tc>
        <w:tc>
          <w:tcPr>
            <w:tcW w:w="1418" w:type="dxa"/>
          </w:tcPr>
          <w:p w14:paraId="06DAD344" w14:textId="77777777" w:rsidR="00671955" w:rsidRPr="002B44C4" w:rsidRDefault="00671955" w:rsidP="00671955">
            <w:pPr>
              <w:keepLines/>
              <w:widowControl w:val="0"/>
              <w:pBdr>
                <w:top w:val="nil"/>
                <w:left w:val="nil"/>
                <w:bottom w:val="nil"/>
                <w:right w:val="nil"/>
                <w:between w:val="nil"/>
              </w:pBdr>
              <w:spacing w:before="60" w:after="60"/>
            </w:pPr>
            <w:r w:rsidRPr="002B44C4">
              <w:t>TextBox</w:t>
            </w:r>
          </w:p>
        </w:tc>
        <w:tc>
          <w:tcPr>
            <w:tcW w:w="4111" w:type="dxa"/>
          </w:tcPr>
          <w:p w14:paraId="13E79945" w14:textId="77777777" w:rsidR="00671955" w:rsidRPr="002B44C4" w:rsidRDefault="00671955" w:rsidP="00671955">
            <w:pPr>
              <w:keepLines/>
              <w:widowControl w:val="0"/>
              <w:pBdr>
                <w:top w:val="nil"/>
                <w:left w:val="nil"/>
                <w:bottom w:val="nil"/>
                <w:right w:val="nil"/>
                <w:between w:val="nil"/>
              </w:pBdr>
              <w:spacing w:before="60" w:after="60"/>
            </w:pPr>
            <w:r w:rsidRPr="002B44C4">
              <w:t>Cho phép nhập các ký tự chữ và số để tra cứu thông tin khách hàng.</w:t>
            </w:r>
          </w:p>
        </w:tc>
      </w:tr>
      <w:tr w:rsidR="00671955" w:rsidRPr="002B44C4" w14:paraId="18A81CC7" w14:textId="77777777" w:rsidTr="00E34A49">
        <w:trPr>
          <w:trHeight w:val="284"/>
          <w:jc w:val="center"/>
        </w:trPr>
        <w:tc>
          <w:tcPr>
            <w:tcW w:w="881" w:type="dxa"/>
            <w:shd w:val="clear" w:color="auto" w:fill="auto"/>
            <w:vAlign w:val="center"/>
          </w:tcPr>
          <w:p w14:paraId="21698D70" w14:textId="77777777" w:rsidR="00671955" w:rsidRPr="002B44C4" w:rsidRDefault="00671955" w:rsidP="00671955">
            <w:pPr>
              <w:spacing w:before="60" w:after="60" w:line="360" w:lineRule="auto"/>
              <w:ind w:left="142"/>
              <w:rPr>
                <w:b/>
              </w:rPr>
            </w:pPr>
            <w:r w:rsidRPr="002B44C4">
              <w:rPr>
                <w:b/>
              </w:rPr>
              <w:t>15</w:t>
            </w:r>
          </w:p>
        </w:tc>
        <w:tc>
          <w:tcPr>
            <w:tcW w:w="1949" w:type="dxa"/>
          </w:tcPr>
          <w:p w14:paraId="6963C99E"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06EB42BE" wp14:editId="0A6C375D">
                  <wp:extent cx="824193" cy="222099"/>
                  <wp:effectExtent l="0" t="0" r="0" b="0"/>
                  <wp:docPr id="6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
                          <a:srcRect/>
                          <a:stretch>
                            <a:fillRect/>
                          </a:stretch>
                        </pic:blipFill>
                        <pic:spPr>
                          <a:xfrm>
                            <a:off x="0" y="0"/>
                            <a:ext cx="824193" cy="222099"/>
                          </a:xfrm>
                          <a:prstGeom prst="rect">
                            <a:avLst/>
                          </a:prstGeom>
                          <a:ln/>
                        </pic:spPr>
                      </pic:pic>
                    </a:graphicData>
                  </a:graphic>
                </wp:inline>
              </w:drawing>
            </w:r>
          </w:p>
        </w:tc>
        <w:tc>
          <w:tcPr>
            <w:tcW w:w="1418" w:type="dxa"/>
          </w:tcPr>
          <w:p w14:paraId="343A9AA0" w14:textId="77777777" w:rsidR="00671955" w:rsidRPr="002B44C4" w:rsidRDefault="00671955" w:rsidP="00671955">
            <w:pPr>
              <w:keepLines/>
              <w:widowControl w:val="0"/>
              <w:pBdr>
                <w:top w:val="nil"/>
                <w:left w:val="nil"/>
                <w:bottom w:val="nil"/>
                <w:right w:val="nil"/>
                <w:between w:val="nil"/>
              </w:pBdr>
              <w:spacing w:before="60" w:after="60"/>
            </w:pPr>
            <w:r w:rsidRPr="002B44C4">
              <w:t>Button</w:t>
            </w:r>
          </w:p>
        </w:tc>
        <w:tc>
          <w:tcPr>
            <w:tcW w:w="4111" w:type="dxa"/>
          </w:tcPr>
          <w:p w14:paraId="474AB900" w14:textId="77777777" w:rsidR="00671955" w:rsidRPr="002B44C4" w:rsidRDefault="00671955" w:rsidP="00671955">
            <w:pPr>
              <w:keepLines/>
              <w:widowControl w:val="0"/>
              <w:pBdr>
                <w:top w:val="nil"/>
                <w:left w:val="nil"/>
                <w:bottom w:val="nil"/>
                <w:right w:val="nil"/>
                <w:between w:val="nil"/>
              </w:pBdr>
              <w:spacing w:before="60" w:after="60"/>
            </w:pPr>
            <w:r w:rsidRPr="002B44C4">
              <w:t>Cho phép xuất danh sách tiếp nhận và lập báo cáo tổn thất ra file excel</w:t>
            </w:r>
          </w:p>
        </w:tc>
      </w:tr>
      <w:tr w:rsidR="00671955" w:rsidRPr="002B44C4" w14:paraId="634632A5" w14:textId="77777777" w:rsidTr="00E34A49">
        <w:trPr>
          <w:trHeight w:val="284"/>
          <w:jc w:val="center"/>
        </w:trPr>
        <w:tc>
          <w:tcPr>
            <w:tcW w:w="881" w:type="dxa"/>
            <w:shd w:val="clear" w:color="auto" w:fill="auto"/>
            <w:vAlign w:val="center"/>
          </w:tcPr>
          <w:p w14:paraId="0464C7BA" w14:textId="77777777" w:rsidR="00671955" w:rsidRPr="002B44C4" w:rsidRDefault="00671955" w:rsidP="00671955">
            <w:pPr>
              <w:spacing w:before="60" w:after="60" w:line="360" w:lineRule="auto"/>
              <w:ind w:left="142"/>
              <w:rPr>
                <w:b/>
              </w:rPr>
            </w:pPr>
            <w:r w:rsidRPr="002B44C4">
              <w:rPr>
                <w:b/>
              </w:rPr>
              <w:lastRenderedPageBreak/>
              <w:t>16</w:t>
            </w:r>
          </w:p>
        </w:tc>
        <w:tc>
          <w:tcPr>
            <w:tcW w:w="1949" w:type="dxa"/>
          </w:tcPr>
          <w:p w14:paraId="294EDE59"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74949112" wp14:editId="028E58C7">
                  <wp:extent cx="707302" cy="248865"/>
                  <wp:effectExtent l="0" t="0" r="0" b="0"/>
                  <wp:docPr id="6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1"/>
                          <a:srcRect/>
                          <a:stretch>
                            <a:fillRect/>
                          </a:stretch>
                        </pic:blipFill>
                        <pic:spPr>
                          <a:xfrm>
                            <a:off x="0" y="0"/>
                            <a:ext cx="707302" cy="248865"/>
                          </a:xfrm>
                          <a:prstGeom prst="rect">
                            <a:avLst/>
                          </a:prstGeom>
                          <a:ln/>
                        </pic:spPr>
                      </pic:pic>
                    </a:graphicData>
                  </a:graphic>
                </wp:inline>
              </w:drawing>
            </w:r>
          </w:p>
        </w:tc>
        <w:tc>
          <w:tcPr>
            <w:tcW w:w="1418" w:type="dxa"/>
          </w:tcPr>
          <w:p w14:paraId="51B4C383" w14:textId="77777777" w:rsidR="00671955" w:rsidRPr="002B44C4" w:rsidRDefault="00671955" w:rsidP="00671955">
            <w:pPr>
              <w:keepLines/>
              <w:widowControl w:val="0"/>
              <w:pBdr>
                <w:top w:val="nil"/>
                <w:left w:val="nil"/>
                <w:bottom w:val="nil"/>
                <w:right w:val="nil"/>
                <w:between w:val="nil"/>
              </w:pBdr>
              <w:spacing w:before="60" w:after="60"/>
            </w:pPr>
            <w:r w:rsidRPr="002B44C4">
              <w:t>Button</w:t>
            </w:r>
          </w:p>
        </w:tc>
        <w:tc>
          <w:tcPr>
            <w:tcW w:w="4111" w:type="dxa"/>
          </w:tcPr>
          <w:p w14:paraId="1EBD67DC" w14:textId="77777777" w:rsidR="00671955" w:rsidRPr="002B44C4" w:rsidRDefault="00671955" w:rsidP="00671955">
            <w:pPr>
              <w:keepLines/>
              <w:widowControl w:val="0"/>
              <w:pBdr>
                <w:top w:val="nil"/>
                <w:left w:val="nil"/>
                <w:bottom w:val="nil"/>
                <w:right w:val="nil"/>
                <w:between w:val="nil"/>
              </w:pBdr>
              <w:spacing w:before="60" w:after="60"/>
            </w:pPr>
            <w:r w:rsidRPr="002B44C4">
              <w:t>Mở màn hình thêm mới khai báo tổn thất – Account cán bộ cấp đơn</w:t>
            </w:r>
          </w:p>
        </w:tc>
      </w:tr>
      <w:tr w:rsidR="00671955" w:rsidRPr="002B44C4" w14:paraId="7B9E2129" w14:textId="77777777" w:rsidTr="00E34A49">
        <w:trPr>
          <w:trHeight w:val="284"/>
          <w:jc w:val="center"/>
        </w:trPr>
        <w:tc>
          <w:tcPr>
            <w:tcW w:w="881" w:type="dxa"/>
            <w:shd w:val="clear" w:color="auto" w:fill="auto"/>
            <w:vAlign w:val="center"/>
          </w:tcPr>
          <w:p w14:paraId="1711C7F9" w14:textId="77777777" w:rsidR="00671955" w:rsidRPr="002B44C4" w:rsidRDefault="00671955" w:rsidP="00671955">
            <w:pPr>
              <w:spacing w:before="60" w:after="60" w:line="360" w:lineRule="auto"/>
              <w:ind w:left="142"/>
              <w:rPr>
                <w:b/>
              </w:rPr>
            </w:pPr>
            <w:r w:rsidRPr="002B44C4">
              <w:rPr>
                <w:b/>
              </w:rPr>
              <w:t>17</w:t>
            </w:r>
          </w:p>
        </w:tc>
        <w:tc>
          <w:tcPr>
            <w:tcW w:w="1949" w:type="dxa"/>
          </w:tcPr>
          <w:p w14:paraId="203161BE"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29F079E0" wp14:editId="098046F8">
                  <wp:extent cx="266700" cy="177800"/>
                  <wp:effectExtent l="0" t="0" r="0" b="0"/>
                  <wp:docPr id="6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2"/>
                          <a:srcRect/>
                          <a:stretch>
                            <a:fillRect/>
                          </a:stretch>
                        </pic:blipFill>
                        <pic:spPr>
                          <a:xfrm>
                            <a:off x="0" y="0"/>
                            <a:ext cx="266700" cy="177800"/>
                          </a:xfrm>
                          <a:prstGeom prst="rect">
                            <a:avLst/>
                          </a:prstGeom>
                          <a:ln/>
                        </pic:spPr>
                      </pic:pic>
                    </a:graphicData>
                  </a:graphic>
                </wp:inline>
              </w:drawing>
            </w:r>
          </w:p>
        </w:tc>
        <w:tc>
          <w:tcPr>
            <w:tcW w:w="1418" w:type="dxa"/>
          </w:tcPr>
          <w:p w14:paraId="217F780A" w14:textId="77777777" w:rsidR="00671955" w:rsidRPr="002B44C4" w:rsidRDefault="00671955" w:rsidP="00671955">
            <w:pPr>
              <w:keepLines/>
              <w:widowControl w:val="0"/>
              <w:pBdr>
                <w:top w:val="nil"/>
                <w:left w:val="nil"/>
                <w:bottom w:val="nil"/>
                <w:right w:val="nil"/>
                <w:between w:val="nil"/>
              </w:pBdr>
              <w:spacing w:before="60" w:after="60"/>
            </w:pPr>
            <w:r w:rsidRPr="002B44C4">
              <w:t>Icon</w:t>
            </w:r>
          </w:p>
        </w:tc>
        <w:tc>
          <w:tcPr>
            <w:tcW w:w="4111" w:type="dxa"/>
          </w:tcPr>
          <w:p w14:paraId="0651A1E6" w14:textId="77777777" w:rsidR="00671955" w:rsidRPr="002B44C4" w:rsidRDefault="00671955" w:rsidP="00671955">
            <w:pPr>
              <w:keepLines/>
              <w:widowControl w:val="0"/>
              <w:pBdr>
                <w:top w:val="nil"/>
                <w:left w:val="nil"/>
                <w:bottom w:val="nil"/>
                <w:right w:val="nil"/>
                <w:between w:val="nil"/>
              </w:pBdr>
              <w:spacing w:before="60" w:after="60"/>
            </w:pPr>
            <w:r w:rsidRPr="002B44C4">
              <w:t>Xem chi tiết thông tin hồ sơ tổn thất</w:t>
            </w:r>
          </w:p>
          <w:p w14:paraId="322CCC15" w14:textId="04BCAC3B" w:rsidR="00671955" w:rsidRPr="002B44C4" w:rsidRDefault="00671955" w:rsidP="00671955">
            <w:pPr>
              <w:keepLines/>
              <w:widowControl w:val="0"/>
              <w:pBdr>
                <w:top w:val="nil"/>
                <w:left w:val="nil"/>
                <w:bottom w:val="nil"/>
                <w:right w:val="nil"/>
                <w:between w:val="nil"/>
              </w:pBdr>
              <w:spacing w:before="60" w:after="60"/>
            </w:pPr>
            <w:r w:rsidRPr="002B44C4">
              <w:t>Hệ thống hiển thị màn hình xem thông tin chi tiết hồ sơ tổn thất</w:t>
            </w:r>
          </w:p>
        </w:tc>
      </w:tr>
      <w:tr w:rsidR="00671955" w:rsidRPr="002B44C4" w14:paraId="01B26A4A" w14:textId="77777777" w:rsidTr="00E34A49">
        <w:trPr>
          <w:trHeight w:val="284"/>
          <w:jc w:val="center"/>
        </w:trPr>
        <w:tc>
          <w:tcPr>
            <w:tcW w:w="881" w:type="dxa"/>
            <w:shd w:val="clear" w:color="auto" w:fill="auto"/>
            <w:vAlign w:val="center"/>
          </w:tcPr>
          <w:p w14:paraId="7C6B126F" w14:textId="77777777" w:rsidR="00671955" w:rsidRPr="002B44C4" w:rsidRDefault="00671955" w:rsidP="00671955">
            <w:pPr>
              <w:spacing w:before="60" w:after="60" w:line="360" w:lineRule="auto"/>
              <w:ind w:left="142"/>
              <w:rPr>
                <w:b/>
              </w:rPr>
            </w:pPr>
            <w:r w:rsidRPr="002B44C4">
              <w:rPr>
                <w:b/>
              </w:rPr>
              <w:t>18</w:t>
            </w:r>
          </w:p>
        </w:tc>
        <w:tc>
          <w:tcPr>
            <w:tcW w:w="1949" w:type="dxa"/>
          </w:tcPr>
          <w:p w14:paraId="32AF25EF"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192F523E" wp14:editId="4772C633">
                  <wp:extent cx="228600" cy="215900"/>
                  <wp:effectExtent l="0" t="0" r="0" b="0"/>
                  <wp:docPr id="6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
                          <a:srcRect/>
                          <a:stretch>
                            <a:fillRect/>
                          </a:stretch>
                        </pic:blipFill>
                        <pic:spPr>
                          <a:xfrm>
                            <a:off x="0" y="0"/>
                            <a:ext cx="228600" cy="215900"/>
                          </a:xfrm>
                          <a:prstGeom prst="rect">
                            <a:avLst/>
                          </a:prstGeom>
                          <a:ln/>
                        </pic:spPr>
                      </pic:pic>
                    </a:graphicData>
                  </a:graphic>
                </wp:inline>
              </w:drawing>
            </w:r>
          </w:p>
        </w:tc>
        <w:tc>
          <w:tcPr>
            <w:tcW w:w="1418" w:type="dxa"/>
          </w:tcPr>
          <w:p w14:paraId="044F142D" w14:textId="77777777" w:rsidR="00671955" w:rsidRPr="002B44C4" w:rsidRDefault="00671955" w:rsidP="00671955">
            <w:pPr>
              <w:keepLines/>
              <w:widowControl w:val="0"/>
              <w:pBdr>
                <w:top w:val="nil"/>
                <w:left w:val="nil"/>
                <w:bottom w:val="nil"/>
                <w:right w:val="nil"/>
                <w:between w:val="nil"/>
              </w:pBdr>
              <w:spacing w:before="60" w:after="60"/>
            </w:pPr>
            <w:r w:rsidRPr="002B44C4">
              <w:t>Icon</w:t>
            </w:r>
          </w:p>
        </w:tc>
        <w:tc>
          <w:tcPr>
            <w:tcW w:w="4111" w:type="dxa"/>
          </w:tcPr>
          <w:p w14:paraId="7B618D07" w14:textId="77777777" w:rsidR="00671955" w:rsidRPr="002B44C4" w:rsidRDefault="00671955" w:rsidP="00671955">
            <w:pPr>
              <w:keepLines/>
              <w:widowControl w:val="0"/>
              <w:pBdr>
                <w:top w:val="nil"/>
                <w:left w:val="nil"/>
                <w:bottom w:val="nil"/>
                <w:right w:val="nil"/>
                <w:between w:val="nil"/>
              </w:pBdr>
              <w:spacing w:before="60" w:after="60"/>
            </w:pPr>
            <w:r w:rsidRPr="002B44C4">
              <w:t>Sửa thông tin hồ sơ tổn thất</w:t>
            </w:r>
          </w:p>
          <w:p w14:paraId="68C5A75C" w14:textId="686C4F1C" w:rsidR="00671955" w:rsidRPr="002B44C4" w:rsidRDefault="00671955" w:rsidP="00671955">
            <w:pPr>
              <w:keepLines/>
              <w:widowControl w:val="0"/>
              <w:pBdr>
                <w:top w:val="nil"/>
                <w:left w:val="nil"/>
                <w:bottom w:val="nil"/>
                <w:right w:val="nil"/>
                <w:between w:val="nil"/>
              </w:pBdr>
              <w:spacing w:before="60" w:after="60"/>
            </w:pPr>
            <w:r w:rsidRPr="002B44C4">
              <w:t>Hệ thống hiển thị màn hình sửa thông tin chi tiết hồ sơ tổn thất</w:t>
            </w:r>
          </w:p>
        </w:tc>
      </w:tr>
      <w:tr w:rsidR="00671955" w:rsidRPr="002B44C4" w14:paraId="1948587A" w14:textId="77777777" w:rsidTr="00E34A49">
        <w:trPr>
          <w:trHeight w:val="284"/>
          <w:jc w:val="center"/>
        </w:trPr>
        <w:tc>
          <w:tcPr>
            <w:tcW w:w="881" w:type="dxa"/>
            <w:shd w:val="clear" w:color="auto" w:fill="auto"/>
            <w:vAlign w:val="center"/>
          </w:tcPr>
          <w:p w14:paraId="34A441A5" w14:textId="77777777" w:rsidR="00671955" w:rsidRPr="002B44C4" w:rsidRDefault="00671955" w:rsidP="00671955">
            <w:pPr>
              <w:spacing w:before="60" w:after="60" w:line="360" w:lineRule="auto"/>
              <w:ind w:left="142"/>
              <w:rPr>
                <w:b/>
              </w:rPr>
            </w:pPr>
            <w:r w:rsidRPr="002B44C4">
              <w:rPr>
                <w:b/>
              </w:rPr>
              <w:t>19</w:t>
            </w:r>
          </w:p>
        </w:tc>
        <w:tc>
          <w:tcPr>
            <w:tcW w:w="1949" w:type="dxa"/>
          </w:tcPr>
          <w:p w14:paraId="1C772998"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192A7CC7" wp14:editId="0E01A780">
                  <wp:extent cx="190500" cy="215900"/>
                  <wp:effectExtent l="0" t="0" r="0" b="0"/>
                  <wp:docPr id="6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190500" cy="215900"/>
                          </a:xfrm>
                          <a:prstGeom prst="rect">
                            <a:avLst/>
                          </a:prstGeom>
                          <a:ln/>
                        </pic:spPr>
                      </pic:pic>
                    </a:graphicData>
                  </a:graphic>
                </wp:inline>
              </w:drawing>
            </w:r>
          </w:p>
        </w:tc>
        <w:tc>
          <w:tcPr>
            <w:tcW w:w="1418" w:type="dxa"/>
          </w:tcPr>
          <w:p w14:paraId="22835DC0" w14:textId="77777777" w:rsidR="00671955" w:rsidRPr="002B44C4" w:rsidRDefault="00671955" w:rsidP="00671955">
            <w:pPr>
              <w:keepLines/>
              <w:widowControl w:val="0"/>
              <w:pBdr>
                <w:top w:val="nil"/>
                <w:left w:val="nil"/>
                <w:bottom w:val="nil"/>
                <w:right w:val="nil"/>
                <w:between w:val="nil"/>
              </w:pBdr>
              <w:spacing w:before="60" w:after="60"/>
            </w:pPr>
            <w:r w:rsidRPr="002B44C4">
              <w:t>Icon</w:t>
            </w:r>
          </w:p>
        </w:tc>
        <w:tc>
          <w:tcPr>
            <w:tcW w:w="4111" w:type="dxa"/>
          </w:tcPr>
          <w:p w14:paraId="5F38072C" w14:textId="77777777" w:rsidR="00671955" w:rsidRPr="002B44C4" w:rsidRDefault="00671955" w:rsidP="00671955">
            <w:pPr>
              <w:keepLines/>
              <w:widowControl w:val="0"/>
              <w:pBdr>
                <w:top w:val="nil"/>
                <w:left w:val="nil"/>
                <w:bottom w:val="nil"/>
                <w:right w:val="nil"/>
                <w:between w:val="nil"/>
              </w:pBdr>
              <w:spacing w:before="60" w:after="60"/>
            </w:pPr>
            <w:r w:rsidRPr="002B44C4">
              <w:t xml:space="preserve">Cho phép người dùng xoá khai báo khỏi danh sách hiện thị </w:t>
            </w:r>
          </w:p>
          <w:p w14:paraId="24B044B3" w14:textId="0377F9AE" w:rsidR="00671955" w:rsidRPr="002B44C4" w:rsidRDefault="00671955" w:rsidP="00671955">
            <w:pPr>
              <w:keepLines/>
              <w:widowControl w:val="0"/>
              <w:pBdr>
                <w:top w:val="nil"/>
                <w:left w:val="nil"/>
                <w:bottom w:val="nil"/>
                <w:right w:val="nil"/>
                <w:between w:val="nil"/>
              </w:pBdr>
              <w:spacing w:before="60" w:after="60"/>
            </w:pPr>
            <w:r w:rsidRPr="002B44C4">
              <w:t>Hệ thống hiển thị thông báo lựa chọn Xóa hoặc không</w:t>
            </w:r>
          </w:p>
        </w:tc>
      </w:tr>
    </w:tbl>
    <w:p w14:paraId="077704CF" w14:textId="61FA11A1" w:rsidR="00C53E9C" w:rsidRPr="002B44C4" w:rsidDel="00580339" w:rsidRDefault="00C53E9C" w:rsidP="00C53E9C">
      <w:pPr>
        <w:rPr>
          <w:del w:id="223" w:author="Mít love" w:date="2022-09-15T11:27:00Z"/>
        </w:rPr>
      </w:pPr>
    </w:p>
    <w:p w14:paraId="7C002D6C" w14:textId="77777777" w:rsidR="00C53E9C" w:rsidRPr="002B44C4" w:rsidRDefault="00C53E9C" w:rsidP="00C53E9C"/>
    <w:p w14:paraId="2DDB793A" w14:textId="62D19F64" w:rsidR="00C53E9C" w:rsidRPr="002B44C4" w:rsidRDefault="00C53E9C" w:rsidP="00C53E9C">
      <w:pPr>
        <w:pStyle w:val="Heading4"/>
        <w:numPr>
          <w:ilvl w:val="2"/>
          <w:numId w:val="18"/>
        </w:numPr>
        <w:rPr>
          <w:rFonts w:cs="Times New Roman"/>
        </w:rPr>
      </w:pPr>
      <w:bookmarkStart w:id="224" w:name="_heading=h.qsh70q" w:colFirst="0" w:colLast="0"/>
      <w:bookmarkStart w:id="225" w:name="_Toc113613659"/>
      <w:bookmarkEnd w:id="224"/>
      <w:r w:rsidRPr="002B44C4">
        <w:rPr>
          <w:rFonts w:cs="Times New Roman"/>
        </w:rPr>
        <w:t>Khai báo tổn thất –</w:t>
      </w:r>
      <w:r w:rsidR="00671955">
        <w:rPr>
          <w:rFonts w:cs="Times New Roman"/>
        </w:rPr>
        <w:t xml:space="preserve"> </w:t>
      </w:r>
      <w:r w:rsidRPr="002B44C4">
        <w:rPr>
          <w:rFonts w:cs="Times New Roman"/>
        </w:rPr>
        <w:t>Khách hàng/Môi giới</w:t>
      </w:r>
      <w:bookmarkEnd w:id="225"/>
    </w:p>
    <w:p w14:paraId="57C67C9D" w14:textId="14D9E046" w:rsidR="00C53E9C" w:rsidRPr="002B44C4" w:rsidDel="00580339" w:rsidRDefault="00C53E9C" w:rsidP="00C53E9C">
      <w:pPr>
        <w:rPr>
          <w:del w:id="226" w:author="Mít love" w:date="2022-09-15T11:27:00Z"/>
        </w:rPr>
      </w:pPr>
    </w:p>
    <w:p w14:paraId="74A76501" w14:textId="77777777" w:rsidR="00C53E9C" w:rsidRPr="002B44C4" w:rsidRDefault="00C53E9C" w:rsidP="00C53E9C">
      <w:pPr>
        <w:pStyle w:val="Heading5"/>
        <w:numPr>
          <w:ilvl w:val="3"/>
          <w:numId w:val="18"/>
        </w:numPr>
        <w:rPr>
          <w:rFonts w:cs="Times New Roman"/>
        </w:rPr>
      </w:pPr>
      <w:bookmarkStart w:id="227" w:name="_heading=h.3as4poj" w:colFirst="0" w:colLast="0"/>
      <w:bookmarkStart w:id="228" w:name="_Toc113613660"/>
      <w:bookmarkEnd w:id="227"/>
      <w:r w:rsidRPr="002B44C4">
        <w:rPr>
          <w:rFonts w:cs="Times New Roman"/>
        </w:rPr>
        <w:t>Màn hình</w:t>
      </w:r>
      <w:bookmarkEnd w:id="228"/>
    </w:p>
    <w:p w14:paraId="54DACCA0" w14:textId="713E2E2D" w:rsidR="00C53E9C" w:rsidRPr="002B44C4" w:rsidDel="00580339" w:rsidRDefault="00C53E9C" w:rsidP="00C53E9C">
      <w:pPr>
        <w:rPr>
          <w:del w:id="229" w:author="Mít love" w:date="2022-09-15T11:27:00Z"/>
        </w:rPr>
      </w:pPr>
    </w:p>
    <w:p w14:paraId="68E8FA4D" w14:textId="77777777" w:rsidR="00C53E9C" w:rsidRPr="002B44C4" w:rsidRDefault="00C53E9C" w:rsidP="00C53E9C">
      <w:r w:rsidRPr="002B44C4">
        <w:rPr>
          <w:noProof/>
        </w:rPr>
        <w:drawing>
          <wp:inline distT="0" distB="0" distL="0" distR="0" wp14:anchorId="70839EBB" wp14:editId="56EF9F4E">
            <wp:extent cx="5725160" cy="4067175"/>
            <wp:effectExtent l="19050" t="19050" r="27940" b="28575"/>
            <wp:docPr id="6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6"/>
                    <a:srcRect/>
                    <a:stretch>
                      <a:fillRect/>
                    </a:stretch>
                  </pic:blipFill>
                  <pic:spPr>
                    <a:xfrm>
                      <a:off x="0" y="0"/>
                      <a:ext cx="5725160" cy="4067175"/>
                    </a:xfrm>
                    <a:prstGeom prst="rect">
                      <a:avLst/>
                    </a:prstGeom>
                    <a:ln>
                      <a:solidFill>
                        <a:schemeClr val="accent1"/>
                      </a:solidFill>
                    </a:ln>
                  </pic:spPr>
                </pic:pic>
              </a:graphicData>
            </a:graphic>
          </wp:inline>
        </w:drawing>
      </w:r>
    </w:p>
    <w:p w14:paraId="4CD7568E" w14:textId="7C25FE5D" w:rsidR="00C53E9C" w:rsidRPr="002B44C4" w:rsidRDefault="00C53E9C" w:rsidP="00C53E9C">
      <w:pPr>
        <w:jc w:val="center"/>
      </w:pPr>
      <w:r w:rsidRPr="002B44C4">
        <w:t>Hình 1.3.3.1 Màn hình khai báo tổn thất – khách hàng/</w:t>
      </w:r>
      <w:r w:rsidR="00A010C3">
        <w:t>Môi giới</w:t>
      </w:r>
    </w:p>
    <w:p w14:paraId="7C2065B7" w14:textId="77777777" w:rsidR="00C53E9C" w:rsidRPr="002B44C4" w:rsidRDefault="00C53E9C" w:rsidP="00C53E9C"/>
    <w:p w14:paraId="01EB1F69" w14:textId="77777777" w:rsidR="00C53E9C" w:rsidRPr="002B44C4" w:rsidRDefault="00C53E9C" w:rsidP="00C53E9C">
      <w:pPr>
        <w:pStyle w:val="Heading5"/>
        <w:numPr>
          <w:ilvl w:val="3"/>
          <w:numId w:val="18"/>
        </w:numPr>
        <w:rPr>
          <w:rFonts w:cs="Times New Roman"/>
        </w:rPr>
      </w:pPr>
      <w:bookmarkStart w:id="230" w:name="_heading=h.1pxezwc" w:colFirst="0" w:colLast="0"/>
      <w:bookmarkStart w:id="231" w:name="_Toc113613661"/>
      <w:bookmarkEnd w:id="230"/>
      <w:r w:rsidRPr="002B44C4">
        <w:rPr>
          <w:rFonts w:cs="Times New Roman"/>
        </w:rPr>
        <w:t>Mô tả màn hình</w:t>
      </w:r>
      <w:bookmarkEnd w:id="231"/>
    </w:p>
    <w:p w14:paraId="3420B16C" w14:textId="77777777" w:rsidR="00C53E9C" w:rsidRPr="002B44C4" w:rsidRDefault="00C53E9C" w:rsidP="00C53E9C"/>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7E5CF2" w:rsidRPr="002B44C4" w14:paraId="580015F3" w14:textId="77777777" w:rsidTr="00E34A49">
        <w:trPr>
          <w:trHeight w:val="284"/>
          <w:jc w:val="center"/>
        </w:trPr>
        <w:tc>
          <w:tcPr>
            <w:tcW w:w="881" w:type="dxa"/>
            <w:shd w:val="clear" w:color="auto" w:fill="D9D9D9" w:themeFill="background1" w:themeFillShade="D9"/>
            <w:vAlign w:val="center"/>
          </w:tcPr>
          <w:p w14:paraId="65435181" w14:textId="77777777" w:rsidR="007E5CF2" w:rsidRPr="00E34A49" w:rsidRDefault="007E5CF2" w:rsidP="00C53E9C">
            <w:pPr>
              <w:spacing w:before="60" w:after="60" w:line="360" w:lineRule="auto"/>
              <w:ind w:left="142"/>
              <w:rPr>
                <w:b/>
              </w:rPr>
            </w:pPr>
            <w:r w:rsidRPr="00E34A49">
              <w:rPr>
                <w:b/>
              </w:rPr>
              <w:lastRenderedPageBreak/>
              <w:t>STT</w:t>
            </w:r>
          </w:p>
        </w:tc>
        <w:tc>
          <w:tcPr>
            <w:tcW w:w="1949" w:type="dxa"/>
            <w:shd w:val="clear" w:color="auto" w:fill="D9D9D9" w:themeFill="background1" w:themeFillShade="D9"/>
          </w:tcPr>
          <w:p w14:paraId="629AA777" w14:textId="77777777" w:rsidR="007E5CF2" w:rsidRPr="00E34A49" w:rsidRDefault="007E5CF2" w:rsidP="00C53E9C">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621765C2" w14:textId="77777777" w:rsidR="007E5CF2" w:rsidRPr="00E34A49" w:rsidRDefault="007E5CF2" w:rsidP="00C53E9C">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37" w:type="dxa"/>
            <w:shd w:val="clear" w:color="auto" w:fill="D9D9D9" w:themeFill="background1" w:themeFillShade="D9"/>
          </w:tcPr>
          <w:p w14:paraId="30868874" w14:textId="42366F3C" w:rsidR="007E5CF2" w:rsidRPr="00E34A49" w:rsidRDefault="007E5CF2" w:rsidP="00C53E9C">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shd w:val="clear" w:color="auto" w:fill="D9D9D9" w:themeFill="background1" w:themeFillShade="D9"/>
          </w:tcPr>
          <w:p w14:paraId="36A7A209" w14:textId="1F699504" w:rsidR="007E5CF2" w:rsidRPr="00E34A49" w:rsidRDefault="007E5CF2" w:rsidP="00C53E9C">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E5CF2" w:rsidRPr="002B44C4" w14:paraId="43337EE3" w14:textId="77777777" w:rsidTr="00E34A49">
        <w:trPr>
          <w:trHeight w:val="284"/>
          <w:jc w:val="center"/>
        </w:trPr>
        <w:tc>
          <w:tcPr>
            <w:tcW w:w="881" w:type="dxa"/>
            <w:shd w:val="clear" w:color="auto" w:fill="auto"/>
            <w:vAlign w:val="center"/>
          </w:tcPr>
          <w:p w14:paraId="1656ED96" w14:textId="77777777" w:rsidR="007E5CF2" w:rsidRPr="002B44C4" w:rsidRDefault="007E5CF2" w:rsidP="00C53E9C">
            <w:pPr>
              <w:spacing w:before="60" w:after="60" w:line="360" w:lineRule="auto"/>
              <w:ind w:left="142"/>
              <w:rPr>
                <w:b/>
              </w:rPr>
            </w:pPr>
            <w:r w:rsidRPr="002B44C4">
              <w:rPr>
                <w:b/>
              </w:rPr>
              <w:t>1</w:t>
            </w:r>
          </w:p>
        </w:tc>
        <w:tc>
          <w:tcPr>
            <w:tcW w:w="1949" w:type="dxa"/>
          </w:tcPr>
          <w:p w14:paraId="1FE552F5" w14:textId="77777777" w:rsidR="007E5CF2" w:rsidRPr="002B44C4" w:rsidRDefault="007E5CF2" w:rsidP="00C53E9C">
            <w:pPr>
              <w:keepLines/>
              <w:widowControl w:val="0"/>
              <w:pBdr>
                <w:top w:val="nil"/>
                <w:left w:val="nil"/>
                <w:bottom w:val="nil"/>
                <w:right w:val="nil"/>
                <w:between w:val="nil"/>
              </w:pBdr>
              <w:spacing w:before="60" w:after="60"/>
            </w:pPr>
            <w:r w:rsidRPr="002B44C4">
              <w:t>Người được bảo hiểm</w:t>
            </w:r>
          </w:p>
        </w:tc>
        <w:tc>
          <w:tcPr>
            <w:tcW w:w="1418" w:type="dxa"/>
          </w:tcPr>
          <w:p w14:paraId="3BAC5513" w14:textId="77777777" w:rsidR="007E5CF2" w:rsidRPr="002B44C4" w:rsidRDefault="007E5CF2" w:rsidP="00C53E9C">
            <w:pPr>
              <w:keepLines/>
              <w:widowControl w:val="0"/>
              <w:pBdr>
                <w:top w:val="nil"/>
                <w:left w:val="nil"/>
                <w:bottom w:val="nil"/>
                <w:right w:val="nil"/>
                <w:between w:val="nil"/>
              </w:pBdr>
              <w:spacing w:before="60" w:after="60"/>
            </w:pPr>
            <w:r w:rsidRPr="002B44C4">
              <w:t>Textbox</w:t>
            </w:r>
          </w:p>
        </w:tc>
        <w:tc>
          <w:tcPr>
            <w:tcW w:w="1237" w:type="dxa"/>
          </w:tcPr>
          <w:p w14:paraId="567A0009" w14:textId="3E52855B" w:rsidR="007E5CF2" w:rsidRPr="002B44C4" w:rsidRDefault="00772507" w:rsidP="00772507">
            <w:pPr>
              <w:keepLines/>
              <w:widowControl w:val="0"/>
              <w:pBdr>
                <w:top w:val="nil"/>
                <w:left w:val="nil"/>
                <w:bottom w:val="nil"/>
                <w:right w:val="nil"/>
                <w:between w:val="nil"/>
              </w:pBdr>
              <w:spacing w:before="60" w:after="60"/>
              <w:jc w:val="center"/>
            </w:pPr>
            <w:r>
              <w:t>Có</w:t>
            </w:r>
          </w:p>
        </w:tc>
        <w:tc>
          <w:tcPr>
            <w:tcW w:w="3870" w:type="dxa"/>
          </w:tcPr>
          <w:p w14:paraId="77AA1320" w14:textId="150D30E8" w:rsidR="007E5CF2" w:rsidRDefault="007E5CF2"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tên người hưởng thụ bảo hiểm</w:t>
            </w:r>
          </w:p>
          <w:p w14:paraId="5D488C19" w14:textId="5C63AD39" w:rsidR="00772507" w:rsidRPr="002B44C4" w:rsidRDefault="0077250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21E85B3F" w14:textId="77777777" w:rsidTr="00E34A49">
        <w:trPr>
          <w:trHeight w:val="284"/>
          <w:jc w:val="center"/>
        </w:trPr>
        <w:tc>
          <w:tcPr>
            <w:tcW w:w="881" w:type="dxa"/>
            <w:shd w:val="clear" w:color="auto" w:fill="auto"/>
            <w:vAlign w:val="center"/>
          </w:tcPr>
          <w:p w14:paraId="13D09922" w14:textId="6BC19207" w:rsidR="00EC65D7" w:rsidRPr="002B44C4" w:rsidRDefault="00EC65D7" w:rsidP="00EC65D7">
            <w:pPr>
              <w:spacing w:before="60" w:after="60" w:line="360" w:lineRule="auto"/>
              <w:ind w:left="142"/>
              <w:rPr>
                <w:b/>
              </w:rPr>
            </w:pPr>
            <w:r>
              <w:rPr>
                <w:b/>
              </w:rPr>
              <w:t>2</w:t>
            </w:r>
          </w:p>
        </w:tc>
        <w:tc>
          <w:tcPr>
            <w:tcW w:w="1949" w:type="dxa"/>
          </w:tcPr>
          <w:p w14:paraId="448F6DB7" w14:textId="49DC778F" w:rsidR="00EC65D7" w:rsidRPr="002B44C4" w:rsidRDefault="00EC65D7" w:rsidP="00EC65D7">
            <w:pPr>
              <w:keepLines/>
              <w:widowControl w:val="0"/>
              <w:pBdr>
                <w:top w:val="nil"/>
                <w:left w:val="nil"/>
                <w:bottom w:val="nil"/>
                <w:right w:val="nil"/>
                <w:between w:val="nil"/>
              </w:pBdr>
              <w:spacing w:before="60" w:after="60"/>
            </w:pPr>
            <w:r w:rsidRPr="002B44C4">
              <w:t>Địa chỉ</w:t>
            </w:r>
          </w:p>
        </w:tc>
        <w:tc>
          <w:tcPr>
            <w:tcW w:w="1418" w:type="dxa"/>
          </w:tcPr>
          <w:p w14:paraId="4D70E071" w14:textId="29E37E12"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E5F3C84" w14:textId="17683934" w:rsidR="00EC65D7" w:rsidRDefault="00EC65D7" w:rsidP="00EC65D7">
            <w:pPr>
              <w:keepLines/>
              <w:widowControl w:val="0"/>
              <w:pBdr>
                <w:top w:val="nil"/>
                <w:left w:val="nil"/>
                <w:bottom w:val="nil"/>
                <w:right w:val="nil"/>
                <w:between w:val="nil"/>
              </w:pBdr>
              <w:spacing w:before="60" w:after="60"/>
              <w:jc w:val="center"/>
            </w:pPr>
            <w:r>
              <w:t>Không</w:t>
            </w:r>
          </w:p>
        </w:tc>
        <w:tc>
          <w:tcPr>
            <w:tcW w:w="3870" w:type="dxa"/>
          </w:tcPr>
          <w:p w14:paraId="1467505E"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địa chỉ người liên hệ</w:t>
            </w:r>
          </w:p>
          <w:p w14:paraId="26A1A29E" w14:textId="5A82DCC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5F65460B" w14:textId="77777777" w:rsidTr="00E34A49">
        <w:trPr>
          <w:trHeight w:val="284"/>
          <w:jc w:val="center"/>
        </w:trPr>
        <w:tc>
          <w:tcPr>
            <w:tcW w:w="881" w:type="dxa"/>
            <w:shd w:val="clear" w:color="auto" w:fill="auto"/>
            <w:vAlign w:val="center"/>
          </w:tcPr>
          <w:p w14:paraId="2997A235" w14:textId="244129BC" w:rsidR="00EC65D7" w:rsidRPr="002B44C4" w:rsidRDefault="00EC65D7" w:rsidP="00EC65D7">
            <w:pPr>
              <w:spacing w:before="60" w:after="60" w:line="360" w:lineRule="auto"/>
              <w:ind w:left="142"/>
              <w:rPr>
                <w:b/>
              </w:rPr>
            </w:pPr>
            <w:r>
              <w:rPr>
                <w:b/>
              </w:rPr>
              <w:t>3</w:t>
            </w:r>
          </w:p>
        </w:tc>
        <w:tc>
          <w:tcPr>
            <w:tcW w:w="1949" w:type="dxa"/>
          </w:tcPr>
          <w:p w14:paraId="393699A1" w14:textId="77777777" w:rsidR="00EC65D7" w:rsidRPr="002B44C4" w:rsidRDefault="00EC65D7" w:rsidP="00EC65D7">
            <w:pPr>
              <w:keepLines/>
              <w:widowControl w:val="0"/>
              <w:pBdr>
                <w:top w:val="nil"/>
                <w:left w:val="nil"/>
                <w:bottom w:val="nil"/>
                <w:right w:val="nil"/>
                <w:between w:val="nil"/>
              </w:pBdr>
              <w:spacing w:before="60" w:after="60"/>
            </w:pPr>
            <w:r w:rsidRPr="002B44C4">
              <w:t>Người liên hệ</w:t>
            </w:r>
          </w:p>
        </w:tc>
        <w:tc>
          <w:tcPr>
            <w:tcW w:w="1418" w:type="dxa"/>
          </w:tcPr>
          <w:p w14:paraId="7EB08F2D"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0378A0A2" w14:textId="5E505623"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57B0A38D"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tên người hoặc tổ chức</w:t>
            </w:r>
          </w:p>
          <w:p w14:paraId="56719B72" w14:textId="1ED2AA42"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17A51CE7" w14:textId="77777777" w:rsidTr="00E34A49">
        <w:trPr>
          <w:trHeight w:val="284"/>
          <w:jc w:val="center"/>
        </w:trPr>
        <w:tc>
          <w:tcPr>
            <w:tcW w:w="881" w:type="dxa"/>
            <w:shd w:val="clear" w:color="auto" w:fill="auto"/>
            <w:vAlign w:val="center"/>
          </w:tcPr>
          <w:p w14:paraId="079F922A" w14:textId="6F9C5DCB" w:rsidR="00EC65D7" w:rsidRPr="002B44C4" w:rsidRDefault="00EC65D7" w:rsidP="00EC65D7">
            <w:pPr>
              <w:spacing w:before="60" w:after="60" w:line="360" w:lineRule="auto"/>
              <w:ind w:left="142"/>
              <w:rPr>
                <w:b/>
              </w:rPr>
            </w:pPr>
            <w:r>
              <w:rPr>
                <w:b/>
              </w:rPr>
              <w:t>4</w:t>
            </w:r>
          </w:p>
        </w:tc>
        <w:tc>
          <w:tcPr>
            <w:tcW w:w="1949" w:type="dxa"/>
          </w:tcPr>
          <w:p w14:paraId="0FB7140D" w14:textId="0E346E28" w:rsidR="00EC65D7" w:rsidRPr="002B44C4" w:rsidRDefault="00EC65D7" w:rsidP="00EC65D7">
            <w:pPr>
              <w:keepLines/>
              <w:widowControl w:val="0"/>
              <w:pBdr>
                <w:top w:val="nil"/>
                <w:left w:val="nil"/>
                <w:bottom w:val="nil"/>
                <w:right w:val="nil"/>
                <w:between w:val="nil"/>
              </w:pBdr>
              <w:spacing w:before="60" w:after="60"/>
            </w:pPr>
            <w:r w:rsidRPr="002B44C4">
              <w:t>Email</w:t>
            </w:r>
          </w:p>
        </w:tc>
        <w:tc>
          <w:tcPr>
            <w:tcW w:w="1418" w:type="dxa"/>
          </w:tcPr>
          <w:p w14:paraId="7D88F270" w14:textId="0C72C023"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09C9A9FA" w14:textId="2941BCC2" w:rsidR="00EC65D7" w:rsidRDefault="00EC65D7" w:rsidP="00EC65D7">
            <w:pPr>
              <w:keepLines/>
              <w:widowControl w:val="0"/>
              <w:pBdr>
                <w:top w:val="nil"/>
                <w:left w:val="nil"/>
                <w:bottom w:val="nil"/>
                <w:right w:val="nil"/>
                <w:between w:val="nil"/>
              </w:pBdr>
              <w:spacing w:before="60" w:after="60"/>
              <w:jc w:val="center"/>
            </w:pPr>
            <w:r>
              <w:t>Không</w:t>
            </w:r>
          </w:p>
        </w:tc>
        <w:tc>
          <w:tcPr>
            <w:tcW w:w="3870" w:type="dxa"/>
          </w:tcPr>
          <w:p w14:paraId="59F3213D"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email người liên hệ</w:t>
            </w:r>
          </w:p>
          <w:p w14:paraId="5F4EF4EE"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Định danh email:</w:t>
            </w:r>
          </w:p>
          <w:p w14:paraId="73172B25" w14:textId="77777777" w:rsidR="00EC65D7" w:rsidRPr="002B44C4" w:rsidRDefault="00EC65D7" w:rsidP="00EC65D7">
            <w:pPr>
              <w:keepLines/>
              <w:widowControl w:val="0"/>
              <w:pBdr>
                <w:top w:val="nil"/>
                <w:left w:val="nil"/>
                <w:bottom w:val="nil"/>
                <w:right w:val="nil"/>
                <w:between w:val="nil"/>
              </w:pBdr>
              <w:spacing w:before="60" w:after="60"/>
              <w:ind w:left="526"/>
            </w:pPr>
            <w:r w:rsidRPr="002B44C4">
              <w:t>+ Bắt buộc phải có đuôi @</w:t>
            </w:r>
          </w:p>
          <w:p w14:paraId="5ADF1EBB" w14:textId="77777777" w:rsidR="00EC65D7" w:rsidRDefault="00EC65D7" w:rsidP="00EC65D7">
            <w:pPr>
              <w:keepLines/>
              <w:widowControl w:val="0"/>
              <w:pBdr>
                <w:top w:val="nil"/>
                <w:left w:val="nil"/>
                <w:bottom w:val="nil"/>
                <w:right w:val="nil"/>
                <w:between w:val="nil"/>
              </w:pBdr>
              <w:spacing w:before="60" w:after="60"/>
              <w:ind w:left="526"/>
            </w:pPr>
            <w:r w:rsidRPr="002B44C4">
              <w:t>+ Chỉ được phép sử dụng các chữ cái (a-z)(A-Z), số (0-9) và dấu (.)</w:t>
            </w:r>
          </w:p>
          <w:p w14:paraId="188A95E4" w14:textId="3CAAC22D"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2C11C903" w14:textId="77777777" w:rsidTr="00E34A49">
        <w:trPr>
          <w:trHeight w:val="284"/>
          <w:jc w:val="center"/>
        </w:trPr>
        <w:tc>
          <w:tcPr>
            <w:tcW w:w="881" w:type="dxa"/>
            <w:shd w:val="clear" w:color="auto" w:fill="auto"/>
            <w:vAlign w:val="center"/>
          </w:tcPr>
          <w:p w14:paraId="2587A1CE" w14:textId="77777777" w:rsidR="00EC65D7" w:rsidRPr="002B44C4" w:rsidRDefault="00EC65D7" w:rsidP="00EC65D7">
            <w:pPr>
              <w:spacing w:before="60" w:after="60" w:line="360" w:lineRule="auto"/>
              <w:ind w:left="142"/>
              <w:rPr>
                <w:b/>
              </w:rPr>
            </w:pPr>
            <w:r w:rsidRPr="002B44C4">
              <w:rPr>
                <w:b/>
              </w:rPr>
              <w:t>5</w:t>
            </w:r>
          </w:p>
        </w:tc>
        <w:tc>
          <w:tcPr>
            <w:tcW w:w="1949" w:type="dxa"/>
          </w:tcPr>
          <w:p w14:paraId="5F571B73" w14:textId="77777777" w:rsidR="00EC65D7" w:rsidRPr="002B44C4" w:rsidRDefault="00EC65D7" w:rsidP="00EC65D7">
            <w:pPr>
              <w:keepLines/>
              <w:widowControl w:val="0"/>
              <w:pBdr>
                <w:top w:val="nil"/>
                <w:left w:val="nil"/>
                <w:bottom w:val="nil"/>
                <w:right w:val="nil"/>
                <w:between w:val="nil"/>
              </w:pBdr>
              <w:spacing w:before="60" w:after="60"/>
            </w:pPr>
            <w:r w:rsidRPr="002B44C4">
              <w:t>Số điện thoại</w:t>
            </w:r>
          </w:p>
        </w:tc>
        <w:tc>
          <w:tcPr>
            <w:tcW w:w="1418" w:type="dxa"/>
          </w:tcPr>
          <w:p w14:paraId="2BC4ECC9"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A705FA0" w14:textId="5E57C8F4"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2D3F3BA7"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số điện thoại người liên hệ</w:t>
            </w:r>
          </w:p>
          <w:p w14:paraId="271E8130"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t>Chỉ ch</w:t>
            </w:r>
            <w:r w:rsidRPr="002B44C4">
              <w:t xml:space="preserve">o phép </w:t>
            </w:r>
            <w:r>
              <w:t xml:space="preserve">nhập </w:t>
            </w:r>
            <w:r w:rsidRPr="002B44C4">
              <w:t>số</w:t>
            </w:r>
          </w:p>
          <w:p w14:paraId="3CBCA4F9" w14:textId="1538E59D"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465050FC" w14:textId="77777777" w:rsidTr="00E34A49">
        <w:trPr>
          <w:trHeight w:val="284"/>
          <w:jc w:val="center"/>
        </w:trPr>
        <w:tc>
          <w:tcPr>
            <w:tcW w:w="881" w:type="dxa"/>
            <w:shd w:val="clear" w:color="auto" w:fill="auto"/>
            <w:vAlign w:val="center"/>
          </w:tcPr>
          <w:p w14:paraId="415948CA" w14:textId="77777777" w:rsidR="00EC65D7" w:rsidRPr="002B44C4" w:rsidRDefault="00EC65D7" w:rsidP="00EC65D7">
            <w:pPr>
              <w:spacing w:before="60" w:after="60" w:line="360" w:lineRule="auto"/>
              <w:ind w:left="142"/>
              <w:rPr>
                <w:b/>
              </w:rPr>
            </w:pPr>
            <w:r w:rsidRPr="002B44C4">
              <w:rPr>
                <w:b/>
              </w:rPr>
              <w:t>6</w:t>
            </w:r>
          </w:p>
        </w:tc>
        <w:tc>
          <w:tcPr>
            <w:tcW w:w="1949" w:type="dxa"/>
          </w:tcPr>
          <w:p w14:paraId="194A38EA" w14:textId="77777777" w:rsidR="00EC65D7" w:rsidRPr="002B44C4" w:rsidRDefault="00EC65D7" w:rsidP="00EC65D7">
            <w:pPr>
              <w:keepLines/>
              <w:widowControl w:val="0"/>
              <w:pBdr>
                <w:top w:val="nil"/>
                <w:left w:val="nil"/>
                <w:bottom w:val="nil"/>
                <w:right w:val="nil"/>
                <w:between w:val="nil"/>
              </w:pBdr>
              <w:spacing w:before="60" w:after="60"/>
            </w:pPr>
            <w:r w:rsidRPr="002B44C4">
              <w:t>Số hợp đồng</w:t>
            </w:r>
          </w:p>
        </w:tc>
        <w:tc>
          <w:tcPr>
            <w:tcW w:w="1418" w:type="dxa"/>
          </w:tcPr>
          <w:p w14:paraId="4F762014"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6C7AE2D9" w14:textId="0099DADF"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0DB53E43"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mã số hợp đồng bảo hiểm của người hưởng thụ</w:t>
            </w:r>
          </w:p>
          <w:p w14:paraId="01B98C84" w14:textId="53E35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72DF6222" w14:textId="77777777" w:rsidTr="00E34A49">
        <w:trPr>
          <w:trHeight w:val="284"/>
          <w:jc w:val="center"/>
        </w:trPr>
        <w:tc>
          <w:tcPr>
            <w:tcW w:w="881" w:type="dxa"/>
            <w:shd w:val="clear" w:color="auto" w:fill="auto"/>
            <w:vAlign w:val="center"/>
          </w:tcPr>
          <w:p w14:paraId="123FB3C3" w14:textId="77777777" w:rsidR="00EC65D7" w:rsidRPr="002B44C4" w:rsidRDefault="00EC65D7" w:rsidP="00EC65D7">
            <w:pPr>
              <w:spacing w:before="60" w:after="60" w:line="360" w:lineRule="auto"/>
              <w:ind w:left="142"/>
              <w:rPr>
                <w:b/>
              </w:rPr>
            </w:pPr>
            <w:r w:rsidRPr="002B44C4">
              <w:rPr>
                <w:b/>
              </w:rPr>
              <w:t>7</w:t>
            </w:r>
          </w:p>
        </w:tc>
        <w:tc>
          <w:tcPr>
            <w:tcW w:w="1949" w:type="dxa"/>
          </w:tcPr>
          <w:p w14:paraId="30DFECA6" w14:textId="77777777" w:rsidR="00EC65D7" w:rsidRPr="002B44C4" w:rsidRDefault="00EC65D7" w:rsidP="00EC65D7">
            <w:pPr>
              <w:keepLines/>
              <w:widowControl w:val="0"/>
              <w:pBdr>
                <w:top w:val="nil"/>
                <w:left w:val="nil"/>
                <w:bottom w:val="nil"/>
                <w:right w:val="nil"/>
                <w:between w:val="nil"/>
              </w:pBdr>
              <w:spacing w:before="60" w:after="60"/>
            </w:pPr>
            <w:r w:rsidRPr="002B44C4">
              <w:t>Số đơn bảo hiểm</w:t>
            </w:r>
          </w:p>
        </w:tc>
        <w:tc>
          <w:tcPr>
            <w:tcW w:w="1418" w:type="dxa"/>
          </w:tcPr>
          <w:p w14:paraId="1986679C"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E661CB5" w14:textId="263E368B"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30CD80CF"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số đơn bảo hiểm</w:t>
            </w:r>
          </w:p>
          <w:p w14:paraId="54419434" w14:textId="281D78C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02EB48A9" w14:textId="77777777" w:rsidTr="00E34A49">
        <w:trPr>
          <w:trHeight w:val="284"/>
          <w:jc w:val="center"/>
        </w:trPr>
        <w:tc>
          <w:tcPr>
            <w:tcW w:w="881" w:type="dxa"/>
            <w:shd w:val="clear" w:color="auto" w:fill="auto"/>
            <w:vAlign w:val="center"/>
          </w:tcPr>
          <w:p w14:paraId="7EC4AAFC" w14:textId="77777777" w:rsidR="00EC65D7" w:rsidRPr="002B44C4" w:rsidRDefault="00EC65D7" w:rsidP="00EC65D7">
            <w:pPr>
              <w:spacing w:before="60" w:after="60" w:line="360" w:lineRule="auto"/>
              <w:ind w:left="142"/>
              <w:rPr>
                <w:b/>
              </w:rPr>
            </w:pPr>
            <w:r w:rsidRPr="002B44C4">
              <w:rPr>
                <w:b/>
              </w:rPr>
              <w:t>8</w:t>
            </w:r>
          </w:p>
        </w:tc>
        <w:tc>
          <w:tcPr>
            <w:tcW w:w="1949" w:type="dxa"/>
          </w:tcPr>
          <w:p w14:paraId="59E07078" w14:textId="77777777" w:rsidR="00EC65D7" w:rsidRPr="002B44C4" w:rsidRDefault="00EC65D7" w:rsidP="00EC65D7">
            <w:pPr>
              <w:keepLines/>
              <w:widowControl w:val="0"/>
              <w:pBdr>
                <w:top w:val="nil"/>
                <w:left w:val="nil"/>
                <w:bottom w:val="nil"/>
                <w:right w:val="nil"/>
                <w:between w:val="nil"/>
              </w:pBdr>
              <w:spacing w:before="60" w:after="60"/>
            </w:pPr>
            <w:r w:rsidRPr="002B44C4">
              <w:t>Số đơn SĐBS</w:t>
            </w:r>
          </w:p>
        </w:tc>
        <w:tc>
          <w:tcPr>
            <w:tcW w:w="1418" w:type="dxa"/>
          </w:tcPr>
          <w:p w14:paraId="12478D3A"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988CBA5" w14:textId="0F946856"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870" w:type="dxa"/>
          </w:tcPr>
          <w:p w14:paraId="4C98A37F"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số đơn SĐBS</w:t>
            </w:r>
          </w:p>
          <w:p w14:paraId="5E01B78B" w14:textId="152CAF33"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274A9CF3" w14:textId="77777777" w:rsidTr="00E34A49">
        <w:trPr>
          <w:trHeight w:val="284"/>
          <w:jc w:val="center"/>
        </w:trPr>
        <w:tc>
          <w:tcPr>
            <w:tcW w:w="881" w:type="dxa"/>
            <w:shd w:val="clear" w:color="auto" w:fill="auto"/>
            <w:vAlign w:val="center"/>
          </w:tcPr>
          <w:p w14:paraId="174F23DC" w14:textId="77777777" w:rsidR="00EC65D7" w:rsidRPr="002B44C4" w:rsidRDefault="00EC65D7" w:rsidP="00EC65D7">
            <w:pPr>
              <w:spacing w:before="60" w:after="60" w:line="360" w:lineRule="auto"/>
              <w:ind w:left="142"/>
              <w:rPr>
                <w:b/>
              </w:rPr>
            </w:pPr>
            <w:r w:rsidRPr="002B44C4">
              <w:rPr>
                <w:b/>
              </w:rPr>
              <w:t>9</w:t>
            </w:r>
          </w:p>
        </w:tc>
        <w:tc>
          <w:tcPr>
            <w:tcW w:w="1949" w:type="dxa"/>
          </w:tcPr>
          <w:p w14:paraId="521F65B2" w14:textId="77777777" w:rsidR="00EC65D7" w:rsidRPr="002B44C4" w:rsidRDefault="00EC65D7" w:rsidP="00EC65D7">
            <w:pPr>
              <w:keepLines/>
              <w:widowControl w:val="0"/>
              <w:pBdr>
                <w:top w:val="nil"/>
                <w:left w:val="nil"/>
                <w:bottom w:val="nil"/>
                <w:right w:val="nil"/>
                <w:between w:val="nil"/>
              </w:pBdr>
              <w:spacing w:before="60" w:after="60"/>
            </w:pPr>
            <w:r w:rsidRPr="002B44C4">
              <w:t>Ngày bắt đầu BH</w:t>
            </w:r>
          </w:p>
        </w:tc>
        <w:tc>
          <w:tcPr>
            <w:tcW w:w="1418" w:type="dxa"/>
          </w:tcPr>
          <w:p w14:paraId="198D460B" w14:textId="77777777" w:rsidR="00EC65D7" w:rsidRPr="002B44C4" w:rsidRDefault="00EC65D7" w:rsidP="00EC65D7">
            <w:pPr>
              <w:keepLines/>
              <w:widowControl w:val="0"/>
              <w:pBdr>
                <w:top w:val="nil"/>
                <w:left w:val="nil"/>
                <w:bottom w:val="nil"/>
                <w:right w:val="nil"/>
                <w:between w:val="nil"/>
              </w:pBdr>
              <w:spacing w:before="60" w:after="60"/>
            </w:pPr>
            <w:r w:rsidRPr="002B44C4">
              <w:t>DateTime</w:t>
            </w:r>
          </w:p>
        </w:tc>
        <w:tc>
          <w:tcPr>
            <w:tcW w:w="1237" w:type="dxa"/>
          </w:tcPr>
          <w:p w14:paraId="1B11D285" w14:textId="3CC16EA2"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6FBCD1F6" w14:textId="146A841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thời gian bắt đầu bảo hiểm của KH</w:t>
            </w:r>
          </w:p>
          <w:p w14:paraId="5BC4C872" w14:textId="032104DC"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Định dạng dd/mm/yyyy</w:t>
            </w:r>
            <w:r>
              <w:t xml:space="preserve"> </w:t>
            </w:r>
            <w:r w:rsidRPr="002B44C4">
              <w:t>hh:mm</w:t>
            </w:r>
          </w:p>
        </w:tc>
      </w:tr>
      <w:tr w:rsidR="00EC65D7" w:rsidRPr="002B44C4" w14:paraId="404DFEF6" w14:textId="77777777" w:rsidTr="00E34A49">
        <w:trPr>
          <w:trHeight w:val="284"/>
          <w:jc w:val="center"/>
        </w:trPr>
        <w:tc>
          <w:tcPr>
            <w:tcW w:w="881" w:type="dxa"/>
            <w:shd w:val="clear" w:color="auto" w:fill="auto"/>
            <w:vAlign w:val="center"/>
          </w:tcPr>
          <w:p w14:paraId="7473E074" w14:textId="77777777" w:rsidR="00EC65D7" w:rsidRPr="002B44C4" w:rsidRDefault="00EC65D7" w:rsidP="00EC65D7">
            <w:pPr>
              <w:spacing w:before="60" w:after="60" w:line="360" w:lineRule="auto"/>
              <w:ind w:left="142"/>
              <w:rPr>
                <w:b/>
              </w:rPr>
            </w:pPr>
            <w:r w:rsidRPr="002B44C4">
              <w:rPr>
                <w:b/>
              </w:rPr>
              <w:t>10</w:t>
            </w:r>
          </w:p>
        </w:tc>
        <w:tc>
          <w:tcPr>
            <w:tcW w:w="1949" w:type="dxa"/>
          </w:tcPr>
          <w:p w14:paraId="1C76BB9A" w14:textId="77777777" w:rsidR="00EC65D7" w:rsidRPr="002B44C4" w:rsidRDefault="00EC65D7" w:rsidP="00EC65D7">
            <w:pPr>
              <w:keepLines/>
              <w:widowControl w:val="0"/>
              <w:pBdr>
                <w:top w:val="nil"/>
                <w:left w:val="nil"/>
                <w:bottom w:val="nil"/>
                <w:right w:val="nil"/>
                <w:between w:val="nil"/>
              </w:pBdr>
              <w:spacing w:before="60" w:after="60"/>
            </w:pPr>
            <w:r w:rsidRPr="002B44C4">
              <w:t>Ngày kết thúc BH</w:t>
            </w:r>
          </w:p>
        </w:tc>
        <w:tc>
          <w:tcPr>
            <w:tcW w:w="1418" w:type="dxa"/>
          </w:tcPr>
          <w:p w14:paraId="1207C75C" w14:textId="77777777" w:rsidR="00EC65D7" w:rsidRPr="002B44C4" w:rsidRDefault="00EC65D7" w:rsidP="00EC65D7">
            <w:pPr>
              <w:keepLines/>
              <w:widowControl w:val="0"/>
              <w:pBdr>
                <w:top w:val="nil"/>
                <w:left w:val="nil"/>
                <w:bottom w:val="nil"/>
                <w:right w:val="nil"/>
                <w:between w:val="nil"/>
              </w:pBdr>
              <w:spacing w:before="60" w:after="60"/>
            </w:pPr>
            <w:r w:rsidRPr="002B44C4">
              <w:t>DateTime</w:t>
            </w:r>
          </w:p>
        </w:tc>
        <w:tc>
          <w:tcPr>
            <w:tcW w:w="1237" w:type="dxa"/>
          </w:tcPr>
          <w:p w14:paraId="67BC7C58" w14:textId="61E23F8A"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7614C332" w14:textId="15A15E80"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ngày kết thúc bảo hiểm</w:t>
            </w:r>
          </w:p>
          <w:p w14:paraId="4F77C1AE" w14:textId="69525DE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Định dạng dd/mm/yyyy</w:t>
            </w:r>
            <w:r>
              <w:t xml:space="preserve"> </w:t>
            </w:r>
            <w:r w:rsidRPr="002B44C4">
              <w:t>hh:mm</w:t>
            </w:r>
          </w:p>
        </w:tc>
      </w:tr>
      <w:tr w:rsidR="00EC65D7" w:rsidRPr="002B44C4" w14:paraId="7BB420E2" w14:textId="77777777" w:rsidTr="00E34A49">
        <w:trPr>
          <w:trHeight w:val="284"/>
          <w:jc w:val="center"/>
        </w:trPr>
        <w:tc>
          <w:tcPr>
            <w:tcW w:w="881" w:type="dxa"/>
            <w:shd w:val="clear" w:color="auto" w:fill="auto"/>
            <w:vAlign w:val="center"/>
          </w:tcPr>
          <w:p w14:paraId="0B3AF98A" w14:textId="77777777" w:rsidR="00EC65D7" w:rsidRPr="002B44C4" w:rsidRDefault="00EC65D7" w:rsidP="00EC65D7">
            <w:pPr>
              <w:spacing w:before="60" w:after="60" w:line="360" w:lineRule="auto"/>
              <w:ind w:left="142"/>
              <w:rPr>
                <w:b/>
              </w:rPr>
            </w:pPr>
            <w:r w:rsidRPr="002B44C4">
              <w:rPr>
                <w:b/>
              </w:rPr>
              <w:t>11</w:t>
            </w:r>
          </w:p>
        </w:tc>
        <w:tc>
          <w:tcPr>
            <w:tcW w:w="1949" w:type="dxa"/>
          </w:tcPr>
          <w:p w14:paraId="7083D243" w14:textId="77777777" w:rsidR="00EC65D7" w:rsidRPr="002B44C4" w:rsidRDefault="00EC65D7" w:rsidP="00EC65D7">
            <w:pPr>
              <w:keepLines/>
              <w:widowControl w:val="0"/>
              <w:pBdr>
                <w:top w:val="nil"/>
                <w:left w:val="nil"/>
                <w:bottom w:val="nil"/>
                <w:right w:val="nil"/>
                <w:between w:val="nil"/>
              </w:pBdr>
              <w:spacing w:before="60" w:after="60"/>
            </w:pPr>
            <w:r w:rsidRPr="002B44C4">
              <w:t>Đơn vị cấp đơn</w:t>
            </w:r>
          </w:p>
        </w:tc>
        <w:tc>
          <w:tcPr>
            <w:tcW w:w="1418" w:type="dxa"/>
          </w:tcPr>
          <w:p w14:paraId="0C2637D9"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18020D9" w14:textId="6A04995D"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31393BB3" w14:textId="6286F47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Lựa chọn đơn vị thực hiện cấp đơn từ danh mục đơn vị cấp đơn trong hệ thống</w:t>
            </w:r>
          </w:p>
        </w:tc>
      </w:tr>
      <w:tr w:rsidR="00EC65D7" w:rsidRPr="002B44C4" w14:paraId="6C849C76" w14:textId="77777777" w:rsidTr="00E34A49">
        <w:trPr>
          <w:trHeight w:val="284"/>
          <w:jc w:val="center"/>
        </w:trPr>
        <w:tc>
          <w:tcPr>
            <w:tcW w:w="881" w:type="dxa"/>
            <w:shd w:val="clear" w:color="auto" w:fill="auto"/>
            <w:vAlign w:val="center"/>
          </w:tcPr>
          <w:p w14:paraId="485E7CA8" w14:textId="77777777" w:rsidR="00EC65D7" w:rsidRPr="002B44C4" w:rsidRDefault="00EC65D7" w:rsidP="00EC65D7">
            <w:pPr>
              <w:spacing w:before="60" w:after="60" w:line="360" w:lineRule="auto"/>
              <w:ind w:left="142"/>
              <w:rPr>
                <w:b/>
              </w:rPr>
            </w:pPr>
            <w:r w:rsidRPr="002B44C4">
              <w:rPr>
                <w:b/>
              </w:rPr>
              <w:t>12</w:t>
            </w:r>
          </w:p>
        </w:tc>
        <w:tc>
          <w:tcPr>
            <w:tcW w:w="1949" w:type="dxa"/>
          </w:tcPr>
          <w:p w14:paraId="6BE10AED" w14:textId="77777777" w:rsidR="00EC65D7" w:rsidRPr="002B44C4" w:rsidRDefault="00EC65D7" w:rsidP="00EC65D7">
            <w:pPr>
              <w:keepLines/>
              <w:widowControl w:val="0"/>
              <w:pBdr>
                <w:top w:val="nil"/>
                <w:left w:val="nil"/>
                <w:bottom w:val="nil"/>
                <w:right w:val="nil"/>
                <w:between w:val="nil"/>
              </w:pBdr>
              <w:spacing w:before="60" w:after="60"/>
            </w:pPr>
            <w:r w:rsidRPr="002B44C4">
              <w:t>Đối tượng bị tổn thất</w:t>
            </w:r>
          </w:p>
        </w:tc>
        <w:tc>
          <w:tcPr>
            <w:tcW w:w="1418" w:type="dxa"/>
          </w:tcPr>
          <w:p w14:paraId="336D1465" w14:textId="36E46D62" w:rsidR="00EC65D7" w:rsidRPr="002B44C4" w:rsidRDefault="00EC65D7" w:rsidP="00EC65D7">
            <w:pPr>
              <w:keepLines/>
              <w:widowControl w:val="0"/>
              <w:pBdr>
                <w:top w:val="nil"/>
                <w:left w:val="nil"/>
                <w:bottom w:val="nil"/>
                <w:right w:val="nil"/>
                <w:between w:val="nil"/>
              </w:pBdr>
              <w:spacing w:before="60" w:after="60"/>
            </w:pPr>
            <w:r w:rsidRPr="002B44C4">
              <w:t>Selectbox</w:t>
            </w:r>
          </w:p>
        </w:tc>
        <w:tc>
          <w:tcPr>
            <w:tcW w:w="1237" w:type="dxa"/>
          </w:tcPr>
          <w:p w14:paraId="50CB24CF" w14:textId="7048A043"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7AB4288D" w14:textId="17A5E1E3" w:rsidR="00EC65D7" w:rsidRPr="002B44C4" w:rsidRDefault="003416D1" w:rsidP="003416D1">
            <w:pPr>
              <w:pStyle w:val="ListParagraph"/>
              <w:keepLines/>
              <w:widowControl w:val="0"/>
              <w:numPr>
                <w:ilvl w:val="0"/>
                <w:numId w:val="6"/>
              </w:numPr>
              <w:pBdr>
                <w:top w:val="nil"/>
                <w:left w:val="nil"/>
                <w:bottom w:val="nil"/>
                <w:right w:val="nil"/>
                <w:between w:val="nil"/>
              </w:pBdr>
              <w:spacing w:before="60" w:after="60"/>
              <w:ind w:left="346"/>
            </w:pPr>
            <w:r>
              <w:t>Lựa chọn đ</w:t>
            </w:r>
            <w:r w:rsidR="00EC65D7" w:rsidRPr="002B44C4">
              <w:t>ối tượng bị tổn thất</w:t>
            </w:r>
          </w:p>
        </w:tc>
      </w:tr>
      <w:tr w:rsidR="00EC65D7" w:rsidRPr="002B44C4" w14:paraId="392762DC" w14:textId="77777777" w:rsidTr="00E34A49">
        <w:trPr>
          <w:trHeight w:val="284"/>
          <w:jc w:val="center"/>
        </w:trPr>
        <w:tc>
          <w:tcPr>
            <w:tcW w:w="881" w:type="dxa"/>
            <w:shd w:val="clear" w:color="auto" w:fill="auto"/>
            <w:vAlign w:val="center"/>
          </w:tcPr>
          <w:p w14:paraId="367342CB" w14:textId="77777777" w:rsidR="00EC65D7" w:rsidRPr="002B44C4" w:rsidRDefault="00EC65D7" w:rsidP="00EC65D7">
            <w:pPr>
              <w:spacing w:before="60" w:after="60" w:line="360" w:lineRule="auto"/>
              <w:ind w:left="142"/>
              <w:rPr>
                <w:b/>
              </w:rPr>
            </w:pPr>
            <w:r w:rsidRPr="002B44C4">
              <w:rPr>
                <w:b/>
              </w:rPr>
              <w:lastRenderedPageBreak/>
              <w:t>13</w:t>
            </w:r>
          </w:p>
        </w:tc>
        <w:tc>
          <w:tcPr>
            <w:tcW w:w="1949" w:type="dxa"/>
          </w:tcPr>
          <w:p w14:paraId="7ED63D2F" w14:textId="77777777" w:rsidR="00EC65D7" w:rsidRPr="002B44C4" w:rsidRDefault="00EC65D7" w:rsidP="00EC65D7">
            <w:pPr>
              <w:keepLines/>
              <w:widowControl w:val="0"/>
              <w:pBdr>
                <w:top w:val="nil"/>
                <w:left w:val="nil"/>
                <w:bottom w:val="nil"/>
                <w:right w:val="nil"/>
                <w:between w:val="nil"/>
              </w:pBdr>
              <w:spacing w:before="60" w:after="60"/>
            </w:pPr>
            <w:r w:rsidRPr="002B44C4">
              <w:t>Thời gian tổn thất</w:t>
            </w:r>
          </w:p>
        </w:tc>
        <w:tc>
          <w:tcPr>
            <w:tcW w:w="1418" w:type="dxa"/>
          </w:tcPr>
          <w:p w14:paraId="7BF6334D"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44E618E1" w14:textId="6C0375E7"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35704058"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thời gian bị tổn thất</w:t>
            </w:r>
          </w:p>
          <w:p w14:paraId="2F1AFB4C" w14:textId="79A363F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Định dạng dd/mm/yyyy</w:t>
            </w:r>
            <w:r>
              <w:t xml:space="preserve"> </w:t>
            </w:r>
            <w:r w:rsidRPr="002B44C4">
              <w:t>hh:mm</w:t>
            </w:r>
          </w:p>
        </w:tc>
      </w:tr>
      <w:tr w:rsidR="00EC65D7" w:rsidRPr="002B44C4" w14:paraId="70885B71" w14:textId="77777777" w:rsidTr="00E34A49">
        <w:trPr>
          <w:trHeight w:val="284"/>
          <w:jc w:val="center"/>
        </w:trPr>
        <w:tc>
          <w:tcPr>
            <w:tcW w:w="881" w:type="dxa"/>
            <w:shd w:val="clear" w:color="auto" w:fill="auto"/>
            <w:vAlign w:val="center"/>
          </w:tcPr>
          <w:p w14:paraId="37085A01" w14:textId="77777777" w:rsidR="00EC65D7" w:rsidRPr="002B44C4" w:rsidRDefault="00EC65D7" w:rsidP="00EC65D7">
            <w:pPr>
              <w:spacing w:before="60" w:after="60" w:line="360" w:lineRule="auto"/>
              <w:ind w:left="142"/>
              <w:rPr>
                <w:b/>
              </w:rPr>
            </w:pPr>
            <w:r w:rsidRPr="002B44C4">
              <w:rPr>
                <w:b/>
              </w:rPr>
              <w:t>14</w:t>
            </w:r>
          </w:p>
        </w:tc>
        <w:tc>
          <w:tcPr>
            <w:tcW w:w="1949" w:type="dxa"/>
          </w:tcPr>
          <w:p w14:paraId="5671A829" w14:textId="77777777" w:rsidR="00EC65D7" w:rsidRPr="002B44C4" w:rsidRDefault="00EC65D7" w:rsidP="00EC65D7">
            <w:pPr>
              <w:keepLines/>
              <w:widowControl w:val="0"/>
              <w:pBdr>
                <w:top w:val="nil"/>
                <w:left w:val="nil"/>
                <w:bottom w:val="nil"/>
                <w:right w:val="nil"/>
                <w:between w:val="nil"/>
              </w:pBdr>
              <w:spacing w:before="60" w:after="60"/>
            </w:pPr>
            <w:r w:rsidRPr="002B44C4">
              <w:t>Địa điểm xảy ra tổn thất</w:t>
            </w:r>
          </w:p>
        </w:tc>
        <w:tc>
          <w:tcPr>
            <w:tcW w:w="1418" w:type="dxa"/>
          </w:tcPr>
          <w:p w14:paraId="614D17E4"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444AEC11" w14:textId="34A8E643"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59D80DC7"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địa điểm xảy ra tổn thất</w:t>
            </w:r>
          </w:p>
          <w:p w14:paraId="659A6E5A" w14:textId="30C35AD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3CA7BE6C" w14:textId="77777777" w:rsidTr="00E34A49">
        <w:trPr>
          <w:trHeight w:val="284"/>
          <w:jc w:val="center"/>
        </w:trPr>
        <w:tc>
          <w:tcPr>
            <w:tcW w:w="881" w:type="dxa"/>
            <w:shd w:val="clear" w:color="auto" w:fill="auto"/>
            <w:vAlign w:val="center"/>
          </w:tcPr>
          <w:p w14:paraId="3A28FBB5" w14:textId="77777777" w:rsidR="00EC65D7" w:rsidRPr="002B44C4" w:rsidRDefault="00EC65D7" w:rsidP="00EC65D7">
            <w:pPr>
              <w:spacing w:before="60" w:after="60" w:line="360" w:lineRule="auto"/>
              <w:ind w:left="142"/>
              <w:rPr>
                <w:b/>
              </w:rPr>
            </w:pPr>
            <w:r w:rsidRPr="002B44C4">
              <w:rPr>
                <w:b/>
              </w:rPr>
              <w:t>15</w:t>
            </w:r>
          </w:p>
        </w:tc>
        <w:tc>
          <w:tcPr>
            <w:tcW w:w="1949" w:type="dxa"/>
          </w:tcPr>
          <w:p w14:paraId="514D19C2" w14:textId="77777777" w:rsidR="00EC65D7" w:rsidRPr="002B44C4" w:rsidRDefault="00EC65D7" w:rsidP="00EC65D7">
            <w:pPr>
              <w:keepLines/>
              <w:widowControl w:val="0"/>
              <w:pBdr>
                <w:top w:val="nil"/>
                <w:left w:val="nil"/>
                <w:bottom w:val="nil"/>
                <w:right w:val="nil"/>
                <w:between w:val="nil"/>
              </w:pBdr>
              <w:spacing w:before="60" w:after="60"/>
            </w:pPr>
            <w:r w:rsidRPr="002B44C4">
              <w:t>Ước lượng tổn thất</w:t>
            </w:r>
          </w:p>
        </w:tc>
        <w:tc>
          <w:tcPr>
            <w:tcW w:w="1418" w:type="dxa"/>
          </w:tcPr>
          <w:p w14:paraId="15E1FA80" w14:textId="77777777" w:rsidR="00EC65D7" w:rsidRPr="002B44C4" w:rsidRDefault="00EC65D7" w:rsidP="00EC65D7">
            <w:pPr>
              <w:keepLines/>
              <w:widowControl w:val="0"/>
              <w:pBdr>
                <w:top w:val="nil"/>
                <w:left w:val="nil"/>
                <w:bottom w:val="nil"/>
                <w:right w:val="nil"/>
                <w:between w:val="nil"/>
              </w:pBdr>
              <w:spacing w:before="60" w:after="60"/>
            </w:pPr>
            <w:r w:rsidRPr="002B44C4">
              <w:t>Number</w:t>
            </w:r>
          </w:p>
        </w:tc>
        <w:tc>
          <w:tcPr>
            <w:tcW w:w="1237" w:type="dxa"/>
          </w:tcPr>
          <w:p w14:paraId="3DB8CF87" w14:textId="652BA2A0"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870" w:type="dxa"/>
          </w:tcPr>
          <w:p w14:paraId="7088E2CF"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Khách hàng tự ước lượng tổn thất và nhập thông tin ước lượng số tiền tổn thất theo VND hoặc USD</w:t>
            </w:r>
          </w:p>
          <w:p w14:paraId="4BB82EF9"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số nguyên dương</w:t>
            </w:r>
          </w:p>
          <w:p w14:paraId="1953BDDE" w14:textId="1DD5A78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15 số</w:t>
            </w:r>
          </w:p>
        </w:tc>
      </w:tr>
      <w:tr w:rsidR="00EC65D7" w:rsidRPr="002B44C4" w14:paraId="56D2AFEB" w14:textId="77777777" w:rsidTr="00E34A49">
        <w:trPr>
          <w:trHeight w:val="284"/>
          <w:jc w:val="center"/>
        </w:trPr>
        <w:tc>
          <w:tcPr>
            <w:tcW w:w="881" w:type="dxa"/>
            <w:shd w:val="clear" w:color="auto" w:fill="auto"/>
            <w:vAlign w:val="center"/>
          </w:tcPr>
          <w:p w14:paraId="0A4107BC" w14:textId="77777777" w:rsidR="00EC65D7" w:rsidRPr="002B44C4" w:rsidRDefault="00EC65D7" w:rsidP="00EC65D7">
            <w:pPr>
              <w:spacing w:before="60" w:after="60" w:line="360" w:lineRule="auto"/>
              <w:ind w:left="142"/>
              <w:rPr>
                <w:b/>
              </w:rPr>
            </w:pPr>
            <w:r w:rsidRPr="002B44C4">
              <w:rPr>
                <w:b/>
              </w:rPr>
              <w:t>16</w:t>
            </w:r>
          </w:p>
        </w:tc>
        <w:tc>
          <w:tcPr>
            <w:tcW w:w="1949" w:type="dxa"/>
          </w:tcPr>
          <w:p w14:paraId="7BD26A3F" w14:textId="77777777" w:rsidR="00EC65D7" w:rsidRPr="002B44C4" w:rsidRDefault="00EC65D7" w:rsidP="00EC65D7">
            <w:pPr>
              <w:keepLines/>
              <w:widowControl w:val="0"/>
              <w:pBdr>
                <w:top w:val="nil"/>
                <w:left w:val="nil"/>
                <w:bottom w:val="nil"/>
                <w:right w:val="nil"/>
                <w:between w:val="nil"/>
              </w:pBdr>
              <w:spacing w:before="60" w:after="60"/>
            </w:pPr>
            <w:r w:rsidRPr="002B44C4">
              <w:t>Nguyên nhân sơ bộ</w:t>
            </w:r>
          </w:p>
        </w:tc>
        <w:tc>
          <w:tcPr>
            <w:tcW w:w="1418" w:type="dxa"/>
          </w:tcPr>
          <w:p w14:paraId="5242E082"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760578B" w14:textId="6F45A154"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441B37BD"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nguyên nhân sơ bộ xảy ra tổn thất</w:t>
            </w:r>
          </w:p>
          <w:p w14:paraId="6AABAB2C" w14:textId="3D27C32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40D77285" w14:textId="77777777" w:rsidTr="00E34A49">
        <w:trPr>
          <w:trHeight w:val="284"/>
          <w:jc w:val="center"/>
        </w:trPr>
        <w:tc>
          <w:tcPr>
            <w:tcW w:w="881" w:type="dxa"/>
            <w:shd w:val="clear" w:color="auto" w:fill="auto"/>
            <w:vAlign w:val="center"/>
          </w:tcPr>
          <w:p w14:paraId="6BB3AAA7" w14:textId="77777777" w:rsidR="00EC65D7" w:rsidRPr="002B44C4" w:rsidRDefault="00EC65D7" w:rsidP="00EC65D7">
            <w:pPr>
              <w:spacing w:before="60" w:after="60" w:line="360" w:lineRule="auto"/>
              <w:ind w:left="142"/>
              <w:rPr>
                <w:b/>
              </w:rPr>
            </w:pPr>
            <w:r w:rsidRPr="002B44C4">
              <w:rPr>
                <w:b/>
              </w:rPr>
              <w:t>17</w:t>
            </w:r>
          </w:p>
        </w:tc>
        <w:tc>
          <w:tcPr>
            <w:tcW w:w="1949" w:type="dxa"/>
          </w:tcPr>
          <w:p w14:paraId="66A6B22A" w14:textId="52AB882F" w:rsidR="00EC65D7" w:rsidRPr="002B44C4" w:rsidRDefault="00EC65D7" w:rsidP="00EC65D7">
            <w:pPr>
              <w:keepLines/>
              <w:widowControl w:val="0"/>
              <w:pBdr>
                <w:top w:val="nil"/>
                <w:left w:val="nil"/>
                <w:bottom w:val="nil"/>
                <w:right w:val="nil"/>
                <w:between w:val="nil"/>
              </w:pBdr>
              <w:spacing w:before="60" w:after="60"/>
            </w:pPr>
            <w:r w:rsidRPr="002B44C4">
              <w:t>Phương án khắc phục</w:t>
            </w:r>
            <w:r>
              <w:t xml:space="preserve"> thiệt hại</w:t>
            </w:r>
          </w:p>
        </w:tc>
        <w:tc>
          <w:tcPr>
            <w:tcW w:w="1418" w:type="dxa"/>
          </w:tcPr>
          <w:p w14:paraId="240DEBDF"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609E7F3" w14:textId="6676AD4A"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870" w:type="dxa"/>
          </w:tcPr>
          <w:p w14:paraId="5658D365"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phương án khắc phục tổn thất</w:t>
            </w:r>
          </w:p>
          <w:p w14:paraId="451E9218" w14:textId="0AC8A25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36FE43EE" w14:textId="77777777" w:rsidTr="00E34A49">
        <w:trPr>
          <w:trHeight w:val="284"/>
          <w:jc w:val="center"/>
        </w:trPr>
        <w:tc>
          <w:tcPr>
            <w:tcW w:w="881" w:type="dxa"/>
            <w:shd w:val="clear" w:color="auto" w:fill="auto"/>
            <w:vAlign w:val="center"/>
          </w:tcPr>
          <w:p w14:paraId="24511CF4" w14:textId="77777777" w:rsidR="00EC65D7" w:rsidRPr="002B44C4" w:rsidRDefault="00EC65D7" w:rsidP="00EC65D7">
            <w:pPr>
              <w:spacing w:before="60" w:after="60" w:line="360" w:lineRule="auto"/>
              <w:ind w:left="142"/>
              <w:rPr>
                <w:b/>
              </w:rPr>
            </w:pPr>
            <w:r w:rsidRPr="002B44C4">
              <w:rPr>
                <w:b/>
              </w:rPr>
              <w:t>18</w:t>
            </w:r>
          </w:p>
        </w:tc>
        <w:tc>
          <w:tcPr>
            <w:tcW w:w="1949" w:type="dxa"/>
          </w:tcPr>
          <w:p w14:paraId="56D07ECD" w14:textId="77777777" w:rsidR="00EC65D7" w:rsidRPr="002B44C4" w:rsidRDefault="00EC65D7" w:rsidP="00EC65D7">
            <w:pPr>
              <w:keepLines/>
              <w:widowControl w:val="0"/>
              <w:pBdr>
                <w:top w:val="nil"/>
                <w:left w:val="nil"/>
                <w:bottom w:val="nil"/>
                <w:right w:val="nil"/>
                <w:between w:val="nil"/>
              </w:pBdr>
              <w:spacing w:before="60" w:after="60"/>
            </w:pPr>
            <w:r w:rsidRPr="002B44C4">
              <w:t>Thông tin khác</w:t>
            </w:r>
          </w:p>
        </w:tc>
        <w:tc>
          <w:tcPr>
            <w:tcW w:w="1418" w:type="dxa"/>
          </w:tcPr>
          <w:p w14:paraId="179D673A"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973522C" w14:textId="50739125"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870" w:type="dxa"/>
          </w:tcPr>
          <w:p w14:paraId="6704F187"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khác về tổn thất nếu có</w:t>
            </w:r>
          </w:p>
          <w:p w14:paraId="0C8DCD01" w14:textId="6231C83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1000 ký tự</w:t>
            </w:r>
          </w:p>
        </w:tc>
      </w:tr>
      <w:tr w:rsidR="00EC65D7" w:rsidRPr="002B44C4" w14:paraId="294887AB" w14:textId="77777777" w:rsidTr="00E34A49">
        <w:trPr>
          <w:trHeight w:val="284"/>
          <w:jc w:val="center"/>
        </w:trPr>
        <w:tc>
          <w:tcPr>
            <w:tcW w:w="881" w:type="dxa"/>
            <w:shd w:val="clear" w:color="auto" w:fill="auto"/>
            <w:vAlign w:val="center"/>
          </w:tcPr>
          <w:p w14:paraId="5380CD83" w14:textId="77777777" w:rsidR="00EC65D7" w:rsidRPr="002B44C4" w:rsidRDefault="00EC65D7" w:rsidP="00EC65D7">
            <w:pPr>
              <w:spacing w:before="60" w:after="60" w:line="360" w:lineRule="auto"/>
              <w:ind w:left="142"/>
              <w:rPr>
                <w:b/>
              </w:rPr>
            </w:pPr>
            <w:r w:rsidRPr="002B44C4">
              <w:rPr>
                <w:b/>
              </w:rPr>
              <w:t>19</w:t>
            </w:r>
          </w:p>
        </w:tc>
        <w:tc>
          <w:tcPr>
            <w:tcW w:w="1949" w:type="dxa"/>
          </w:tcPr>
          <w:p w14:paraId="0F590272" w14:textId="77777777" w:rsidR="00EC65D7" w:rsidRPr="002B44C4" w:rsidRDefault="00EC65D7" w:rsidP="00EC65D7">
            <w:pPr>
              <w:keepLines/>
              <w:widowControl w:val="0"/>
              <w:pBdr>
                <w:top w:val="nil"/>
                <w:left w:val="nil"/>
                <w:bottom w:val="nil"/>
                <w:right w:val="nil"/>
                <w:between w:val="nil"/>
              </w:pBdr>
              <w:spacing w:before="60" w:after="60"/>
            </w:pPr>
            <w:r w:rsidRPr="002B44C4">
              <w:t>Đề nghị/đề xuất</w:t>
            </w:r>
          </w:p>
        </w:tc>
        <w:tc>
          <w:tcPr>
            <w:tcW w:w="1418" w:type="dxa"/>
          </w:tcPr>
          <w:p w14:paraId="64BF7972"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E3240B1" w14:textId="5CCA5C00"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870" w:type="dxa"/>
          </w:tcPr>
          <w:p w14:paraId="59974B87"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nội dung đề xuất kiến nghị về tổn thất nếu có</w:t>
            </w:r>
          </w:p>
          <w:p w14:paraId="20A306CC" w14:textId="25ABB11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1000 ký tự</w:t>
            </w:r>
          </w:p>
        </w:tc>
      </w:tr>
      <w:tr w:rsidR="00EC65D7" w:rsidRPr="002B44C4" w14:paraId="3B5329E0" w14:textId="77777777" w:rsidTr="00E34A49">
        <w:trPr>
          <w:trHeight w:val="284"/>
          <w:jc w:val="center"/>
        </w:trPr>
        <w:tc>
          <w:tcPr>
            <w:tcW w:w="881" w:type="dxa"/>
            <w:shd w:val="clear" w:color="auto" w:fill="auto"/>
            <w:vAlign w:val="center"/>
          </w:tcPr>
          <w:p w14:paraId="5E897081" w14:textId="77777777" w:rsidR="00EC65D7" w:rsidRPr="002B44C4" w:rsidRDefault="00EC65D7" w:rsidP="00EC65D7">
            <w:pPr>
              <w:spacing w:before="60" w:after="60" w:line="360" w:lineRule="auto"/>
              <w:ind w:left="142"/>
              <w:rPr>
                <w:b/>
              </w:rPr>
            </w:pPr>
            <w:r w:rsidRPr="002B44C4">
              <w:rPr>
                <w:b/>
              </w:rPr>
              <w:t>20</w:t>
            </w:r>
          </w:p>
        </w:tc>
        <w:tc>
          <w:tcPr>
            <w:tcW w:w="1949" w:type="dxa"/>
          </w:tcPr>
          <w:p w14:paraId="59ADE658" w14:textId="77777777" w:rsidR="00EC65D7" w:rsidRPr="002B44C4" w:rsidRDefault="00EC65D7" w:rsidP="00EC65D7">
            <w:pPr>
              <w:keepLines/>
              <w:widowControl w:val="0"/>
              <w:pBdr>
                <w:top w:val="nil"/>
                <w:left w:val="nil"/>
                <w:bottom w:val="nil"/>
                <w:right w:val="nil"/>
                <w:between w:val="nil"/>
              </w:pBdr>
              <w:spacing w:before="60" w:after="60"/>
            </w:pPr>
            <w:r w:rsidRPr="002B44C4">
              <w:rPr>
                <w:noProof/>
              </w:rPr>
              <w:drawing>
                <wp:inline distT="0" distB="0" distL="0" distR="0" wp14:anchorId="73E8D752" wp14:editId="46996C69">
                  <wp:extent cx="666667" cy="285714"/>
                  <wp:effectExtent l="0" t="0" r="0" b="0"/>
                  <wp:docPr id="6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7"/>
                          <a:srcRect/>
                          <a:stretch>
                            <a:fillRect/>
                          </a:stretch>
                        </pic:blipFill>
                        <pic:spPr>
                          <a:xfrm>
                            <a:off x="0" y="0"/>
                            <a:ext cx="666667" cy="285714"/>
                          </a:xfrm>
                          <a:prstGeom prst="rect">
                            <a:avLst/>
                          </a:prstGeom>
                          <a:ln/>
                        </pic:spPr>
                      </pic:pic>
                    </a:graphicData>
                  </a:graphic>
                </wp:inline>
              </w:drawing>
            </w:r>
          </w:p>
        </w:tc>
        <w:tc>
          <w:tcPr>
            <w:tcW w:w="1418" w:type="dxa"/>
          </w:tcPr>
          <w:p w14:paraId="7F6AA3DE" w14:textId="4F3EF830" w:rsidR="00EC65D7" w:rsidRPr="002B44C4" w:rsidRDefault="00EC65D7" w:rsidP="00EC65D7">
            <w:pPr>
              <w:keepLines/>
              <w:widowControl w:val="0"/>
              <w:pBdr>
                <w:top w:val="nil"/>
                <w:left w:val="nil"/>
                <w:bottom w:val="nil"/>
                <w:right w:val="nil"/>
                <w:between w:val="nil"/>
              </w:pBdr>
              <w:spacing w:before="60" w:after="60"/>
            </w:pPr>
            <w:r>
              <w:t>Button</w:t>
            </w:r>
          </w:p>
        </w:tc>
        <w:tc>
          <w:tcPr>
            <w:tcW w:w="1237" w:type="dxa"/>
          </w:tcPr>
          <w:p w14:paraId="6D9F6A68" w14:textId="77777777" w:rsidR="00EC65D7" w:rsidRPr="002B44C4" w:rsidRDefault="00EC65D7" w:rsidP="00EC65D7">
            <w:pPr>
              <w:keepLines/>
              <w:widowControl w:val="0"/>
              <w:pBdr>
                <w:top w:val="nil"/>
                <w:left w:val="nil"/>
                <w:bottom w:val="nil"/>
                <w:right w:val="nil"/>
                <w:between w:val="nil"/>
              </w:pBdr>
              <w:spacing w:before="60" w:after="60"/>
            </w:pPr>
          </w:p>
        </w:tc>
        <w:tc>
          <w:tcPr>
            <w:tcW w:w="3870" w:type="dxa"/>
          </w:tcPr>
          <w:p w14:paraId="245C65F2" w14:textId="77777777" w:rsidR="00EC65D7" w:rsidRPr="002B44C4" w:rsidRDefault="00EC65D7" w:rsidP="00EC65D7">
            <w:pPr>
              <w:keepLines/>
              <w:widowControl w:val="0"/>
              <w:pBdr>
                <w:top w:val="nil"/>
                <w:left w:val="nil"/>
                <w:bottom w:val="nil"/>
                <w:right w:val="nil"/>
                <w:between w:val="nil"/>
              </w:pBdr>
              <w:spacing w:before="60" w:after="60"/>
            </w:pPr>
            <w:r w:rsidRPr="002B44C4">
              <w:t>Lưu thông tin khai báo tổn thất, hệ thống:</w:t>
            </w:r>
          </w:p>
          <w:p w14:paraId="7CE1D422" w14:textId="77777777" w:rsidR="00EC65D7" w:rsidRPr="002B44C4" w:rsidRDefault="00EC65D7" w:rsidP="00EC65D7">
            <w:pPr>
              <w:keepLines/>
              <w:widowControl w:val="0"/>
              <w:pBdr>
                <w:top w:val="nil"/>
                <w:left w:val="nil"/>
                <w:bottom w:val="nil"/>
                <w:right w:val="nil"/>
                <w:between w:val="nil"/>
              </w:pBdr>
              <w:spacing w:before="60" w:after="60"/>
            </w:pPr>
            <w:r w:rsidRPr="002B44C4">
              <w:t>+ Hiển thị thông báo lỗi nếu người dùng không nhập các thông tin bắt buộc nhập hoặc nhập nhưng sai định dạng</w:t>
            </w:r>
          </w:p>
          <w:p w14:paraId="391D7D0D" w14:textId="0E680682" w:rsidR="00EC65D7" w:rsidRPr="002B44C4" w:rsidRDefault="00EC65D7" w:rsidP="00EC65D7">
            <w:pPr>
              <w:keepLines/>
              <w:widowControl w:val="0"/>
              <w:pBdr>
                <w:top w:val="nil"/>
                <w:left w:val="nil"/>
                <w:bottom w:val="nil"/>
                <w:right w:val="nil"/>
                <w:between w:val="nil"/>
              </w:pBdr>
              <w:spacing w:before="60" w:after="60"/>
            </w:pPr>
            <w:r w:rsidRPr="002B44C4">
              <w:t xml:space="preserve">+ Hiển thị thông báo thành công nếu các thông tin nhập vào hợp lệ và gửi thông </w:t>
            </w:r>
            <w:r>
              <w:t>báo</w:t>
            </w:r>
            <w:r w:rsidRPr="002B44C4">
              <w:t xml:space="preserve"> đến cán bộ cấp đơn thực hiện tiếp nhận và lập báo cáo tổn thất</w:t>
            </w:r>
            <w:r w:rsidR="00671955">
              <w:t>. Cập nhật trạng thái hồ sơ khai báo tổn thất là “Đang xử lý”</w:t>
            </w:r>
          </w:p>
        </w:tc>
      </w:tr>
    </w:tbl>
    <w:p w14:paraId="007A3B2A" w14:textId="77777777" w:rsidR="00C53E9C" w:rsidRPr="002B44C4" w:rsidRDefault="00C53E9C" w:rsidP="00C53E9C"/>
    <w:p w14:paraId="6C3C63FE" w14:textId="1DD593AB" w:rsidR="00C53E9C" w:rsidRPr="002B44C4" w:rsidRDefault="00C53E9C" w:rsidP="00C53E9C">
      <w:pPr>
        <w:pStyle w:val="Heading4"/>
        <w:numPr>
          <w:ilvl w:val="2"/>
          <w:numId w:val="18"/>
        </w:numPr>
        <w:rPr>
          <w:rFonts w:cs="Times New Roman"/>
        </w:rPr>
      </w:pPr>
      <w:bookmarkStart w:id="232" w:name="_heading=h.49x2ik5" w:colFirst="0" w:colLast="0"/>
      <w:bookmarkStart w:id="233" w:name="_Toc113613662"/>
      <w:bookmarkEnd w:id="232"/>
      <w:r w:rsidRPr="002B44C4">
        <w:rPr>
          <w:rFonts w:cs="Times New Roman"/>
        </w:rPr>
        <w:t>Khai báo tổn thất –</w:t>
      </w:r>
      <w:r w:rsidR="00671955">
        <w:rPr>
          <w:rFonts w:cs="Times New Roman"/>
        </w:rPr>
        <w:t xml:space="preserve"> </w:t>
      </w:r>
      <w:r w:rsidRPr="002B44C4">
        <w:rPr>
          <w:rFonts w:cs="Times New Roman"/>
        </w:rPr>
        <w:t>Cán bộ Cấp đơn</w:t>
      </w:r>
      <w:bookmarkEnd w:id="233"/>
    </w:p>
    <w:p w14:paraId="63D4E7C8" w14:textId="77777777" w:rsidR="00C53E9C" w:rsidRPr="002B44C4" w:rsidRDefault="00C53E9C" w:rsidP="00C53E9C"/>
    <w:p w14:paraId="79CCC73C" w14:textId="77777777" w:rsidR="00C53E9C" w:rsidRPr="002B44C4" w:rsidRDefault="00C53E9C" w:rsidP="00C53E9C">
      <w:pPr>
        <w:pStyle w:val="Heading5"/>
        <w:numPr>
          <w:ilvl w:val="3"/>
          <w:numId w:val="18"/>
        </w:numPr>
        <w:rPr>
          <w:rFonts w:cs="Times New Roman"/>
        </w:rPr>
      </w:pPr>
      <w:bookmarkStart w:id="234" w:name="_heading=h.2p2csry" w:colFirst="0" w:colLast="0"/>
      <w:bookmarkStart w:id="235" w:name="_Toc113613663"/>
      <w:bookmarkEnd w:id="234"/>
      <w:r w:rsidRPr="002B44C4">
        <w:rPr>
          <w:rFonts w:cs="Times New Roman"/>
        </w:rPr>
        <w:t>Màn hình</w:t>
      </w:r>
      <w:bookmarkEnd w:id="235"/>
    </w:p>
    <w:p w14:paraId="400431FF" w14:textId="77777777" w:rsidR="00C53E9C" w:rsidRPr="002B44C4" w:rsidRDefault="00C53E9C" w:rsidP="00C53E9C"/>
    <w:p w14:paraId="7BFEDE5F" w14:textId="77777777" w:rsidR="00C53E9C" w:rsidRPr="002B44C4" w:rsidRDefault="00C53E9C" w:rsidP="00C53E9C">
      <w:r w:rsidRPr="002B44C4">
        <w:rPr>
          <w:i/>
          <w:noProof/>
        </w:rPr>
        <w:lastRenderedPageBreak/>
        <w:drawing>
          <wp:inline distT="0" distB="0" distL="0" distR="0" wp14:anchorId="06E0C94C" wp14:editId="634A55D4">
            <wp:extent cx="5725160" cy="4067175"/>
            <wp:effectExtent l="19050" t="19050" r="27940" b="28575"/>
            <wp:docPr id="6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5725160" cy="4067175"/>
                    </a:xfrm>
                    <a:prstGeom prst="rect">
                      <a:avLst/>
                    </a:prstGeom>
                    <a:ln>
                      <a:solidFill>
                        <a:schemeClr val="accent1"/>
                      </a:solidFill>
                    </a:ln>
                  </pic:spPr>
                </pic:pic>
              </a:graphicData>
            </a:graphic>
          </wp:inline>
        </w:drawing>
      </w:r>
    </w:p>
    <w:p w14:paraId="7BA5E170" w14:textId="77777777" w:rsidR="00C53E9C" w:rsidRPr="002B44C4" w:rsidRDefault="00C53E9C" w:rsidP="00C53E9C">
      <w:pPr>
        <w:jc w:val="center"/>
      </w:pPr>
      <w:r w:rsidRPr="002B44C4">
        <w:t>Hình 1.3.4.1. Khai báo tổn thất – Cán bộ cấp đơn</w:t>
      </w:r>
    </w:p>
    <w:p w14:paraId="25C67A81" w14:textId="77777777" w:rsidR="00C53E9C" w:rsidRPr="002B44C4" w:rsidRDefault="00C53E9C" w:rsidP="00C53E9C"/>
    <w:p w14:paraId="4A56613B" w14:textId="77777777" w:rsidR="00C53E9C" w:rsidRPr="002B44C4" w:rsidRDefault="00C53E9C" w:rsidP="00C53E9C">
      <w:pPr>
        <w:pStyle w:val="Heading5"/>
        <w:numPr>
          <w:ilvl w:val="3"/>
          <w:numId w:val="18"/>
        </w:numPr>
        <w:rPr>
          <w:rFonts w:cs="Times New Roman"/>
        </w:rPr>
      </w:pPr>
      <w:bookmarkStart w:id="236" w:name="_heading=h.147n2zr" w:colFirst="0" w:colLast="0"/>
      <w:bookmarkStart w:id="237" w:name="_Toc113613664"/>
      <w:bookmarkEnd w:id="236"/>
      <w:r w:rsidRPr="002B44C4">
        <w:rPr>
          <w:rFonts w:cs="Times New Roman"/>
        </w:rPr>
        <w:t>Mô tả màn hình</w:t>
      </w:r>
      <w:bookmarkEnd w:id="237"/>
    </w:p>
    <w:p w14:paraId="6EDD0160" w14:textId="77777777" w:rsidR="00C53E9C" w:rsidRPr="002B44C4" w:rsidRDefault="00C53E9C" w:rsidP="00C53E9C"/>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A439F5" w:rsidRPr="002B44C4" w14:paraId="199CE928" w14:textId="77777777" w:rsidTr="00E34A49">
        <w:trPr>
          <w:trHeight w:val="284"/>
          <w:jc w:val="center"/>
        </w:trPr>
        <w:tc>
          <w:tcPr>
            <w:tcW w:w="881" w:type="dxa"/>
            <w:shd w:val="clear" w:color="auto" w:fill="D9D9D9" w:themeFill="background1" w:themeFillShade="D9"/>
            <w:vAlign w:val="center"/>
          </w:tcPr>
          <w:p w14:paraId="2F8AC420" w14:textId="77777777" w:rsidR="00A439F5" w:rsidRPr="00E34A49" w:rsidRDefault="00A439F5" w:rsidP="00C53E9C">
            <w:pPr>
              <w:spacing w:before="60" w:after="60" w:line="360" w:lineRule="auto"/>
              <w:ind w:left="142"/>
              <w:rPr>
                <w:b/>
              </w:rPr>
            </w:pPr>
            <w:r w:rsidRPr="00E34A49">
              <w:rPr>
                <w:b/>
              </w:rPr>
              <w:t>STT</w:t>
            </w:r>
          </w:p>
        </w:tc>
        <w:tc>
          <w:tcPr>
            <w:tcW w:w="1949" w:type="dxa"/>
            <w:shd w:val="clear" w:color="auto" w:fill="D9D9D9" w:themeFill="background1" w:themeFillShade="D9"/>
          </w:tcPr>
          <w:p w14:paraId="7992CA07" w14:textId="77777777" w:rsidR="00A439F5" w:rsidRPr="00E34A49" w:rsidRDefault="00A439F5" w:rsidP="00C53E9C">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0F5D568C" w14:textId="77777777" w:rsidR="00A439F5" w:rsidRPr="00E34A49" w:rsidRDefault="00A439F5" w:rsidP="00C53E9C">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37" w:type="dxa"/>
            <w:shd w:val="clear" w:color="auto" w:fill="D9D9D9" w:themeFill="background1" w:themeFillShade="D9"/>
          </w:tcPr>
          <w:p w14:paraId="5B0DC8E0" w14:textId="1BB454D1" w:rsidR="00A439F5" w:rsidRPr="00E34A49" w:rsidRDefault="00A439F5" w:rsidP="00C53E9C">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690" w:type="dxa"/>
            <w:shd w:val="clear" w:color="auto" w:fill="D9D9D9" w:themeFill="background1" w:themeFillShade="D9"/>
          </w:tcPr>
          <w:p w14:paraId="0ACDF0D6" w14:textId="629A7881" w:rsidR="00A439F5" w:rsidRPr="00E34A49" w:rsidRDefault="00A439F5" w:rsidP="00C53E9C">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65D7" w:rsidRPr="002B44C4" w14:paraId="338005EA" w14:textId="77777777" w:rsidTr="00E34A49">
        <w:trPr>
          <w:trHeight w:val="284"/>
          <w:jc w:val="center"/>
        </w:trPr>
        <w:tc>
          <w:tcPr>
            <w:tcW w:w="881" w:type="dxa"/>
            <w:shd w:val="clear" w:color="auto" w:fill="auto"/>
            <w:vAlign w:val="center"/>
          </w:tcPr>
          <w:p w14:paraId="33A96BD7" w14:textId="77777777" w:rsidR="00EC65D7" w:rsidRPr="002B44C4" w:rsidRDefault="00EC65D7" w:rsidP="00EC65D7">
            <w:pPr>
              <w:spacing w:before="60" w:after="60" w:line="360" w:lineRule="auto"/>
              <w:ind w:left="142"/>
              <w:rPr>
                <w:b/>
              </w:rPr>
            </w:pPr>
            <w:r w:rsidRPr="002B44C4">
              <w:rPr>
                <w:b/>
              </w:rPr>
              <w:t>1</w:t>
            </w:r>
          </w:p>
        </w:tc>
        <w:tc>
          <w:tcPr>
            <w:tcW w:w="1949" w:type="dxa"/>
          </w:tcPr>
          <w:p w14:paraId="059AD573" w14:textId="5B406019" w:rsidR="00EC65D7" w:rsidRPr="002B44C4" w:rsidRDefault="00EC65D7" w:rsidP="00EC65D7">
            <w:pPr>
              <w:keepLines/>
              <w:widowControl w:val="0"/>
              <w:pBdr>
                <w:top w:val="nil"/>
                <w:left w:val="nil"/>
                <w:bottom w:val="nil"/>
                <w:right w:val="nil"/>
                <w:between w:val="nil"/>
              </w:pBdr>
              <w:spacing w:before="60" w:after="60"/>
            </w:pPr>
            <w:r w:rsidRPr="002B44C4">
              <w:t>Người được bảo hiểm</w:t>
            </w:r>
          </w:p>
        </w:tc>
        <w:tc>
          <w:tcPr>
            <w:tcW w:w="1418" w:type="dxa"/>
          </w:tcPr>
          <w:p w14:paraId="1FFB550D" w14:textId="37C792A4"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419E7308" w14:textId="174ACAF1"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72B2D950"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tên người hưởng thụ bảo hiểm</w:t>
            </w:r>
          </w:p>
          <w:p w14:paraId="07FA9703" w14:textId="7478495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 Giới hạn 500 ký tự</w:t>
            </w:r>
          </w:p>
        </w:tc>
      </w:tr>
      <w:tr w:rsidR="00EC65D7" w:rsidRPr="002B44C4" w14:paraId="54BD0CD1" w14:textId="77777777" w:rsidTr="00E34A49">
        <w:trPr>
          <w:trHeight w:val="284"/>
          <w:jc w:val="center"/>
        </w:trPr>
        <w:tc>
          <w:tcPr>
            <w:tcW w:w="881" w:type="dxa"/>
            <w:shd w:val="clear" w:color="auto" w:fill="auto"/>
            <w:vAlign w:val="center"/>
          </w:tcPr>
          <w:p w14:paraId="516FA1D9" w14:textId="77777777" w:rsidR="00EC65D7" w:rsidRPr="002B44C4" w:rsidRDefault="00EC65D7" w:rsidP="00EC65D7">
            <w:pPr>
              <w:spacing w:before="60" w:after="60" w:line="360" w:lineRule="auto"/>
              <w:ind w:left="142"/>
              <w:rPr>
                <w:b/>
              </w:rPr>
            </w:pPr>
            <w:r w:rsidRPr="002B44C4">
              <w:rPr>
                <w:b/>
              </w:rPr>
              <w:t>2</w:t>
            </w:r>
          </w:p>
        </w:tc>
        <w:tc>
          <w:tcPr>
            <w:tcW w:w="1949" w:type="dxa"/>
          </w:tcPr>
          <w:p w14:paraId="42A0D261" w14:textId="6E0E0E3A" w:rsidR="00EC65D7" w:rsidRPr="002B44C4" w:rsidRDefault="00EC65D7" w:rsidP="00EC65D7">
            <w:pPr>
              <w:keepLines/>
              <w:widowControl w:val="0"/>
              <w:pBdr>
                <w:top w:val="nil"/>
                <w:left w:val="nil"/>
                <w:bottom w:val="nil"/>
                <w:right w:val="nil"/>
                <w:between w:val="nil"/>
              </w:pBdr>
              <w:spacing w:before="60" w:after="60"/>
            </w:pPr>
            <w:r w:rsidRPr="002B44C4">
              <w:t>Địa chỉ</w:t>
            </w:r>
          </w:p>
        </w:tc>
        <w:tc>
          <w:tcPr>
            <w:tcW w:w="1418" w:type="dxa"/>
          </w:tcPr>
          <w:p w14:paraId="2EB3B732" w14:textId="664A126A"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523E595A" w14:textId="2A0F0607"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690" w:type="dxa"/>
          </w:tcPr>
          <w:p w14:paraId="118C5E91"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địa chỉ người liên hệ</w:t>
            </w:r>
          </w:p>
          <w:p w14:paraId="3F87B87B" w14:textId="5114AA4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50E79099" w14:textId="77777777" w:rsidTr="00E34A49">
        <w:trPr>
          <w:trHeight w:val="284"/>
          <w:jc w:val="center"/>
        </w:trPr>
        <w:tc>
          <w:tcPr>
            <w:tcW w:w="881" w:type="dxa"/>
            <w:shd w:val="clear" w:color="auto" w:fill="auto"/>
            <w:vAlign w:val="center"/>
          </w:tcPr>
          <w:p w14:paraId="73A1885D" w14:textId="77777777" w:rsidR="00EC65D7" w:rsidRPr="002B44C4" w:rsidRDefault="00EC65D7" w:rsidP="00EC65D7">
            <w:pPr>
              <w:spacing w:before="60" w:after="60" w:line="360" w:lineRule="auto"/>
              <w:ind w:left="142"/>
              <w:rPr>
                <w:b/>
              </w:rPr>
            </w:pPr>
            <w:r w:rsidRPr="002B44C4">
              <w:rPr>
                <w:b/>
              </w:rPr>
              <w:t>3</w:t>
            </w:r>
          </w:p>
        </w:tc>
        <w:tc>
          <w:tcPr>
            <w:tcW w:w="1949" w:type="dxa"/>
          </w:tcPr>
          <w:p w14:paraId="16F93AD8" w14:textId="0F9AB03E" w:rsidR="00EC65D7" w:rsidRPr="002B44C4" w:rsidRDefault="00EC65D7" w:rsidP="00EC65D7">
            <w:pPr>
              <w:keepLines/>
              <w:widowControl w:val="0"/>
              <w:pBdr>
                <w:top w:val="nil"/>
                <w:left w:val="nil"/>
                <w:bottom w:val="nil"/>
                <w:right w:val="nil"/>
                <w:between w:val="nil"/>
              </w:pBdr>
              <w:spacing w:before="60" w:after="60"/>
            </w:pPr>
            <w:r w:rsidRPr="002B44C4">
              <w:t>Người liên hệ</w:t>
            </w:r>
          </w:p>
        </w:tc>
        <w:tc>
          <w:tcPr>
            <w:tcW w:w="1418" w:type="dxa"/>
          </w:tcPr>
          <w:p w14:paraId="72532909" w14:textId="7D752163"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5E7B744D" w14:textId="30619DB2"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04DF1135"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tên người hoặc tổ chức</w:t>
            </w:r>
          </w:p>
          <w:p w14:paraId="7B5A43CA" w14:textId="7CA3C42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25711A36" w14:textId="77777777" w:rsidTr="00E34A49">
        <w:trPr>
          <w:trHeight w:val="284"/>
          <w:jc w:val="center"/>
        </w:trPr>
        <w:tc>
          <w:tcPr>
            <w:tcW w:w="881" w:type="dxa"/>
            <w:shd w:val="clear" w:color="auto" w:fill="auto"/>
            <w:vAlign w:val="center"/>
          </w:tcPr>
          <w:p w14:paraId="5EA30CEE" w14:textId="77777777" w:rsidR="00EC65D7" w:rsidRPr="002B44C4" w:rsidRDefault="00EC65D7" w:rsidP="00EC65D7">
            <w:pPr>
              <w:spacing w:before="60" w:after="60" w:line="360" w:lineRule="auto"/>
              <w:ind w:left="142"/>
              <w:rPr>
                <w:b/>
              </w:rPr>
            </w:pPr>
            <w:r w:rsidRPr="002B44C4">
              <w:rPr>
                <w:b/>
              </w:rPr>
              <w:t>4</w:t>
            </w:r>
          </w:p>
        </w:tc>
        <w:tc>
          <w:tcPr>
            <w:tcW w:w="1949" w:type="dxa"/>
          </w:tcPr>
          <w:p w14:paraId="3033EE03" w14:textId="4E076990" w:rsidR="00EC65D7" w:rsidRPr="002B44C4" w:rsidRDefault="00EC65D7" w:rsidP="00EC65D7">
            <w:pPr>
              <w:keepLines/>
              <w:widowControl w:val="0"/>
              <w:pBdr>
                <w:top w:val="nil"/>
                <w:left w:val="nil"/>
                <w:bottom w:val="nil"/>
                <w:right w:val="nil"/>
                <w:between w:val="nil"/>
              </w:pBdr>
              <w:spacing w:before="60" w:after="60"/>
            </w:pPr>
            <w:r w:rsidRPr="002B44C4">
              <w:t>Email</w:t>
            </w:r>
          </w:p>
        </w:tc>
        <w:tc>
          <w:tcPr>
            <w:tcW w:w="1418" w:type="dxa"/>
          </w:tcPr>
          <w:p w14:paraId="533EC3FA" w14:textId="26E2E978"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476A3C3" w14:textId="6D566EEB"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690" w:type="dxa"/>
          </w:tcPr>
          <w:p w14:paraId="5A70B9C7"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email người liên hệ</w:t>
            </w:r>
          </w:p>
          <w:p w14:paraId="3193DFDC"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Định danh email:</w:t>
            </w:r>
          </w:p>
          <w:p w14:paraId="10FFC93A" w14:textId="77777777" w:rsidR="00EC65D7" w:rsidRPr="002B44C4" w:rsidRDefault="00EC65D7" w:rsidP="00EC65D7">
            <w:pPr>
              <w:keepLines/>
              <w:widowControl w:val="0"/>
              <w:pBdr>
                <w:top w:val="nil"/>
                <w:left w:val="nil"/>
                <w:bottom w:val="nil"/>
                <w:right w:val="nil"/>
                <w:between w:val="nil"/>
              </w:pBdr>
              <w:spacing w:before="60" w:after="60"/>
              <w:ind w:left="526"/>
            </w:pPr>
            <w:r w:rsidRPr="002B44C4">
              <w:t>+ Bắt buộc phải có đuôi @</w:t>
            </w:r>
          </w:p>
          <w:p w14:paraId="3FD7626E" w14:textId="77777777" w:rsidR="00EC65D7" w:rsidRDefault="00EC65D7" w:rsidP="00EC65D7">
            <w:pPr>
              <w:keepLines/>
              <w:widowControl w:val="0"/>
              <w:pBdr>
                <w:top w:val="nil"/>
                <w:left w:val="nil"/>
                <w:bottom w:val="nil"/>
                <w:right w:val="nil"/>
                <w:between w:val="nil"/>
              </w:pBdr>
              <w:spacing w:before="60" w:after="60"/>
              <w:ind w:left="526"/>
            </w:pPr>
            <w:r w:rsidRPr="002B44C4">
              <w:t xml:space="preserve">+ Chỉ được phép sử dụng các chữ cái (a-z)(A-Z), số (0-9) và </w:t>
            </w:r>
            <w:r w:rsidRPr="002B44C4">
              <w:lastRenderedPageBreak/>
              <w:t>dấu (.)</w:t>
            </w:r>
          </w:p>
          <w:p w14:paraId="29F13453" w14:textId="44E7DDD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2A5F7BBF" w14:textId="77777777" w:rsidTr="00E34A49">
        <w:trPr>
          <w:trHeight w:val="284"/>
          <w:jc w:val="center"/>
        </w:trPr>
        <w:tc>
          <w:tcPr>
            <w:tcW w:w="881" w:type="dxa"/>
            <w:shd w:val="clear" w:color="auto" w:fill="auto"/>
            <w:vAlign w:val="center"/>
          </w:tcPr>
          <w:p w14:paraId="7F075D15" w14:textId="77777777" w:rsidR="00EC65D7" w:rsidRPr="002B44C4" w:rsidRDefault="00EC65D7" w:rsidP="00EC65D7">
            <w:pPr>
              <w:spacing w:before="60" w:after="60" w:line="360" w:lineRule="auto"/>
              <w:ind w:left="142"/>
              <w:rPr>
                <w:b/>
              </w:rPr>
            </w:pPr>
            <w:r w:rsidRPr="002B44C4">
              <w:rPr>
                <w:b/>
              </w:rPr>
              <w:lastRenderedPageBreak/>
              <w:t>5</w:t>
            </w:r>
          </w:p>
        </w:tc>
        <w:tc>
          <w:tcPr>
            <w:tcW w:w="1949" w:type="dxa"/>
          </w:tcPr>
          <w:p w14:paraId="588AFC2B" w14:textId="34E9E813" w:rsidR="00EC65D7" w:rsidRPr="002B44C4" w:rsidRDefault="00EC65D7" w:rsidP="00EC65D7">
            <w:pPr>
              <w:keepLines/>
              <w:widowControl w:val="0"/>
              <w:pBdr>
                <w:top w:val="nil"/>
                <w:left w:val="nil"/>
                <w:bottom w:val="nil"/>
                <w:right w:val="nil"/>
                <w:between w:val="nil"/>
              </w:pBdr>
              <w:spacing w:before="60" w:after="60"/>
            </w:pPr>
            <w:r w:rsidRPr="002B44C4">
              <w:t>Số điện thoại</w:t>
            </w:r>
          </w:p>
        </w:tc>
        <w:tc>
          <w:tcPr>
            <w:tcW w:w="1418" w:type="dxa"/>
          </w:tcPr>
          <w:p w14:paraId="66F8DC1B" w14:textId="1480A781"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6097BBEB" w14:textId="675CDE31"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506B1CDF"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số điện thoại người liên hệ</w:t>
            </w:r>
          </w:p>
          <w:p w14:paraId="383F71C0"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t>Chỉ ch</w:t>
            </w:r>
            <w:r w:rsidRPr="002B44C4">
              <w:t xml:space="preserve">o phép </w:t>
            </w:r>
            <w:r>
              <w:t xml:space="preserve">nhập </w:t>
            </w:r>
            <w:r w:rsidRPr="002B44C4">
              <w:t>số</w:t>
            </w:r>
          </w:p>
          <w:p w14:paraId="7420D385" w14:textId="74FBAB50"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6C43FCAF" w14:textId="77777777" w:rsidTr="00E34A49">
        <w:trPr>
          <w:trHeight w:val="284"/>
          <w:jc w:val="center"/>
        </w:trPr>
        <w:tc>
          <w:tcPr>
            <w:tcW w:w="881" w:type="dxa"/>
            <w:shd w:val="clear" w:color="auto" w:fill="auto"/>
            <w:vAlign w:val="center"/>
          </w:tcPr>
          <w:p w14:paraId="2C1B0D8E" w14:textId="77777777" w:rsidR="00EC65D7" w:rsidRPr="002B44C4" w:rsidRDefault="00EC65D7" w:rsidP="00EC65D7">
            <w:pPr>
              <w:spacing w:before="60" w:after="60" w:line="360" w:lineRule="auto"/>
              <w:ind w:left="142"/>
              <w:rPr>
                <w:b/>
              </w:rPr>
            </w:pPr>
            <w:r w:rsidRPr="002B44C4">
              <w:rPr>
                <w:b/>
              </w:rPr>
              <w:t>6</w:t>
            </w:r>
          </w:p>
        </w:tc>
        <w:tc>
          <w:tcPr>
            <w:tcW w:w="1949" w:type="dxa"/>
          </w:tcPr>
          <w:p w14:paraId="24E3B8C9" w14:textId="62D6825D" w:rsidR="00EC65D7" w:rsidRPr="002B44C4" w:rsidRDefault="00EC65D7" w:rsidP="00EC65D7">
            <w:pPr>
              <w:keepLines/>
              <w:widowControl w:val="0"/>
              <w:pBdr>
                <w:top w:val="nil"/>
                <w:left w:val="nil"/>
                <w:bottom w:val="nil"/>
                <w:right w:val="nil"/>
                <w:between w:val="nil"/>
              </w:pBdr>
              <w:spacing w:before="60" w:after="60"/>
            </w:pPr>
            <w:r w:rsidRPr="002B44C4">
              <w:t>Số hợp đồng</w:t>
            </w:r>
          </w:p>
        </w:tc>
        <w:tc>
          <w:tcPr>
            <w:tcW w:w="1418" w:type="dxa"/>
          </w:tcPr>
          <w:p w14:paraId="4F34B356" w14:textId="6837F376"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ED78E12" w14:textId="70A0F7EF"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48C077F6"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mã số hợp đồng bảo hiểm của người hưởng thụ</w:t>
            </w:r>
          </w:p>
          <w:p w14:paraId="33D0CC8D" w14:textId="1AC6FB46"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5031BB9E" w14:textId="77777777" w:rsidTr="00E34A49">
        <w:trPr>
          <w:trHeight w:val="284"/>
          <w:jc w:val="center"/>
        </w:trPr>
        <w:tc>
          <w:tcPr>
            <w:tcW w:w="881" w:type="dxa"/>
            <w:shd w:val="clear" w:color="auto" w:fill="auto"/>
            <w:vAlign w:val="center"/>
          </w:tcPr>
          <w:p w14:paraId="0741C003" w14:textId="77777777" w:rsidR="00EC65D7" w:rsidRPr="002B44C4" w:rsidRDefault="00EC65D7" w:rsidP="00EC65D7">
            <w:pPr>
              <w:spacing w:before="60" w:after="60" w:line="360" w:lineRule="auto"/>
              <w:ind w:left="142"/>
              <w:rPr>
                <w:b/>
              </w:rPr>
            </w:pPr>
            <w:r w:rsidRPr="002B44C4">
              <w:rPr>
                <w:b/>
              </w:rPr>
              <w:t>7</w:t>
            </w:r>
          </w:p>
        </w:tc>
        <w:tc>
          <w:tcPr>
            <w:tcW w:w="1949" w:type="dxa"/>
          </w:tcPr>
          <w:p w14:paraId="006FDF14" w14:textId="1AACE643" w:rsidR="00EC65D7" w:rsidRPr="002B44C4" w:rsidRDefault="00EC65D7" w:rsidP="00EC65D7">
            <w:pPr>
              <w:keepLines/>
              <w:widowControl w:val="0"/>
              <w:pBdr>
                <w:top w:val="nil"/>
                <w:left w:val="nil"/>
                <w:bottom w:val="nil"/>
                <w:right w:val="nil"/>
                <w:between w:val="nil"/>
              </w:pBdr>
              <w:spacing w:before="60" w:after="60"/>
            </w:pPr>
            <w:r w:rsidRPr="002B44C4">
              <w:t>Số đơn bảo hiểm</w:t>
            </w:r>
          </w:p>
        </w:tc>
        <w:tc>
          <w:tcPr>
            <w:tcW w:w="1418" w:type="dxa"/>
          </w:tcPr>
          <w:p w14:paraId="5ECDA747" w14:textId="03592A9F"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126D526" w14:textId="2C63921D"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44DB6D4B"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số đơn bảo hiểm</w:t>
            </w:r>
          </w:p>
          <w:p w14:paraId="129744A9" w14:textId="30FCB61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17325685" w14:textId="77777777" w:rsidTr="00E34A49">
        <w:trPr>
          <w:trHeight w:val="284"/>
          <w:jc w:val="center"/>
        </w:trPr>
        <w:tc>
          <w:tcPr>
            <w:tcW w:w="881" w:type="dxa"/>
            <w:shd w:val="clear" w:color="auto" w:fill="auto"/>
            <w:vAlign w:val="center"/>
          </w:tcPr>
          <w:p w14:paraId="1EF78D65" w14:textId="77777777" w:rsidR="00EC65D7" w:rsidRPr="002B44C4" w:rsidRDefault="00EC65D7" w:rsidP="00EC65D7">
            <w:pPr>
              <w:spacing w:before="60" w:after="60" w:line="360" w:lineRule="auto"/>
              <w:ind w:left="142"/>
              <w:rPr>
                <w:b/>
              </w:rPr>
            </w:pPr>
            <w:r w:rsidRPr="002B44C4">
              <w:rPr>
                <w:b/>
              </w:rPr>
              <w:t>8</w:t>
            </w:r>
          </w:p>
        </w:tc>
        <w:tc>
          <w:tcPr>
            <w:tcW w:w="1949" w:type="dxa"/>
          </w:tcPr>
          <w:p w14:paraId="19F80BDF" w14:textId="22189BB3" w:rsidR="00EC65D7" w:rsidRPr="002B44C4" w:rsidRDefault="00EC65D7" w:rsidP="00EC65D7">
            <w:pPr>
              <w:keepLines/>
              <w:widowControl w:val="0"/>
              <w:pBdr>
                <w:top w:val="nil"/>
                <w:left w:val="nil"/>
                <w:bottom w:val="nil"/>
                <w:right w:val="nil"/>
                <w:between w:val="nil"/>
              </w:pBdr>
              <w:spacing w:before="60" w:after="60"/>
            </w:pPr>
            <w:r w:rsidRPr="002B44C4">
              <w:t>Số đơn SĐBS</w:t>
            </w:r>
          </w:p>
        </w:tc>
        <w:tc>
          <w:tcPr>
            <w:tcW w:w="1418" w:type="dxa"/>
          </w:tcPr>
          <w:p w14:paraId="5BEC3BFB" w14:textId="6E00666D"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52D239C" w14:textId="101E631B"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690" w:type="dxa"/>
          </w:tcPr>
          <w:p w14:paraId="6248AB5E"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số đơn SĐBS</w:t>
            </w:r>
          </w:p>
          <w:p w14:paraId="10C60173" w14:textId="18E329A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5C8BE393" w14:textId="77777777" w:rsidTr="00E34A49">
        <w:trPr>
          <w:trHeight w:val="284"/>
          <w:jc w:val="center"/>
        </w:trPr>
        <w:tc>
          <w:tcPr>
            <w:tcW w:w="881" w:type="dxa"/>
            <w:shd w:val="clear" w:color="auto" w:fill="auto"/>
            <w:vAlign w:val="center"/>
          </w:tcPr>
          <w:p w14:paraId="012DF992" w14:textId="77777777" w:rsidR="00EC65D7" w:rsidRPr="002B44C4" w:rsidRDefault="00EC65D7" w:rsidP="00EC65D7">
            <w:pPr>
              <w:spacing w:before="60" w:after="60" w:line="360" w:lineRule="auto"/>
              <w:ind w:left="142"/>
              <w:rPr>
                <w:b/>
              </w:rPr>
            </w:pPr>
            <w:r w:rsidRPr="002B44C4">
              <w:rPr>
                <w:b/>
              </w:rPr>
              <w:t>9</w:t>
            </w:r>
          </w:p>
        </w:tc>
        <w:tc>
          <w:tcPr>
            <w:tcW w:w="1949" w:type="dxa"/>
          </w:tcPr>
          <w:p w14:paraId="5BCC13EE" w14:textId="7BDA5B97" w:rsidR="00EC65D7" w:rsidRPr="002B44C4" w:rsidRDefault="00EC65D7" w:rsidP="00EC65D7">
            <w:pPr>
              <w:keepLines/>
              <w:widowControl w:val="0"/>
              <w:pBdr>
                <w:top w:val="nil"/>
                <w:left w:val="nil"/>
                <w:bottom w:val="nil"/>
                <w:right w:val="nil"/>
                <w:between w:val="nil"/>
              </w:pBdr>
              <w:spacing w:before="60" w:after="60"/>
            </w:pPr>
            <w:r w:rsidRPr="002B44C4">
              <w:t>Ngày bắt đầu BH</w:t>
            </w:r>
          </w:p>
        </w:tc>
        <w:tc>
          <w:tcPr>
            <w:tcW w:w="1418" w:type="dxa"/>
          </w:tcPr>
          <w:p w14:paraId="3F256CA6" w14:textId="1A86D59D" w:rsidR="00EC65D7" w:rsidRPr="002B44C4" w:rsidRDefault="00EC65D7" w:rsidP="00EC65D7">
            <w:pPr>
              <w:keepLines/>
              <w:widowControl w:val="0"/>
              <w:pBdr>
                <w:top w:val="nil"/>
                <w:left w:val="nil"/>
                <w:bottom w:val="nil"/>
                <w:right w:val="nil"/>
                <w:between w:val="nil"/>
              </w:pBdr>
              <w:spacing w:before="60" w:after="60"/>
            </w:pPr>
            <w:r w:rsidRPr="002B44C4">
              <w:t>DateTime</w:t>
            </w:r>
          </w:p>
        </w:tc>
        <w:tc>
          <w:tcPr>
            <w:tcW w:w="1237" w:type="dxa"/>
          </w:tcPr>
          <w:p w14:paraId="76B19154" w14:textId="24795CF2"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22123600"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thời gian bắt đầu bảo hiểm của KH</w:t>
            </w:r>
          </w:p>
          <w:p w14:paraId="19C603C9" w14:textId="2FAE65B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Định dạng dd/mm/yyyy</w:t>
            </w:r>
            <w:r>
              <w:t xml:space="preserve"> </w:t>
            </w:r>
            <w:r w:rsidRPr="002B44C4">
              <w:t>hh:mm</w:t>
            </w:r>
          </w:p>
        </w:tc>
      </w:tr>
      <w:tr w:rsidR="00EC65D7" w:rsidRPr="002B44C4" w14:paraId="42AF719F" w14:textId="77777777" w:rsidTr="00E34A49">
        <w:trPr>
          <w:trHeight w:val="284"/>
          <w:jc w:val="center"/>
        </w:trPr>
        <w:tc>
          <w:tcPr>
            <w:tcW w:w="881" w:type="dxa"/>
            <w:shd w:val="clear" w:color="auto" w:fill="auto"/>
            <w:vAlign w:val="center"/>
          </w:tcPr>
          <w:p w14:paraId="7DA66906" w14:textId="77777777" w:rsidR="00EC65D7" w:rsidRPr="002B44C4" w:rsidRDefault="00EC65D7" w:rsidP="00EC65D7">
            <w:pPr>
              <w:spacing w:before="60" w:after="60" w:line="360" w:lineRule="auto"/>
              <w:ind w:left="142"/>
              <w:rPr>
                <w:b/>
              </w:rPr>
            </w:pPr>
            <w:r w:rsidRPr="002B44C4">
              <w:rPr>
                <w:b/>
              </w:rPr>
              <w:t>10</w:t>
            </w:r>
          </w:p>
        </w:tc>
        <w:tc>
          <w:tcPr>
            <w:tcW w:w="1949" w:type="dxa"/>
          </w:tcPr>
          <w:p w14:paraId="7417F739" w14:textId="72234624" w:rsidR="00EC65D7" w:rsidRPr="002B44C4" w:rsidRDefault="00EC65D7" w:rsidP="00EC65D7">
            <w:pPr>
              <w:keepLines/>
              <w:widowControl w:val="0"/>
              <w:pBdr>
                <w:top w:val="nil"/>
                <w:left w:val="nil"/>
                <w:bottom w:val="nil"/>
                <w:right w:val="nil"/>
                <w:between w:val="nil"/>
              </w:pBdr>
              <w:spacing w:before="60" w:after="60"/>
            </w:pPr>
            <w:r w:rsidRPr="002B44C4">
              <w:t>Ngày kết thúc BH</w:t>
            </w:r>
          </w:p>
        </w:tc>
        <w:tc>
          <w:tcPr>
            <w:tcW w:w="1418" w:type="dxa"/>
          </w:tcPr>
          <w:p w14:paraId="56744336" w14:textId="0A500F15" w:rsidR="00EC65D7" w:rsidRPr="002B44C4" w:rsidRDefault="00EC65D7" w:rsidP="00EC65D7">
            <w:pPr>
              <w:keepLines/>
              <w:widowControl w:val="0"/>
              <w:pBdr>
                <w:top w:val="nil"/>
                <w:left w:val="nil"/>
                <w:bottom w:val="nil"/>
                <w:right w:val="nil"/>
                <w:between w:val="nil"/>
              </w:pBdr>
              <w:spacing w:before="60" w:after="60"/>
            </w:pPr>
            <w:r w:rsidRPr="002B44C4">
              <w:t>DateTime</w:t>
            </w:r>
          </w:p>
        </w:tc>
        <w:tc>
          <w:tcPr>
            <w:tcW w:w="1237" w:type="dxa"/>
          </w:tcPr>
          <w:p w14:paraId="3926F078" w14:textId="2EDD9AA5"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5810FE4D"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ngày kết thúc bảo hiểm</w:t>
            </w:r>
          </w:p>
          <w:p w14:paraId="4543520C" w14:textId="1EF8BB6C"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Định dạng dd/mm/yyyy</w:t>
            </w:r>
            <w:r>
              <w:t xml:space="preserve"> </w:t>
            </w:r>
            <w:r w:rsidRPr="002B44C4">
              <w:t>hh:mm</w:t>
            </w:r>
          </w:p>
        </w:tc>
      </w:tr>
      <w:tr w:rsidR="00EC65D7" w:rsidRPr="002B44C4" w14:paraId="056D3F72" w14:textId="77777777" w:rsidTr="00E34A49">
        <w:trPr>
          <w:trHeight w:val="284"/>
          <w:jc w:val="center"/>
        </w:trPr>
        <w:tc>
          <w:tcPr>
            <w:tcW w:w="881" w:type="dxa"/>
            <w:shd w:val="clear" w:color="auto" w:fill="auto"/>
            <w:vAlign w:val="center"/>
          </w:tcPr>
          <w:p w14:paraId="5FA6C3BE" w14:textId="77777777" w:rsidR="00EC65D7" w:rsidRPr="002B44C4" w:rsidRDefault="00EC65D7" w:rsidP="00EC65D7">
            <w:pPr>
              <w:spacing w:before="60" w:after="60" w:line="360" w:lineRule="auto"/>
              <w:ind w:left="142"/>
              <w:rPr>
                <w:b/>
              </w:rPr>
            </w:pPr>
            <w:r w:rsidRPr="002B44C4">
              <w:rPr>
                <w:b/>
              </w:rPr>
              <w:t>11</w:t>
            </w:r>
          </w:p>
        </w:tc>
        <w:tc>
          <w:tcPr>
            <w:tcW w:w="1949" w:type="dxa"/>
          </w:tcPr>
          <w:p w14:paraId="1BB027D8" w14:textId="3943A57E" w:rsidR="00EC65D7" w:rsidRPr="002B44C4" w:rsidRDefault="00EC65D7" w:rsidP="00EC65D7">
            <w:pPr>
              <w:keepLines/>
              <w:widowControl w:val="0"/>
              <w:pBdr>
                <w:top w:val="nil"/>
                <w:left w:val="nil"/>
                <w:bottom w:val="nil"/>
                <w:right w:val="nil"/>
                <w:between w:val="nil"/>
              </w:pBdr>
              <w:spacing w:before="60" w:after="60"/>
            </w:pPr>
            <w:r w:rsidRPr="002B44C4">
              <w:t>Đơn vị cấp đơn</w:t>
            </w:r>
          </w:p>
        </w:tc>
        <w:tc>
          <w:tcPr>
            <w:tcW w:w="1418" w:type="dxa"/>
          </w:tcPr>
          <w:p w14:paraId="4FF53873" w14:textId="2D4F553A"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74CA986" w14:textId="3136C199"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0D836959" w14:textId="54E4A322"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Lựa chọn đơn vị thực hiện cấp đơn từ danh mục đơn vị cấp đơn trong hệ thống</w:t>
            </w:r>
          </w:p>
        </w:tc>
      </w:tr>
      <w:tr w:rsidR="00EC65D7" w:rsidRPr="002B44C4" w14:paraId="3A3053DF" w14:textId="77777777" w:rsidTr="00E34A49">
        <w:trPr>
          <w:trHeight w:val="284"/>
          <w:jc w:val="center"/>
        </w:trPr>
        <w:tc>
          <w:tcPr>
            <w:tcW w:w="881" w:type="dxa"/>
            <w:shd w:val="clear" w:color="auto" w:fill="auto"/>
            <w:vAlign w:val="center"/>
          </w:tcPr>
          <w:p w14:paraId="4B27B029" w14:textId="77777777" w:rsidR="00EC65D7" w:rsidRPr="002B44C4" w:rsidRDefault="00EC65D7" w:rsidP="00EC65D7">
            <w:pPr>
              <w:spacing w:before="60" w:after="60" w:line="360" w:lineRule="auto"/>
              <w:ind w:left="142"/>
              <w:rPr>
                <w:b/>
              </w:rPr>
            </w:pPr>
            <w:r w:rsidRPr="002B44C4">
              <w:rPr>
                <w:b/>
              </w:rPr>
              <w:t>12</w:t>
            </w:r>
          </w:p>
        </w:tc>
        <w:tc>
          <w:tcPr>
            <w:tcW w:w="1949" w:type="dxa"/>
          </w:tcPr>
          <w:p w14:paraId="4C9DF421" w14:textId="2A409B68" w:rsidR="00EC65D7" w:rsidRPr="002B44C4" w:rsidRDefault="00EC65D7" w:rsidP="00EC65D7">
            <w:pPr>
              <w:keepLines/>
              <w:widowControl w:val="0"/>
              <w:pBdr>
                <w:top w:val="nil"/>
                <w:left w:val="nil"/>
                <w:bottom w:val="nil"/>
                <w:right w:val="nil"/>
                <w:between w:val="nil"/>
              </w:pBdr>
              <w:spacing w:before="60" w:after="60"/>
            </w:pPr>
            <w:r w:rsidRPr="002B44C4">
              <w:t>Đối tượng bị tổn thất</w:t>
            </w:r>
          </w:p>
        </w:tc>
        <w:tc>
          <w:tcPr>
            <w:tcW w:w="1418" w:type="dxa"/>
          </w:tcPr>
          <w:p w14:paraId="62AB6AA8" w14:textId="2F8EFD48" w:rsidR="00EC65D7" w:rsidRPr="002B44C4" w:rsidRDefault="00EC65D7" w:rsidP="00EC65D7">
            <w:pPr>
              <w:keepLines/>
              <w:widowControl w:val="0"/>
              <w:pBdr>
                <w:top w:val="nil"/>
                <w:left w:val="nil"/>
                <w:bottom w:val="nil"/>
                <w:right w:val="nil"/>
                <w:between w:val="nil"/>
              </w:pBdr>
              <w:spacing w:before="60" w:after="60"/>
            </w:pPr>
            <w:r w:rsidRPr="002B44C4">
              <w:t>Selectbox</w:t>
            </w:r>
          </w:p>
        </w:tc>
        <w:tc>
          <w:tcPr>
            <w:tcW w:w="1237" w:type="dxa"/>
          </w:tcPr>
          <w:p w14:paraId="72EE17AB" w14:textId="1EF4F0BA"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6527929C" w14:textId="33D9211E"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Đối tượng bị tổn thất</w:t>
            </w:r>
          </w:p>
        </w:tc>
      </w:tr>
      <w:tr w:rsidR="00EC65D7" w:rsidRPr="002B44C4" w14:paraId="58D5FE08" w14:textId="77777777" w:rsidTr="00E34A49">
        <w:trPr>
          <w:trHeight w:val="284"/>
          <w:jc w:val="center"/>
        </w:trPr>
        <w:tc>
          <w:tcPr>
            <w:tcW w:w="881" w:type="dxa"/>
            <w:shd w:val="clear" w:color="auto" w:fill="auto"/>
            <w:vAlign w:val="center"/>
          </w:tcPr>
          <w:p w14:paraId="6B0E6CBF" w14:textId="77777777" w:rsidR="00EC65D7" w:rsidRPr="002B44C4" w:rsidRDefault="00EC65D7" w:rsidP="00EC65D7">
            <w:pPr>
              <w:spacing w:before="60" w:after="60" w:line="360" w:lineRule="auto"/>
              <w:ind w:left="142"/>
              <w:rPr>
                <w:b/>
              </w:rPr>
            </w:pPr>
            <w:r w:rsidRPr="002B44C4">
              <w:rPr>
                <w:b/>
              </w:rPr>
              <w:t>13</w:t>
            </w:r>
          </w:p>
        </w:tc>
        <w:tc>
          <w:tcPr>
            <w:tcW w:w="1949" w:type="dxa"/>
          </w:tcPr>
          <w:p w14:paraId="236EDA51" w14:textId="222DAA10" w:rsidR="00EC65D7" w:rsidRPr="002B44C4" w:rsidRDefault="00EC65D7" w:rsidP="00EC65D7">
            <w:pPr>
              <w:keepLines/>
              <w:widowControl w:val="0"/>
              <w:pBdr>
                <w:top w:val="nil"/>
                <w:left w:val="nil"/>
                <w:bottom w:val="nil"/>
                <w:right w:val="nil"/>
                <w:between w:val="nil"/>
              </w:pBdr>
              <w:spacing w:before="60" w:after="60"/>
            </w:pPr>
            <w:r w:rsidRPr="002B44C4">
              <w:t>Thời gian tổn thất</w:t>
            </w:r>
          </w:p>
        </w:tc>
        <w:tc>
          <w:tcPr>
            <w:tcW w:w="1418" w:type="dxa"/>
          </w:tcPr>
          <w:p w14:paraId="6EBA23E0" w14:textId="128096B5"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5FE95B0A" w14:textId="459DE78C"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1340B2C0"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thời gian bị tổn thất</w:t>
            </w:r>
          </w:p>
          <w:p w14:paraId="75FF2908" w14:textId="341639B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Định dạng dd/mm/yyyy</w:t>
            </w:r>
            <w:r>
              <w:t xml:space="preserve"> </w:t>
            </w:r>
            <w:r w:rsidRPr="002B44C4">
              <w:t>hh:mm</w:t>
            </w:r>
          </w:p>
        </w:tc>
      </w:tr>
      <w:tr w:rsidR="00EC65D7" w:rsidRPr="002B44C4" w14:paraId="6FEABADA" w14:textId="77777777" w:rsidTr="00E34A49">
        <w:trPr>
          <w:trHeight w:val="284"/>
          <w:jc w:val="center"/>
        </w:trPr>
        <w:tc>
          <w:tcPr>
            <w:tcW w:w="881" w:type="dxa"/>
            <w:shd w:val="clear" w:color="auto" w:fill="auto"/>
            <w:vAlign w:val="center"/>
          </w:tcPr>
          <w:p w14:paraId="247F68ED" w14:textId="77777777" w:rsidR="00EC65D7" w:rsidRPr="002B44C4" w:rsidRDefault="00EC65D7" w:rsidP="00EC65D7">
            <w:pPr>
              <w:spacing w:before="60" w:after="60" w:line="360" w:lineRule="auto"/>
              <w:ind w:left="142"/>
              <w:rPr>
                <w:b/>
              </w:rPr>
            </w:pPr>
            <w:r w:rsidRPr="002B44C4">
              <w:rPr>
                <w:b/>
              </w:rPr>
              <w:t>14</w:t>
            </w:r>
          </w:p>
        </w:tc>
        <w:tc>
          <w:tcPr>
            <w:tcW w:w="1949" w:type="dxa"/>
          </w:tcPr>
          <w:p w14:paraId="46E914C7" w14:textId="38021E9D" w:rsidR="00EC65D7" w:rsidRPr="002B44C4" w:rsidRDefault="00EC65D7" w:rsidP="00EC65D7">
            <w:pPr>
              <w:keepLines/>
              <w:widowControl w:val="0"/>
              <w:pBdr>
                <w:top w:val="nil"/>
                <w:left w:val="nil"/>
                <w:bottom w:val="nil"/>
                <w:right w:val="nil"/>
                <w:between w:val="nil"/>
              </w:pBdr>
              <w:spacing w:before="60" w:after="60"/>
            </w:pPr>
            <w:r w:rsidRPr="002B44C4">
              <w:t>Địa điểm xảy ra tổn thất</w:t>
            </w:r>
          </w:p>
        </w:tc>
        <w:tc>
          <w:tcPr>
            <w:tcW w:w="1418" w:type="dxa"/>
          </w:tcPr>
          <w:p w14:paraId="76CEF779" w14:textId="474FC9BF"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0EAD3C35" w14:textId="000EC740"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2FB72741"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địa điểm xảy ra tổn thất</w:t>
            </w:r>
          </w:p>
          <w:p w14:paraId="7CF8CD59" w14:textId="2069A442"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3DF1B83B" w14:textId="77777777" w:rsidTr="00E34A49">
        <w:trPr>
          <w:trHeight w:val="284"/>
          <w:jc w:val="center"/>
        </w:trPr>
        <w:tc>
          <w:tcPr>
            <w:tcW w:w="881" w:type="dxa"/>
            <w:shd w:val="clear" w:color="auto" w:fill="auto"/>
            <w:vAlign w:val="center"/>
          </w:tcPr>
          <w:p w14:paraId="1B0F3036" w14:textId="77777777" w:rsidR="00EC65D7" w:rsidRPr="002B44C4" w:rsidRDefault="00EC65D7" w:rsidP="00EC65D7">
            <w:pPr>
              <w:spacing w:before="60" w:after="60" w:line="360" w:lineRule="auto"/>
              <w:ind w:left="142"/>
              <w:rPr>
                <w:b/>
              </w:rPr>
            </w:pPr>
            <w:r w:rsidRPr="002B44C4">
              <w:rPr>
                <w:b/>
              </w:rPr>
              <w:t>15</w:t>
            </w:r>
          </w:p>
        </w:tc>
        <w:tc>
          <w:tcPr>
            <w:tcW w:w="1949" w:type="dxa"/>
          </w:tcPr>
          <w:p w14:paraId="30B95A90" w14:textId="1D212C04" w:rsidR="00EC65D7" w:rsidRPr="002B44C4" w:rsidRDefault="00EC65D7" w:rsidP="00EC65D7">
            <w:pPr>
              <w:keepLines/>
              <w:widowControl w:val="0"/>
              <w:pBdr>
                <w:top w:val="nil"/>
                <w:left w:val="nil"/>
                <w:bottom w:val="nil"/>
                <w:right w:val="nil"/>
                <w:between w:val="nil"/>
              </w:pBdr>
              <w:spacing w:before="60" w:after="60"/>
            </w:pPr>
            <w:r w:rsidRPr="002B44C4">
              <w:t>Ước lượng tổn thất</w:t>
            </w:r>
          </w:p>
        </w:tc>
        <w:tc>
          <w:tcPr>
            <w:tcW w:w="1418" w:type="dxa"/>
          </w:tcPr>
          <w:p w14:paraId="51D42313" w14:textId="1D35B1B3" w:rsidR="00EC65D7" w:rsidRPr="002B44C4" w:rsidRDefault="00EC65D7" w:rsidP="00EC65D7">
            <w:pPr>
              <w:keepLines/>
              <w:widowControl w:val="0"/>
              <w:pBdr>
                <w:top w:val="nil"/>
                <w:left w:val="nil"/>
                <w:bottom w:val="nil"/>
                <w:right w:val="nil"/>
                <w:between w:val="nil"/>
              </w:pBdr>
              <w:spacing w:before="60" w:after="60"/>
            </w:pPr>
            <w:r w:rsidRPr="002B44C4">
              <w:t>Number</w:t>
            </w:r>
          </w:p>
        </w:tc>
        <w:tc>
          <w:tcPr>
            <w:tcW w:w="1237" w:type="dxa"/>
          </w:tcPr>
          <w:p w14:paraId="30A6EF3D" w14:textId="78BEC753"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690" w:type="dxa"/>
          </w:tcPr>
          <w:p w14:paraId="58B62EED"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Khách hàng tự ước lượng tổn thất và nhập thông tin ước lượng số tiền tổn thất theo VND hoặc USD</w:t>
            </w:r>
          </w:p>
          <w:p w14:paraId="60332398"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số nguyên dương</w:t>
            </w:r>
          </w:p>
          <w:p w14:paraId="525264CC" w14:textId="24E974D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15 số</w:t>
            </w:r>
          </w:p>
        </w:tc>
      </w:tr>
      <w:tr w:rsidR="00EC65D7" w:rsidRPr="002B44C4" w14:paraId="24B30564" w14:textId="77777777" w:rsidTr="00E34A49">
        <w:trPr>
          <w:trHeight w:val="284"/>
          <w:jc w:val="center"/>
        </w:trPr>
        <w:tc>
          <w:tcPr>
            <w:tcW w:w="881" w:type="dxa"/>
            <w:shd w:val="clear" w:color="auto" w:fill="auto"/>
            <w:vAlign w:val="center"/>
          </w:tcPr>
          <w:p w14:paraId="7D358C44" w14:textId="77777777" w:rsidR="00EC65D7" w:rsidRPr="002B44C4" w:rsidRDefault="00EC65D7" w:rsidP="00EC65D7">
            <w:pPr>
              <w:spacing w:before="60" w:after="60" w:line="360" w:lineRule="auto"/>
              <w:ind w:left="142"/>
              <w:rPr>
                <w:b/>
              </w:rPr>
            </w:pPr>
            <w:r w:rsidRPr="002B44C4">
              <w:rPr>
                <w:b/>
              </w:rPr>
              <w:t>16</w:t>
            </w:r>
          </w:p>
        </w:tc>
        <w:tc>
          <w:tcPr>
            <w:tcW w:w="1949" w:type="dxa"/>
          </w:tcPr>
          <w:p w14:paraId="0A530EEF" w14:textId="7EDD99AA" w:rsidR="00EC65D7" w:rsidRPr="002B44C4" w:rsidRDefault="00EC65D7" w:rsidP="00EC65D7">
            <w:pPr>
              <w:keepLines/>
              <w:widowControl w:val="0"/>
              <w:pBdr>
                <w:top w:val="nil"/>
                <w:left w:val="nil"/>
                <w:bottom w:val="nil"/>
                <w:right w:val="nil"/>
                <w:between w:val="nil"/>
              </w:pBdr>
              <w:spacing w:before="60" w:after="60"/>
            </w:pPr>
            <w:r w:rsidRPr="002B44C4">
              <w:t>Nguyên nhân sơ bộ</w:t>
            </w:r>
          </w:p>
        </w:tc>
        <w:tc>
          <w:tcPr>
            <w:tcW w:w="1418" w:type="dxa"/>
          </w:tcPr>
          <w:p w14:paraId="2F708E9D" w14:textId="07E649A4"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4630B49" w14:textId="31140D06"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00A7803A"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nguyên nhân sơ bộ xảy ra tổn thất</w:t>
            </w:r>
          </w:p>
          <w:p w14:paraId="0C1BE1D3" w14:textId="34EEF28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3F2FB104" w14:textId="77777777" w:rsidTr="00E34A49">
        <w:trPr>
          <w:trHeight w:val="284"/>
          <w:jc w:val="center"/>
        </w:trPr>
        <w:tc>
          <w:tcPr>
            <w:tcW w:w="881" w:type="dxa"/>
            <w:shd w:val="clear" w:color="auto" w:fill="auto"/>
            <w:vAlign w:val="center"/>
          </w:tcPr>
          <w:p w14:paraId="02E2877A" w14:textId="77777777" w:rsidR="00EC65D7" w:rsidRPr="002B44C4" w:rsidRDefault="00EC65D7" w:rsidP="00EC65D7">
            <w:pPr>
              <w:spacing w:before="60" w:after="60" w:line="360" w:lineRule="auto"/>
              <w:ind w:left="142"/>
              <w:rPr>
                <w:b/>
              </w:rPr>
            </w:pPr>
            <w:r w:rsidRPr="002B44C4">
              <w:rPr>
                <w:b/>
              </w:rPr>
              <w:t>17</w:t>
            </w:r>
          </w:p>
        </w:tc>
        <w:tc>
          <w:tcPr>
            <w:tcW w:w="1949" w:type="dxa"/>
          </w:tcPr>
          <w:p w14:paraId="477404FF" w14:textId="1204BFDB" w:rsidR="00EC65D7" w:rsidRPr="002B44C4" w:rsidRDefault="00EC65D7" w:rsidP="00EC65D7">
            <w:pPr>
              <w:keepLines/>
              <w:widowControl w:val="0"/>
              <w:pBdr>
                <w:top w:val="nil"/>
                <w:left w:val="nil"/>
                <w:bottom w:val="nil"/>
                <w:right w:val="nil"/>
                <w:between w:val="nil"/>
              </w:pBdr>
              <w:spacing w:before="60" w:after="60"/>
            </w:pPr>
            <w:r w:rsidRPr="002B44C4">
              <w:t>Phương án khắc phục</w:t>
            </w:r>
            <w:r>
              <w:t xml:space="preserve"> thiệt hại</w:t>
            </w:r>
          </w:p>
        </w:tc>
        <w:tc>
          <w:tcPr>
            <w:tcW w:w="1418" w:type="dxa"/>
          </w:tcPr>
          <w:p w14:paraId="48F094E3" w14:textId="6385994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6A53AA6" w14:textId="5D8871D7"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690" w:type="dxa"/>
          </w:tcPr>
          <w:p w14:paraId="266492EC"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phương án khắc phục tổn thất</w:t>
            </w:r>
          </w:p>
          <w:p w14:paraId="508CA8AC" w14:textId="7B65398E"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EC65D7" w:rsidRPr="002B44C4" w14:paraId="25D80F12" w14:textId="77777777" w:rsidTr="00E34A49">
        <w:trPr>
          <w:trHeight w:val="284"/>
          <w:jc w:val="center"/>
        </w:trPr>
        <w:tc>
          <w:tcPr>
            <w:tcW w:w="881" w:type="dxa"/>
            <w:shd w:val="clear" w:color="auto" w:fill="auto"/>
            <w:vAlign w:val="center"/>
          </w:tcPr>
          <w:p w14:paraId="23A6BAD3" w14:textId="77777777" w:rsidR="00EC65D7" w:rsidRPr="002B44C4" w:rsidRDefault="00EC65D7" w:rsidP="00EC65D7">
            <w:pPr>
              <w:spacing w:before="60" w:after="60" w:line="360" w:lineRule="auto"/>
              <w:ind w:left="142"/>
              <w:rPr>
                <w:b/>
              </w:rPr>
            </w:pPr>
            <w:r w:rsidRPr="002B44C4">
              <w:rPr>
                <w:b/>
              </w:rPr>
              <w:lastRenderedPageBreak/>
              <w:t>18</w:t>
            </w:r>
          </w:p>
        </w:tc>
        <w:tc>
          <w:tcPr>
            <w:tcW w:w="1949" w:type="dxa"/>
          </w:tcPr>
          <w:p w14:paraId="4E59F85C" w14:textId="2DFD4E11" w:rsidR="00EC65D7" w:rsidRPr="002B44C4" w:rsidRDefault="00EC65D7" w:rsidP="00EC65D7">
            <w:pPr>
              <w:keepLines/>
              <w:widowControl w:val="0"/>
              <w:pBdr>
                <w:top w:val="nil"/>
                <w:left w:val="nil"/>
                <w:bottom w:val="nil"/>
                <w:right w:val="nil"/>
                <w:between w:val="nil"/>
              </w:pBdr>
              <w:spacing w:before="60" w:after="60"/>
            </w:pPr>
            <w:r w:rsidRPr="002B44C4">
              <w:t>Thông tin khác</w:t>
            </w:r>
          </w:p>
        </w:tc>
        <w:tc>
          <w:tcPr>
            <w:tcW w:w="1418" w:type="dxa"/>
          </w:tcPr>
          <w:p w14:paraId="6C99B4BD" w14:textId="085041FE"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6ED4749" w14:textId="4B9DB6A5"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690" w:type="dxa"/>
          </w:tcPr>
          <w:p w14:paraId="25CF0092"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khác về tổn thất nếu có</w:t>
            </w:r>
          </w:p>
          <w:p w14:paraId="5FB7B643" w14:textId="115597D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1000 ký tự</w:t>
            </w:r>
          </w:p>
        </w:tc>
      </w:tr>
      <w:tr w:rsidR="00EC65D7" w:rsidRPr="002B44C4" w14:paraId="571E9C97" w14:textId="77777777" w:rsidTr="00E34A49">
        <w:trPr>
          <w:trHeight w:val="284"/>
          <w:jc w:val="center"/>
        </w:trPr>
        <w:tc>
          <w:tcPr>
            <w:tcW w:w="881" w:type="dxa"/>
            <w:shd w:val="clear" w:color="auto" w:fill="auto"/>
            <w:vAlign w:val="center"/>
          </w:tcPr>
          <w:p w14:paraId="2C1B8C46" w14:textId="3186EEDC" w:rsidR="00EC65D7" w:rsidRPr="002B44C4" w:rsidRDefault="00EC65D7" w:rsidP="00EC65D7">
            <w:pPr>
              <w:spacing w:before="60" w:after="60" w:line="360" w:lineRule="auto"/>
              <w:ind w:left="142"/>
              <w:rPr>
                <w:b/>
              </w:rPr>
            </w:pPr>
            <w:r w:rsidRPr="002B44C4">
              <w:rPr>
                <w:b/>
              </w:rPr>
              <w:t>19</w:t>
            </w:r>
          </w:p>
        </w:tc>
        <w:tc>
          <w:tcPr>
            <w:tcW w:w="1949" w:type="dxa"/>
          </w:tcPr>
          <w:p w14:paraId="37E11ED0" w14:textId="5B84D338" w:rsidR="00EC65D7" w:rsidRPr="002B44C4" w:rsidRDefault="00EC65D7" w:rsidP="00EC65D7">
            <w:pPr>
              <w:keepLines/>
              <w:widowControl w:val="0"/>
              <w:pBdr>
                <w:top w:val="nil"/>
                <w:left w:val="nil"/>
                <w:bottom w:val="nil"/>
                <w:right w:val="nil"/>
                <w:between w:val="nil"/>
              </w:pBdr>
              <w:spacing w:before="60" w:after="60"/>
            </w:pPr>
            <w:r w:rsidRPr="002B44C4">
              <w:t>Hình thức tiếp nhận</w:t>
            </w:r>
          </w:p>
        </w:tc>
        <w:tc>
          <w:tcPr>
            <w:tcW w:w="1418" w:type="dxa"/>
          </w:tcPr>
          <w:p w14:paraId="5267F30B" w14:textId="11A7ED81" w:rsidR="00EC65D7" w:rsidRPr="002B44C4" w:rsidRDefault="00EC65D7" w:rsidP="00EC65D7">
            <w:pPr>
              <w:keepLines/>
              <w:widowControl w:val="0"/>
              <w:pBdr>
                <w:top w:val="nil"/>
                <w:left w:val="nil"/>
                <w:bottom w:val="nil"/>
                <w:right w:val="nil"/>
                <w:between w:val="nil"/>
              </w:pBdr>
              <w:spacing w:before="60" w:after="60"/>
            </w:pPr>
            <w:r w:rsidRPr="002B44C4">
              <w:t>Listbox</w:t>
            </w:r>
          </w:p>
        </w:tc>
        <w:tc>
          <w:tcPr>
            <w:tcW w:w="1237" w:type="dxa"/>
          </w:tcPr>
          <w:p w14:paraId="3DA727CE" w14:textId="39232BD6"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78E3D2E5" w14:textId="47D47C08"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Chọn từ danh mục hình thức tiếp nhận thông tin tổn thất</w:t>
            </w:r>
          </w:p>
        </w:tc>
      </w:tr>
      <w:tr w:rsidR="00EC65D7" w:rsidRPr="002B44C4" w14:paraId="2B5954F0" w14:textId="77777777" w:rsidTr="00E34A49">
        <w:trPr>
          <w:trHeight w:val="284"/>
          <w:jc w:val="center"/>
        </w:trPr>
        <w:tc>
          <w:tcPr>
            <w:tcW w:w="881" w:type="dxa"/>
            <w:shd w:val="clear" w:color="auto" w:fill="auto"/>
            <w:vAlign w:val="center"/>
          </w:tcPr>
          <w:p w14:paraId="2497970D" w14:textId="5657253B" w:rsidR="00EC65D7" w:rsidRPr="002B44C4" w:rsidRDefault="00EC65D7" w:rsidP="00EC65D7">
            <w:pPr>
              <w:spacing w:before="60" w:after="60" w:line="360" w:lineRule="auto"/>
              <w:ind w:left="142"/>
              <w:rPr>
                <w:b/>
              </w:rPr>
            </w:pPr>
            <w:r w:rsidRPr="002B44C4">
              <w:rPr>
                <w:b/>
              </w:rPr>
              <w:t>20</w:t>
            </w:r>
          </w:p>
        </w:tc>
        <w:tc>
          <w:tcPr>
            <w:tcW w:w="1949" w:type="dxa"/>
          </w:tcPr>
          <w:p w14:paraId="668A9128" w14:textId="60741BA3" w:rsidR="00EC65D7" w:rsidRPr="002B44C4" w:rsidRDefault="00EC65D7" w:rsidP="00EC65D7">
            <w:pPr>
              <w:keepLines/>
              <w:widowControl w:val="0"/>
              <w:pBdr>
                <w:top w:val="nil"/>
                <w:left w:val="nil"/>
                <w:bottom w:val="nil"/>
                <w:right w:val="nil"/>
                <w:between w:val="nil"/>
              </w:pBdr>
              <w:spacing w:before="60" w:after="60"/>
            </w:pPr>
            <w:r w:rsidRPr="002B44C4">
              <w:t>Người tiếp nhận</w:t>
            </w:r>
          </w:p>
        </w:tc>
        <w:tc>
          <w:tcPr>
            <w:tcW w:w="1418" w:type="dxa"/>
          </w:tcPr>
          <w:p w14:paraId="6CEF97A6" w14:textId="61553406"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621621DC" w14:textId="64A65F11"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27815E7D" w14:textId="50AEEF10"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Người tiếp nhận khai báo tổn thất</w:t>
            </w:r>
          </w:p>
          <w:p w14:paraId="4A5E581E"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Mặc định hiển thị thông tin theo tài khoản đăng nhập và cho phép sửa</w:t>
            </w:r>
          </w:p>
          <w:p w14:paraId="3E99BFA1" w14:textId="72ACDAD0"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EC65D7" w:rsidRPr="002B44C4" w14:paraId="5E41AE2D" w14:textId="77777777" w:rsidTr="00E34A49">
        <w:trPr>
          <w:trHeight w:val="284"/>
          <w:jc w:val="center"/>
        </w:trPr>
        <w:tc>
          <w:tcPr>
            <w:tcW w:w="881" w:type="dxa"/>
            <w:shd w:val="clear" w:color="auto" w:fill="auto"/>
            <w:vAlign w:val="center"/>
          </w:tcPr>
          <w:p w14:paraId="52F9D4A9" w14:textId="3D9E061D" w:rsidR="00EC65D7" w:rsidRPr="002B44C4" w:rsidRDefault="00EC65D7" w:rsidP="00EC65D7">
            <w:pPr>
              <w:spacing w:before="60" w:after="60" w:line="360" w:lineRule="auto"/>
              <w:ind w:left="142"/>
              <w:rPr>
                <w:b/>
              </w:rPr>
            </w:pPr>
            <w:r w:rsidRPr="002B44C4">
              <w:rPr>
                <w:b/>
              </w:rPr>
              <w:t>21</w:t>
            </w:r>
          </w:p>
        </w:tc>
        <w:tc>
          <w:tcPr>
            <w:tcW w:w="1949" w:type="dxa"/>
          </w:tcPr>
          <w:p w14:paraId="556041A4" w14:textId="1B62A822" w:rsidR="00EC65D7" w:rsidRPr="002B44C4" w:rsidRDefault="00EC65D7" w:rsidP="00EC65D7">
            <w:pPr>
              <w:keepLines/>
              <w:widowControl w:val="0"/>
              <w:pBdr>
                <w:top w:val="nil"/>
                <w:left w:val="nil"/>
                <w:bottom w:val="nil"/>
                <w:right w:val="nil"/>
                <w:between w:val="nil"/>
              </w:pBdr>
              <w:spacing w:before="60" w:after="60"/>
            </w:pPr>
            <w:r w:rsidRPr="002B44C4">
              <w:t>Thời gian tiếp nhận</w:t>
            </w:r>
          </w:p>
        </w:tc>
        <w:tc>
          <w:tcPr>
            <w:tcW w:w="1418" w:type="dxa"/>
          </w:tcPr>
          <w:p w14:paraId="68C32025" w14:textId="78252F64" w:rsidR="00EC65D7" w:rsidRPr="002B44C4" w:rsidRDefault="00EC65D7" w:rsidP="00EC65D7">
            <w:pPr>
              <w:keepLines/>
              <w:widowControl w:val="0"/>
              <w:pBdr>
                <w:top w:val="nil"/>
                <w:left w:val="nil"/>
                <w:bottom w:val="nil"/>
                <w:right w:val="nil"/>
                <w:between w:val="nil"/>
              </w:pBdr>
              <w:spacing w:before="60" w:after="60"/>
            </w:pPr>
            <w:r w:rsidRPr="002B44C4">
              <w:t>Datetime</w:t>
            </w:r>
          </w:p>
        </w:tc>
        <w:tc>
          <w:tcPr>
            <w:tcW w:w="1237" w:type="dxa"/>
          </w:tcPr>
          <w:p w14:paraId="445D74CD" w14:textId="3DCB0206"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538F4DA4" w14:textId="061DE81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Thời gian tiếp nhận khai báo tổn thất</w:t>
            </w:r>
          </w:p>
          <w:p w14:paraId="5E60DF6C"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Mặc định hiển thị ngày giờ hiện tại và cho phép sửa</w:t>
            </w:r>
          </w:p>
          <w:p w14:paraId="20B5170A" w14:textId="4B15DBA8"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Định dạng dd/mm/yyyy hh:mm</w:t>
            </w:r>
          </w:p>
        </w:tc>
      </w:tr>
      <w:tr w:rsidR="00EC65D7" w:rsidRPr="002B44C4" w14:paraId="442F1F64" w14:textId="77777777" w:rsidTr="00E34A49">
        <w:trPr>
          <w:trHeight w:val="284"/>
          <w:jc w:val="center"/>
        </w:trPr>
        <w:tc>
          <w:tcPr>
            <w:tcW w:w="881" w:type="dxa"/>
            <w:shd w:val="clear" w:color="auto" w:fill="auto"/>
            <w:vAlign w:val="center"/>
          </w:tcPr>
          <w:p w14:paraId="6CC6DA23" w14:textId="5C25A294" w:rsidR="00EC65D7" w:rsidRPr="002B44C4" w:rsidRDefault="00EC65D7" w:rsidP="00EC65D7">
            <w:pPr>
              <w:spacing w:before="60" w:after="60" w:line="360" w:lineRule="auto"/>
              <w:ind w:left="142"/>
              <w:rPr>
                <w:b/>
              </w:rPr>
            </w:pPr>
            <w:r w:rsidRPr="002B44C4">
              <w:rPr>
                <w:b/>
              </w:rPr>
              <w:t>22</w:t>
            </w:r>
          </w:p>
        </w:tc>
        <w:tc>
          <w:tcPr>
            <w:tcW w:w="1949" w:type="dxa"/>
          </w:tcPr>
          <w:p w14:paraId="23AB5E30" w14:textId="2B084E24" w:rsidR="00EC65D7" w:rsidRPr="002B44C4" w:rsidRDefault="00DA3073" w:rsidP="00EC65D7">
            <w:pPr>
              <w:keepLines/>
              <w:widowControl w:val="0"/>
              <w:pBdr>
                <w:top w:val="nil"/>
                <w:left w:val="nil"/>
                <w:bottom w:val="nil"/>
                <w:right w:val="nil"/>
                <w:between w:val="nil"/>
              </w:pBdr>
              <w:spacing w:before="60" w:after="60"/>
            </w:pPr>
            <w:sdt>
              <w:sdtPr>
                <w:tag w:val="goog_rdk_20"/>
                <w:id w:val="-154382103"/>
              </w:sdtPr>
              <w:sdtEndPr/>
              <w:sdtContent/>
            </w:sdt>
            <w:r w:rsidR="00EC65D7" w:rsidRPr="002B44C4">
              <w:t>Đề nghị/đề xuất</w:t>
            </w:r>
          </w:p>
        </w:tc>
        <w:tc>
          <w:tcPr>
            <w:tcW w:w="1418" w:type="dxa"/>
          </w:tcPr>
          <w:p w14:paraId="00491974"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7C581F2" w14:textId="65FCB90D" w:rsidR="00EC65D7" w:rsidRPr="002B44C4" w:rsidRDefault="00EC65D7" w:rsidP="00EC65D7">
            <w:pPr>
              <w:keepLines/>
              <w:widowControl w:val="0"/>
              <w:pBdr>
                <w:top w:val="nil"/>
                <w:left w:val="nil"/>
                <w:bottom w:val="nil"/>
                <w:right w:val="nil"/>
                <w:between w:val="nil"/>
              </w:pBdr>
              <w:spacing w:before="60" w:after="60"/>
              <w:jc w:val="center"/>
            </w:pPr>
            <w:r>
              <w:t>Không</w:t>
            </w:r>
          </w:p>
        </w:tc>
        <w:tc>
          <w:tcPr>
            <w:tcW w:w="3690" w:type="dxa"/>
          </w:tcPr>
          <w:p w14:paraId="529179C5"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r w:rsidRPr="002B44C4">
              <w:t>Nhập thông tin đề xuất kiến nghị về tổn thất nếu có</w:t>
            </w:r>
          </w:p>
          <w:p w14:paraId="0F622B98" w14:textId="302BF969"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Giới hạn 1000 ký tự</w:t>
            </w:r>
          </w:p>
        </w:tc>
      </w:tr>
      <w:tr w:rsidR="00EC65D7" w:rsidRPr="002B44C4" w14:paraId="12F9B8BE" w14:textId="77777777" w:rsidTr="00E34A49">
        <w:trPr>
          <w:trHeight w:val="284"/>
          <w:jc w:val="center"/>
        </w:trPr>
        <w:tc>
          <w:tcPr>
            <w:tcW w:w="881" w:type="dxa"/>
            <w:shd w:val="clear" w:color="auto" w:fill="auto"/>
            <w:vAlign w:val="center"/>
          </w:tcPr>
          <w:p w14:paraId="5ED417E0" w14:textId="4E77EB96" w:rsidR="00EC65D7" w:rsidRPr="002B44C4" w:rsidRDefault="00EC65D7" w:rsidP="00EC65D7">
            <w:pPr>
              <w:spacing w:before="60" w:after="60" w:line="360" w:lineRule="auto"/>
              <w:ind w:left="142"/>
              <w:rPr>
                <w:b/>
              </w:rPr>
            </w:pPr>
            <w:r w:rsidRPr="002B44C4">
              <w:rPr>
                <w:b/>
              </w:rPr>
              <w:t>23</w:t>
            </w:r>
          </w:p>
        </w:tc>
        <w:tc>
          <w:tcPr>
            <w:tcW w:w="1949" w:type="dxa"/>
          </w:tcPr>
          <w:p w14:paraId="09A4C28C" w14:textId="77777777" w:rsidR="00EC65D7" w:rsidRPr="002B44C4" w:rsidRDefault="00EC65D7" w:rsidP="00EC65D7">
            <w:pPr>
              <w:keepLines/>
              <w:widowControl w:val="0"/>
              <w:pBdr>
                <w:top w:val="nil"/>
                <w:left w:val="nil"/>
                <w:bottom w:val="nil"/>
                <w:right w:val="nil"/>
                <w:between w:val="nil"/>
              </w:pBdr>
              <w:spacing w:before="60" w:after="60"/>
            </w:pPr>
            <w:r w:rsidRPr="002B44C4">
              <w:rPr>
                <w:noProof/>
              </w:rPr>
              <w:drawing>
                <wp:inline distT="0" distB="0" distL="0" distR="0" wp14:anchorId="567C7C6A" wp14:editId="00BDDE15">
                  <wp:extent cx="666667" cy="285714"/>
                  <wp:effectExtent l="0" t="0" r="0" b="0"/>
                  <wp:docPr id="6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7"/>
                          <a:srcRect/>
                          <a:stretch>
                            <a:fillRect/>
                          </a:stretch>
                        </pic:blipFill>
                        <pic:spPr>
                          <a:xfrm>
                            <a:off x="0" y="0"/>
                            <a:ext cx="666667" cy="285714"/>
                          </a:xfrm>
                          <a:prstGeom prst="rect">
                            <a:avLst/>
                          </a:prstGeom>
                          <a:ln/>
                        </pic:spPr>
                      </pic:pic>
                    </a:graphicData>
                  </a:graphic>
                </wp:inline>
              </w:drawing>
            </w:r>
          </w:p>
        </w:tc>
        <w:tc>
          <w:tcPr>
            <w:tcW w:w="1418" w:type="dxa"/>
          </w:tcPr>
          <w:p w14:paraId="10C823FE" w14:textId="736E92AB" w:rsidR="00EC65D7" w:rsidRPr="002B44C4" w:rsidRDefault="00EC65D7" w:rsidP="00EC65D7">
            <w:pPr>
              <w:keepLines/>
              <w:widowControl w:val="0"/>
              <w:pBdr>
                <w:top w:val="nil"/>
                <w:left w:val="nil"/>
                <w:bottom w:val="nil"/>
                <w:right w:val="nil"/>
                <w:between w:val="nil"/>
              </w:pBdr>
              <w:spacing w:before="60" w:after="60"/>
            </w:pPr>
            <w:r>
              <w:t>Button</w:t>
            </w:r>
          </w:p>
        </w:tc>
        <w:tc>
          <w:tcPr>
            <w:tcW w:w="1237" w:type="dxa"/>
          </w:tcPr>
          <w:p w14:paraId="0D59E9EA" w14:textId="77777777" w:rsidR="00EC65D7" w:rsidRPr="002B44C4" w:rsidRDefault="00EC65D7" w:rsidP="00EC65D7">
            <w:pPr>
              <w:keepLines/>
              <w:widowControl w:val="0"/>
              <w:pBdr>
                <w:top w:val="nil"/>
                <w:left w:val="nil"/>
                <w:bottom w:val="nil"/>
                <w:right w:val="nil"/>
                <w:between w:val="nil"/>
              </w:pBdr>
              <w:spacing w:before="60" w:after="60"/>
            </w:pPr>
          </w:p>
        </w:tc>
        <w:tc>
          <w:tcPr>
            <w:tcW w:w="3690" w:type="dxa"/>
          </w:tcPr>
          <w:p w14:paraId="5B0820D6" w14:textId="5F16EB9E" w:rsidR="00EC65D7" w:rsidRPr="002B44C4" w:rsidRDefault="00EC65D7" w:rsidP="00EC65D7">
            <w:pPr>
              <w:keepLines/>
              <w:widowControl w:val="0"/>
              <w:pBdr>
                <w:top w:val="nil"/>
                <w:left w:val="nil"/>
                <w:bottom w:val="nil"/>
                <w:right w:val="nil"/>
                <w:between w:val="nil"/>
              </w:pBdr>
              <w:spacing w:before="60" w:after="60"/>
            </w:pPr>
            <w:r w:rsidRPr="002B44C4">
              <w:t>Lưu thông tin khai báo tổn thất, hệ thống:</w:t>
            </w:r>
          </w:p>
          <w:p w14:paraId="61E0A91A" w14:textId="77777777" w:rsidR="00EC65D7" w:rsidRPr="002B44C4" w:rsidRDefault="00EC65D7" w:rsidP="00EC65D7">
            <w:pPr>
              <w:keepLines/>
              <w:widowControl w:val="0"/>
              <w:pBdr>
                <w:top w:val="nil"/>
                <w:left w:val="nil"/>
                <w:bottom w:val="nil"/>
                <w:right w:val="nil"/>
                <w:between w:val="nil"/>
              </w:pBdr>
              <w:spacing w:before="60" w:after="60"/>
            </w:pPr>
            <w:r w:rsidRPr="002B44C4">
              <w:t>+ Hiển thị thông báo lỗi nếu người dùng không nhập các thông tin bắt buộc nhập hoặc nhập nhưng sai định dạng</w:t>
            </w:r>
          </w:p>
          <w:p w14:paraId="6919846A" w14:textId="2E59E781" w:rsidR="00EC65D7" w:rsidRPr="002B44C4" w:rsidRDefault="00EC65D7" w:rsidP="00EC65D7">
            <w:pPr>
              <w:keepLines/>
              <w:widowControl w:val="0"/>
              <w:pBdr>
                <w:top w:val="nil"/>
                <w:left w:val="nil"/>
                <w:bottom w:val="nil"/>
                <w:right w:val="nil"/>
                <w:between w:val="nil"/>
              </w:pBdr>
              <w:spacing w:before="60" w:after="60"/>
            </w:pPr>
            <w:r w:rsidRPr="002B44C4">
              <w:t>+ Hiển thị thông báo thành công nếu các thông tin nhập vào hợp lệ</w:t>
            </w:r>
          </w:p>
        </w:tc>
      </w:tr>
    </w:tbl>
    <w:p w14:paraId="11310986" w14:textId="77777777" w:rsidR="00C53E9C" w:rsidRPr="002B44C4" w:rsidRDefault="00C53E9C" w:rsidP="00C53E9C"/>
    <w:p w14:paraId="20A31AB7" w14:textId="5AB1741F" w:rsidR="00D741D9" w:rsidRPr="002B44C4" w:rsidRDefault="00D741D9">
      <w:pPr>
        <w:pStyle w:val="Heading2"/>
        <w:numPr>
          <w:ilvl w:val="0"/>
          <w:numId w:val="18"/>
        </w:numPr>
        <w:rPr>
          <w:rFonts w:cs="Times New Roman"/>
          <w:color w:val="auto"/>
          <w:sz w:val="24"/>
          <w:szCs w:val="24"/>
        </w:rPr>
        <w:pPrChange w:id="238" w:author="Microsoft Office User" w:date="2022-09-15T12:06:00Z">
          <w:pPr>
            <w:pStyle w:val="Heading2"/>
            <w:numPr>
              <w:numId w:val="1"/>
            </w:numPr>
            <w:ind w:left="360" w:hanging="360"/>
          </w:pPr>
        </w:pPrChange>
      </w:pPr>
      <w:bookmarkStart w:id="239" w:name="_Tiếp_nhận_và"/>
      <w:bookmarkStart w:id="240" w:name="_Toc113613665"/>
      <w:bookmarkEnd w:id="239"/>
      <w:r w:rsidRPr="002B44C4">
        <w:rPr>
          <w:rFonts w:cs="Times New Roman"/>
          <w:color w:val="auto"/>
          <w:sz w:val="24"/>
          <w:szCs w:val="24"/>
        </w:rPr>
        <w:lastRenderedPageBreak/>
        <w:t>Tiếp nhận và lập báo cáo tổn thất</w:t>
      </w:r>
      <w:bookmarkEnd w:id="240"/>
    </w:p>
    <w:p w14:paraId="3A4DBF2F" w14:textId="3DF905C6" w:rsidR="00F03CE2" w:rsidRPr="002B44C4" w:rsidRDefault="00F03CE2">
      <w:pPr>
        <w:pStyle w:val="Heading3"/>
        <w:numPr>
          <w:ilvl w:val="1"/>
          <w:numId w:val="18"/>
        </w:numPr>
        <w:rPr>
          <w:rFonts w:cs="Times New Roman"/>
          <w:sz w:val="24"/>
        </w:rPr>
        <w:pPrChange w:id="241" w:author="Microsoft Office User" w:date="2022-09-15T12:09:00Z">
          <w:pPr>
            <w:pStyle w:val="Heading3"/>
            <w:numPr>
              <w:ilvl w:val="1"/>
              <w:numId w:val="1"/>
            </w:numPr>
            <w:ind w:left="792" w:hanging="432"/>
          </w:pPr>
        </w:pPrChange>
      </w:pPr>
      <w:bookmarkStart w:id="242" w:name="_Toc113613666"/>
      <w:r w:rsidRPr="002B44C4">
        <w:rPr>
          <w:rFonts w:cs="Times New Roman"/>
          <w:sz w:val="24"/>
        </w:rPr>
        <w:t xml:space="preserve">Quy trình </w:t>
      </w:r>
      <w:bookmarkEnd w:id="242"/>
      <w:r w:rsidR="00DE7B83" w:rsidRPr="002B44C4">
        <w:rPr>
          <w:rFonts w:cs="Times New Roman"/>
          <w:sz w:val="24"/>
        </w:rPr>
        <w:t>nghiệp vụ tổng quát</w:t>
      </w:r>
    </w:p>
    <w:p w14:paraId="1BC88976" w14:textId="11BEFBB4" w:rsidR="00DE7B83" w:rsidRPr="002B44C4" w:rsidRDefault="00DE7B83">
      <w:pPr>
        <w:pStyle w:val="Heading4"/>
        <w:numPr>
          <w:ilvl w:val="2"/>
          <w:numId w:val="18"/>
        </w:numPr>
        <w:rPr>
          <w:rFonts w:cs="Times New Roman"/>
        </w:rPr>
        <w:pPrChange w:id="243" w:author="Microsoft Office User" w:date="2022-09-15T12:11:00Z">
          <w:pPr>
            <w:pStyle w:val="Heading4"/>
            <w:numPr>
              <w:ilvl w:val="2"/>
              <w:numId w:val="1"/>
            </w:numPr>
            <w:ind w:left="1224" w:hanging="504"/>
          </w:pPr>
        </w:pPrChange>
      </w:pPr>
      <w:r w:rsidRPr="002B44C4">
        <w:rPr>
          <w:rFonts w:cs="Times New Roman"/>
        </w:rPr>
        <w:t>Quy trình</w:t>
      </w:r>
    </w:p>
    <w:p w14:paraId="1C06AB21" w14:textId="0DDCDF2A" w:rsidR="00F03CE2" w:rsidRPr="002B44C4" w:rsidRDefault="00657963" w:rsidP="00F03CE2">
      <w:r>
        <w:rPr>
          <w:noProof/>
        </w:rPr>
        <w:drawing>
          <wp:inline distT="0" distB="0" distL="0" distR="0" wp14:anchorId="070F19E0" wp14:editId="01582BD5">
            <wp:extent cx="5731510" cy="6529385"/>
            <wp:effectExtent l="0" t="0" r="2540" b="5080"/>
            <wp:docPr id="476" name="Picture 476" descr="https://f49-zpg-r.zdn.vn/2622723187788812689/7edb634e6344a71af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49-zpg-r.zdn.vn/2622723187788812689/7edb634e6344a71afe5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529385"/>
                    </a:xfrm>
                    <a:prstGeom prst="rect">
                      <a:avLst/>
                    </a:prstGeom>
                    <a:noFill/>
                    <a:ln>
                      <a:noFill/>
                    </a:ln>
                  </pic:spPr>
                </pic:pic>
              </a:graphicData>
            </a:graphic>
          </wp:inline>
        </w:drawing>
      </w:r>
    </w:p>
    <w:p w14:paraId="53AC3675" w14:textId="5EBE22E1" w:rsidR="00F03CE2" w:rsidRPr="002B44C4" w:rsidRDefault="00F03CE2">
      <w:pPr>
        <w:pStyle w:val="Heading4"/>
        <w:numPr>
          <w:ilvl w:val="2"/>
          <w:numId w:val="18"/>
        </w:numPr>
        <w:rPr>
          <w:rFonts w:cs="Times New Roman"/>
        </w:rPr>
        <w:pPrChange w:id="244" w:author="Microsoft Office User" w:date="2022-09-15T12:11:00Z">
          <w:pPr>
            <w:pStyle w:val="Heading4"/>
            <w:numPr>
              <w:ilvl w:val="2"/>
              <w:numId w:val="1"/>
            </w:numPr>
            <w:ind w:left="1224" w:hanging="504"/>
          </w:pPr>
        </w:pPrChange>
      </w:pPr>
      <w:bookmarkStart w:id="245" w:name="_Toc113613667"/>
      <w:r w:rsidRPr="002B44C4">
        <w:rPr>
          <w:rFonts w:cs="Times New Roman"/>
        </w:rPr>
        <w:t>Mô tả quy trình</w:t>
      </w:r>
      <w:bookmarkEnd w:id="245"/>
    </w:p>
    <w:p w14:paraId="3F4D0DA2" w14:textId="64A033BC" w:rsidR="00017397" w:rsidRPr="002B44C4" w:rsidRDefault="00017397" w:rsidP="00017397"/>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C53E9C" w:rsidRPr="002B44C4" w14:paraId="55DA46B3" w14:textId="77777777" w:rsidTr="00E34A49">
        <w:trPr>
          <w:trHeight w:val="284"/>
          <w:jc w:val="center"/>
        </w:trPr>
        <w:tc>
          <w:tcPr>
            <w:tcW w:w="881" w:type="dxa"/>
            <w:shd w:val="clear" w:color="auto" w:fill="D9D9D9" w:themeFill="background1" w:themeFillShade="D9"/>
            <w:vAlign w:val="center"/>
          </w:tcPr>
          <w:p w14:paraId="2AB9465E" w14:textId="77777777" w:rsidR="00C53E9C" w:rsidRPr="002B44C4" w:rsidRDefault="00C53E9C" w:rsidP="00C53E9C">
            <w:pPr>
              <w:spacing w:before="60" w:after="60" w:line="360" w:lineRule="auto"/>
              <w:ind w:left="142"/>
              <w:rPr>
                <w:b/>
              </w:rPr>
            </w:pPr>
            <w:r w:rsidRPr="002B44C4">
              <w:rPr>
                <w:b/>
              </w:rPr>
              <w:t>STT</w:t>
            </w:r>
          </w:p>
        </w:tc>
        <w:tc>
          <w:tcPr>
            <w:tcW w:w="1627" w:type="dxa"/>
            <w:shd w:val="clear" w:color="auto" w:fill="D9D9D9" w:themeFill="background1" w:themeFillShade="D9"/>
          </w:tcPr>
          <w:p w14:paraId="20CD5081" w14:textId="77777777" w:rsidR="00C53E9C" w:rsidRPr="00562AF7" w:rsidRDefault="00C53E9C" w:rsidP="00C53E9C">
            <w:pPr>
              <w:keepLines/>
              <w:widowControl w:val="0"/>
              <w:pBdr>
                <w:top w:val="nil"/>
                <w:left w:val="nil"/>
                <w:bottom w:val="nil"/>
                <w:right w:val="nil"/>
                <w:between w:val="nil"/>
              </w:pBdr>
              <w:spacing w:before="60" w:after="60" w:line="360" w:lineRule="auto"/>
              <w:jc w:val="center"/>
              <w:rPr>
                <w:b/>
              </w:rPr>
            </w:pPr>
            <w:r w:rsidRPr="00562AF7">
              <w:rPr>
                <w:b/>
              </w:rPr>
              <w:t>Tên bước</w:t>
            </w:r>
          </w:p>
        </w:tc>
        <w:tc>
          <w:tcPr>
            <w:tcW w:w="1447" w:type="dxa"/>
            <w:shd w:val="clear" w:color="auto" w:fill="D9D9D9" w:themeFill="background1" w:themeFillShade="D9"/>
          </w:tcPr>
          <w:p w14:paraId="7F961BDB" w14:textId="77777777" w:rsidR="00C53E9C" w:rsidRPr="00562AF7" w:rsidRDefault="00C53E9C" w:rsidP="00C53E9C">
            <w:pPr>
              <w:keepLines/>
              <w:widowControl w:val="0"/>
              <w:pBdr>
                <w:top w:val="nil"/>
                <w:left w:val="nil"/>
                <w:bottom w:val="nil"/>
                <w:right w:val="nil"/>
                <w:between w:val="nil"/>
              </w:pBdr>
              <w:spacing w:before="60" w:after="60" w:line="360" w:lineRule="auto"/>
              <w:jc w:val="center"/>
              <w:rPr>
                <w:b/>
              </w:rPr>
            </w:pPr>
            <w:r w:rsidRPr="00562AF7">
              <w:rPr>
                <w:b/>
              </w:rPr>
              <w:t>Vai trò</w:t>
            </w:r>
          </w:p>
        </w:tc>
        <w:tc>
          <w:tcPr>
            <w:tcW w:w="3343" w:type="dxa"/>
            <w:shd w:val="clear" w:color="auto" w:fill="D9D9D9" w:themeFill="background1" w:themeFillShade="D9"/>
          </w:tcPr>
          <w:p w14:paraId="3CB7AD33" w14:textId="77777777" w:rsidR="00C53E9C" w:rsidRPr="00562AF7" w:rsidRDefault="00C53E9C" w:rsidP="00C53E9C">
            <w:pPr>
              <w:keepLines/>
              <w:widowControl w:val="0"/>
              <w:pBdr>
                <w:top w:val="nil"/>
                <w:left w:val="nil"/>
                <w:bottom w:val="nil"/>
                <w:right w:val="nil"/>
                <w:between w:val="nil"/>
              </w:pBdr>
              <w:spacing w:before="60" w:after="60" w:line="360" w:lineRule="auto"/>
              <w:jc w:val="center"/>
              <w:rPr>
                <w:b/>
              </w:rPr>
            </w:pPr>
            <w:r w:rsidRPr="00562AF7">
              <w:rPr>
                <w:b/>
              </w:rPr>
              <w:t>Mô tả nội dung</w:t>
            </w:r>
          </w:p>
        </w:tc>
        <w:tc>
          <w:tcPr>
            <w:tcW w:w="1533" w:type="dxa"/>
            <w:shd w:val="clear" w:color="auto" w:fill="D9D9D9" w:themeFill="background1" w:themeFillShade="D9"/>
          </w:tcPr>
          <w:p w14:paraId="6D7C551E" w14:textId="77777777" w:rsidR="00C53E9C" w:rsidRPr="00562AF7" w:rsidRDefault="00C53E9C" w:rsidP="00C53E9C">
            <w:pPr>
              <w:keepLines/>
              <w:widowControl w:val="0"/>
              <w:pBdr>
                <w:top w:val="nil"/>
                <w:left w:val="nil"/>
                <w:bottom w:val="nil"/>
                <w:right w:val="nil"/>
                <w:between w:val="nil"/>
              </w:pBdr>
              <w:spacing w:before="60" w:after="60" w:line="360" w:lineRule="auto"/>
              <w:jc w:val="center"/>
              <w:rPr>
                <w:b/>
              </w:rPr>
            </w:pPr>
            <w:r w:rsidRPr="00562AF7">
              <w:rPr>
                <w:b/>
              </w:rPr>
              <w:t>Thực hiện</w:t>
            </w:r>
          </w:p>
        </w:tc>
      </w:tr>
      <w:tr w:rsidR="00C53E9C" w:rsidRPr="002B44C4" w14:paraId="455CEC35" w14:textId="77777777" w:rsidTr="00E34A49">
        <w:trPr>
          <w:trHeight w:val="284"/>
          <w:jc w:val="center"/>
        </w:trPr>
        <w:tc>
          <w:tcPr>
            <w:tcW w:w="881" w:type="dxa"/>
            <w:shd w:val="clear" w:color="auto" w:fill="auto"/>
            <w:vAlign w:val="center"/>
          </w:tcPr>
          <w:p w14:paraId="31D722F6" w14:textId="77777777" w:rsidR="00C53E9C" w:rsidRPr="002B44C4" w:rsidRDefault="00C53E9C" w:rsidP="00C53E9C">
            <w:pPr>
              <w:spacing w:before="60" w:after="60" w:line="360" w:lineRule="auto"/>
              <w:ind w:left="142"/>
              <w:rPr>
                <w:b/>
              </w:rPr>
            </w:pPr>
            <w:r w:rsidRPr="002B44C4">
              <w:rPr>
                <w:b/>
              </w:rPr>
              <w:t>B1</w:t>
            </w:r>
          </w:p>
        </w:tc>
        <w:tc>
          <w:tcPr>
            <w:tcW w:w="1627" w:type="dxa"/>
          </w:tcPr>
          <w:p w14:paraId="2564FA5B" w14:textId="045C9A18" w:rsidR="00C53E9C" w:rsidRPr="002B44C4" w:rsidRDefault="00C53E9C" w:rsidP="00C53E9C">
            <w:pPr>
              <w:keepLines/>
              <w:widowControl w:val="0"/>
              <w:pBdr>
                <w:top w:val="nil"/>
                <w:left w:val="nil"/>
                <w:bottom w:val="nil"/>
                <w:right w:val="nil"/>
                <w:between w:val="nil"/>
              </w:pBdr>
              <w:spacing w:before="60" w:after="60"/>
            </w:pPr>
            <w:r w:rsidRPr="002B44C4">
              <w:t>Mở tổn thất cần x</w:t>
            </w:r>
            <w:sdt>
              <w:sdtPr>
                <w:tag w:val="goog_rdk_21"/>
                <w:id w:val="-509839205"/>
              </w:sdtPr>
              <w:sdtEndPr/>
              <w:sdtContent>
                <w:r w:rsidR="00D72E0B">
                  <w:t>ử</w:t>
                </w:r>
              </w:sdtContent>
            </w:sdt>
            <w:r w:rsidRPr="002B44C4">
              <w:t xml:space="preserve"> lý, kiểm tra thông </w:t>
            </w:r>
            <w:r w:rsidRPr="002B44C4">
              <w:lastRenderedPageBreak/>
              <w:t>tin tổn thất</w:t>
            </w:r>
          </w:p>
        </w:tc>
        <w:tc>
          <w:tcPr>
            <w:tcW w:w="1447" w:type="dxa"/>
          </w:tcPr>
          <w:p w14:paraId="2DE5375F" w14:textId="77777777" w:rsidR="00C53E9C" w:rsidRPr="002B44C4" w:rsidRDefault="00C53E9C" w:rsidP="00C53E9C">
            <w:pPr>
              <w:keepLines/>
              <w:widowControl w:val="0"/>
              <w:pBdr>
                <w:top w:val="nil"/>
                <w:left w:val="nil"/>
                <w:bottom w:val="nil"/>
                <w:right w:val="nil"/>
                <w:between w:val="nil"/>
              </w:pBdr>
              <w:spacing w:before="60" w:after="60"/>
            </w:pPr>
            <w:r w:rsidRPr="002B44C4">
              <w:lastRenderedPageBreak/>
              <w:t>Cán bộ Cấp đơn</w:t>
            </w:r>
          </w:p>
        </w:tc>
        <w:tc>
          <w:tcPr>
            <w:tcW w:w="3343" w:type="dxa"/>
          </w:tcPr>
          <w:p w14:paraId="4D8A07D6" w14:textId="5054E98B" w:rsidR="00C53E9C" w:rsidRDefault="00C53E9C" w:rsidP="00C53E9C">
            <w:pPr>
              <w:keepLines/>
              <w:widowControl w:val="0"/>
              <w:pBdr>
                <w:top w:val="nil"/>
                <w:left w:val="nil"/>
                <w:bottom w:val="nil"/>
                <w:right w:val="nil"/>
                <w:between w:val="nil"/>
              </w:pBdr>
              <w:spacing w:before="60" w:after="60"/>
            </w:pPr>
            <w:r w:rsidRPr="002B44C4">
              <w:t>Người dùng vào danh sách tiếp nhận và lập báo cáo tổn thất.</w:t>
            </w:r>
            <w:r w:rsidR="00D14C0E" w:rsidRPr="002B44C4">
              <w:t xml:space="preserve"> </w:t>
            </w:r>
            <w:r w:rsidRPr="002B44C4">
              <w:t>Mở hồ sơ tổn thất Khách hàng/Mô</w:t>
            </w:r>
            <w:r w:rsidR="00D72E0B">
              <w:t>i</w:t>
            </w:r>
            <w:r w:rsidRPr="002B44C4">
              <w:t xml:space="preserve"> giới đã nhập trên </w:t>
            </w:r>
            <w:r w:rsidRPr="002B44C4">
              <w:lastRenderedPageBreak/>
              <w:t>phần mềm gửi sang.</w:t>
            </w:r>
          </w:p>
          <w:p w14:paraId="649061CB" w14:textId="0355A81B" w:rsidR="00822132" w:rsidRPr="002B44C4" w:rsidRDefault="00822132" w:rsidP="00C53E9C">
            <w:pPr>
              <w:keepLines/>
              <w:widowControl w:val="0"/>
              <w:pBdr>
                <w:top w:val="nil"/>
                <w:left w:val="nil"/>
                <w:bottom w:val="nil"/>
                <w:right w:val="nil"/>
                <w:between w:val="nil"/>
              </w:pBdr>
              <w:spacing w:before="60" w:after="60"/>
            </w:pPr>
            <w:r>
              <w:t>Nếu P.QLNV hoặc bộ phận Hotline tiếp nhận thông báo tổn thất sẽ thực hiện chuyển thông tin tổn thất cho phòng/ ban cấp đơn để xử lý.</w:t>
            </w:r>
          </w:p>
          <w:p w14:paraId="435B6BCB" w14:textId="3F25682D" w:rsidR="00C53E9C" w:rsidRPr="002B44C4" w:rsidDel="00BC2651" w:rsidRDefault="00822132" w:rsidP="00C53E9C">
            <w:pPr>
              <w:keepLines/>
              <w:widowControl w:val="0"/>
              <w:pBdr>
                <w:top w:val="nil"/>
                <w:left w:val="nil"/>
                <w:bottom w:val="nil"/>
                <w:right w:val="nil"/>
                <w:between w:val="nil"/>
              </w:pBdr>
              <w:spacing w:before="60" w:after="60"/>
              <w:rPr>
                <w:del w:id="246" w:author="Nguyen Thi Cuc" w:date="2022-09-15T10:07:00Z"/>
              </w:rPr>
            </w:pPr>
            <w:r>
              <w:t xml:space="preserve">CBCĐ </w:t>
            </w:r>
            <w:r w:rsidR="0049408A">
              <w:t>t</w:t>
            </w:r>
            <w:r w:rsidR="00C53E9C" w:rsidRPr="002B44C4">
              <w:t>hực hiện kiểm tra thông tin hồ sơ tổn thất</w:t>
            </w:r>
            <w:ins w:id="247" w:author="Nguyen Thi Cuc" w:date="2022-09-15T10:07:00Z">
              <w:r w:rsidR="00BC2651">
                <w:t xml:space="preserve"> (</w:t>
              </w:r>
              <w:r w:rsidR="00BC2651" w:rsidRPr="007C5772">
                <w:rPr>
                  <w:b/>
                  <w:bCs/>
                </w:rPr>
                <w:t>chi tiết tham chiếu</w:t>
              </w:r>
              <w:r w:rsidR="00BC2651">
                <w:rPr>
                  <w:b/>
                  <w:bCs/>
                </w:rPr>
                <w:t xml:space="preserve"> B2</w:t>
              </w:r>
            </w:ins>
            <w:ins w:id="248" w:author="Nguyen Thi Cuc" w:date="2022-09-15T10:17:00Z">
              <w:r w:rsidR="003628A4">
                <w:rPr>
                  <w:b/>
                  <w:bCs/>
                </w:rPr>
                <w:t xml:space="preserve"> </w:t>
              </w:r>
              <w:r w:rsidR="003628A4">
                <w:rPr>
                  <w:b/>
                  <w:bCs/>
                </w:rPr>
                <w:fldChar w:fldCharType="begin"/>
              </w:r>
            </w:ins>
            <w:ins w:id="249" w:author="Hoang, Dinh Tien (TT-CNTT)" w:date="2022-09-15T10:55:00Z">
              <w:r w:rsidR="003219CD">
                <w:rPr>
                  <w:b/>
                  <w:bCs/>
                </w:rPr>
                <w:instrText>HYPERLINK  \l "_Lập_báo_cáo"</w:instrText>
              </w:r>
            </w:ins>
            <w:ins w:id="250" w:author="Nguyen Thi Cuc" w:date="2022-09-15T10:17:00Z">
              <w:del w:id="251" w:author="Hoang, Dinh Tien (TT-CNTT)" w:date="2022-09-15T10:55:00Z">
                <w:r w:rsidR="003628A4" w:rsidDel="003219CD">
                  <w:rPr>
                    <w:b/>
                    <w:bCs/>
                  </w:rPr>
                  <w:delInstrText xml:space="preserve"> HYPERLINK  \l "_Mô_tả_quy" </w:delInstrText>
                </w:r>
              </w:del>
              <w:r w:rsidR="003628A4">
                <w:rPr>
                  <w:b/>
                  <w:bCs/>
                </w:rPr>
                <w:fldChar w:fldCharType="separate"/>
              </w:r>
              <w:del w:id="252" w:author="Hoang, Dinh Tien (TT-CNTT)" w:date="2022-09-15T10:54:00Z">
                <w:r w:rsidR="003628A4" w:rsidRPr="003628A4" w:rsidDel="003219CD">
                  <w:rPr>
                    <w:rStyle w:val="Hyperlink"/>
                    <w:b/>
                    <w:bCs/>
                  </w:rPr>
                  <w:delText xml:space="preserve">Mô tả </w:delText>
                </w:r>
              </w:del>
            </w:ins>
            <w:ins w:id="253" w:author="Hoang, Dinh Tien (TT-CNTT)" w:date="2022-09-15T10:53:00Z">
              <w:r w:rsidR="003219CD">
                <w:rPr>
                  <w:rStyle w:val="Hyperlink"/>
                  <w:b/>
                  <w:bCs/>
                </w:rPr>
                <w:t>Q</w:t>
              </w:r>
            </w:ins>
            <w:ins w:id="254" w:author="Nguyen Thi Cuc" w:date="2022-09-15T10:17:00Z">
              <w:del w:id="255" w:author="Hoang, Dinh Tien (TT-CNTT)" w:date="2022-09-15T10:53:00Z">
                <w:r w:rsidR="003628A4" w:rsidRPr="003628A4" w:rsidDel="003219CD">
                  <w:rPr>
                    <w:rStyle w:val="Hyperlink"/>
                    <w:b/>
                    <w:bCs/>
                  </w:rPr>
                  <w:delText>q</w:delText>
                </w:r>
              </w:del>
              <w:r w:rsidR="003628A4" w:rsidRPr="003628A4">
                <w:rPr>
                  <w:rStyle w:val="Hyperlink"/>
                  <w:b/>
                  <w:bCs/>
                </w:rPr>
                <w:t>uy</w:t>
              </w:r>
            </w:ins>
            <w:ins w:id="256" w:author="Hoang, Dinh Tien (TT-CNTT)" w:date="2022-09-15T10:53:00Z">
              <w:r w:rsidR="003219CD">
                <w:rPr>
                  <w:rStyle w:val="Hyperlink"/>
                  <w:b/>
                  <w:bCs/>
                </w:rPr>
                <w:t xml:space="preserve"> trình Lập báo cáo tổn thất</w:t>
              </w:r>
            </w:ins>
            <w:ins w:id="257" w:author="Hoang, Dinh Tien (TT-CNTT)" w:date="2022-09-15T10:54:00Z">
              <w:r w:rsidR="003219CD">
                <w:rPr>
                  <w:rStyle w:val="Hyperlink"/>
                  <w:b/>
                  <w:bCs/>
                </w:rPr>
                <w:t>- Phòng\ban cấp đơn</w:t>
              </w:r>
            </w:ins>
            <w:ins w:id="258" w:author="Nguyen Thi Cuc" w:date="2022-09-15T10:17:00Z">
              <w:del w:id="259" w:author="Hoang, Dinh Tien (TT-CNTT)" w:date="2022-09-15T10:54:00Z">
                <w:r w:rsidR="003628A4" w:rsidRPr="003628A4" w:rsidDel="003219CD">
                  <w:rPr>
                    <w:rStyle w:val="Hyperlink"/>
                    <w:b/>
                    <w:bCs/>
                  </w:rPr>
                  <w:delText xml:space="preserve"> trình</w:delText>
                </w:r>
              </w:del>
              <w:r w:rsidR="003628A4">
                <w:rPr>
                  <w:b/>
                  <w:bCs/>
                </w:rPr>
                <w:fldChar w:fldCharType="end"/>
              </w:r>
            </w:ins>
            <w:ins w:id="260" w:author="Nguyen Thi Cuc" w:date="2022-09-15T10:11:00Z">
              <w:r w:rsidR="00066848">
                <w:rPr>
                  <w:b/>
                  <w:bCs/>
                </w:rPr>
                <w:t>)</w:t>
              </w:r>
            </w:ins>
            <w:del w:id="261" w:author="Nguyen Thi Cuc" w:date="2022-09-15T10:07:00Z">
              <w:r w:rsidR="0049408A" w:rsidDel="00BC2651">
                <w:delText>:</w:delText>
              </w:r>
            </w:del>
          </w:p>
          <w:p w14:paraId="4CA70579" w14:textId="199E1D37" w:rsidR="00822132" w:rsidDel="00BC2651" w:rsidRDefault="00C53E9C">
            <w:pPr>
              <w:keepLines/>
              <w:widowControl w:val="0"/>
              <w:pBdr>
                <w:top w:val="nil"/>
                <w:left w:val="nil"/>
                <w:bottom w:val="nil"/>
                <w:right w:val="nil"/>
                <w:between w:val="nil"/>
              </w:pBdr>
              <w:spacing w:before="60"/>
              <w:rPr>
                <w:del w:id="262" w:author="Nguyen Thi Cuc" w:date="2022-09-15T10:07:00Z"/>
              </w:rPr>
              <w:pPrChange w:id="263" w:author="Nguyen Thi Cuc" w:date="2022-09-15T10:07:00Z">
                <w:pPr>
                  <w:keepLines/>
                  <w:widowControl w:val="0"/>
                  <w:numPr>
                    <w:numId w:val="19"/>
                  </w:numPr>
                  <w:pBdr>
                    <w:top w:val="nil"/>
                    <w:left w:val="nil"/>
                    <w:bottom w:val="nil"/>
                    <w:right w:val="nil"/>
                    <w:between w:val="nil"/>
                  </w:pBdr>
                  <w:spacing w:before="60"/>
                  <w:ind w:left="344" w:hanging="360"/>
                </w:pPr>
              </w:pPrChange>
            </w:pPr>
            <w:del w:id="264" w:author="Nguyen Thi Cuc" w:date="2022-09-15T10:07:00Z">
              <w:r w:rsidRPr="002B44C4" w:rsidDel="00BC2651">
                <w:delText>Trường hợp thiếu hồ sơ thông báo lại khách hàng để cập nhật lại hồ sơ</w:delText>
              </w:r>
              <w:r w:rsidR="00A3323A" w:rsidDel="00BC2651">
                <w:delText xml:space="preserve"> theo B</w:delText>
              </w:r>
              <w:r w:rsidR="00EA4F49" w:rsidDel="00BC2651">
                <w:delText>2</w:delText>
              </w:r>
            </w:del>
          </w:p>
          <w:p w14:paraId="19C0189C" w14:textId="3502F8EB" w:rsidR="00D14C0E" w:rsidRPr="002B44C4" w:rsidRDefault="00C53E9C">
            <w:pPr>
              <w:keepLines/>
              <w:widowControl w:val="0"/>
              <w:pBdr>
                <w:top w:val="nil"/>
                <w:left w:val="nil"/>
                <w:bottom w:val="nil"/>
                <w:right w:val="nil"/>
                <w:between w:val="nil"/>
              </w:pBdr>
              <w:spacing w:before="60" w:after="60"/>
              <w:pPrChange w:id="265" w:author="Nguyen Thi Cuc" w:date="2022-09-15T10:07:00Z">
                <w:pPr>
                  <w:keepLines/>
                  <w:widowControl w:val="0"/>
                  <w:numPr>
                    <w:numId w:val="19"/>
                  </w:numPr>
                  <w:pBdr>
                    <w:top w:val="nil"/>
                    <w:left w:val="nil"/>
                    <w:bottom w:val="nil"/>
                    <w:right w:val="nil"/>
                    <w:between w:val="nil"/>
                  </w:pBdr>
                  <w:spacing w:before="60"/>
                  <w:ind w:left="344" w:hanging="360"/>
                </w:pPr>
              </w:pPrChange>
            </w:pPr>
            <w:del w:id="266" w:author="Nguyen Thi Cuc" w:date="2022-09-15T10:07:00Z">
              <w:r w:rsidRPr="002B44C4" w:rsidDel="00BC2651">
                <w:delText>Trường hợp hồ sơ đầy đủ thông tin chuyển sang thực hiện xác nhận tính hợp lệ của tổn thất</w:delText>
              </w:r>
              <w:r w:rsidR="00A3323A" w:rsidDel="00BC2651">
                <w:delText xml:space="preserve"> theo B</w:delText>
              </w:r>
              <w:r w:rsidR="00EA4F49" w:rsidDel="00BC2651">
                <w:delText>3</w:delText>
              </w:r>
            </w:del>
          </w:p>
        </w:tc>
        <w:tc>
          <w:tcPr>
            <w:tcW w:w="1533" w:type="dxa"/>
            <w:vAlign w:val="center"/>
          </w:tcPr>
          <w:p w14:paraId="797CD74F" w14:textId="77777777" w:rsidR="00C53E9C" w:rsidRPr="002B44C4" w:rsidRDefault="00C53E9C" w:rsidP="00C53E9C">
            <w:pPr>
              <w:keepLines/>
              <w:widowControl w:val="0"/>
              <w:pBdr>
                <w:top w:val="nil"/>
                <w:left w:val="nil"/>
                <w:bottom w:val="nil"/>
                <w:right w:val="nil"/>
                <w:between w:val="nil"/>
              </w:pBdr>
              <w:spacing w:before="60" w:after="60"/>
            </w:pPr>
            <w:r w:rsidRPr="002B44C4">
              <w:lastRenderedPageBreak/>
              <w:t>Thực hiện trên hệ thống</w:t>
            </w:r>
          </w:p>
        </w:tc>
      </w:tr>
      <w:tr w:rsidR="00C53E9C" w:rsidRPr="002B44C4" w14:paraId="75B28EF8" w14:textId="77777777" w:rsidTr="00E34A49">
        <w:trPr>
          <w:trHeight w:val="284"/>
          <w:jc w:val="center"/>
        </w:trPr>
        <w:tc>
          <w:tcPr>
            <w:tcW w:w="881" w:type="dxa"/>
            <w:shd w:val="clear" w:color="auto" w:fill="auto"/>
            <w:vAlign w:val="center"/>
          </w:tcPr>
          <w:p w14:paraId="18DE867F" w14:textId="2ACE693E" w:rsidR="00C53E9C" w:rsidRPr="00A3323A" w:rsidRDefault="00A3323A" w:rsidP="00C53E9C">
            <w:pPr>
              <w:widowControl w:val="0"/>
              <w:pBdr>
                <w:top w:val="nil"/>
                <w:left w:val="nil"/>
                <w:bottom w:val="nil"/>
                <w:right w:val="nil"/>
                <w:between w:val="nil"/>
              </w:pBdr>
              <w:spacing w:line="276" w:lineRule="auto"/>
              <w:rPr>
                <w:b/>
                <w:bCs/>
              </w:rPr>
            </w:pPr>
            <w:r w:rsidRPr="00A3323A">
              <w:rPr>
                <w:b/>
                <w:bCs/>
              </w:rPr>
              <w:lastRenderedPageBreak/>
              <w:t>B</w:t>
            </w:r>
            <w:r w:rsidR="00EA4F49">
              <w:rPr>
                <w:b/>
                <w:bCs/>
              </w:rPr>
              <w:t>2</w:t>
            </w:r>
          </w:p>
        </w:tc>
        <w:tc>
          <w:tcPr>
            <w:tcW w:w="1627" w:type="dxa"/>
          </w:tcPr>
          <w:p w14:paraId="2BDA766D" w14:textId="77777777" w:rsidR="00C53E9C" w:rsidRPr="002B44C4" w:rsidRDefault="00C53E9C" w:rsidP="00C53E9C">
            <w:pPr>
              <w:keepLines/>
              <w:widowControl w:val="0"/>
              <w:pBdr>
                <w:top w:val="nil"/>
                <w:left w:val="nil"/>
                <w:bottom w:val="nil"/>
                <w:right w:val="nil"/>
                <w:between w:val="nil"/>
              </w:pBdr>
              <w:spacing w:before="60" w:after="60"/>
            </w:pPr>
            <w:r w:rsidRPr="002B44C4">
              <w:t>Bổ sung thông tin tổn thất</w:t>
            </w:r>
          </w:p>
        </w:tc>
        <w:tc>
          <w:tcPr>
            <w:tcW w:w="1447" w:type="dxa"/>
          </w:tcPr>
          <w:p w14:paraId="76FE0797" w14:textId="666CB4C0" w:rsidR="00C53E9C" w:rsidRPr="002B44C4" w:rsidRDefault="00C53E9C" w:rsidP="00C53E9C">
            <w:pPr>
              <w:keepLines/>
              <w:widowControl w:val="0"/>
              <w:pBdr>
                <w:top w:val="nil"/>
                <w:left w:val="nil"/>
                <w:bottom w:val="nil"/>
                <w:right w:val="nil"/>
                <w:between w:val="nil"/>
              </w:pBdr>
              <w:spacing w:before="60" w:after="60"/>
            </w:pPr>
            <w:r w:rsidRPr="002B44C4">
              <w:t>Khách hàng/mô</w:t>
            </w:r>
            <w:r w:rsidR="00BD58B6">
              <w:t>i</w:t>
            </w:r>
            <w:sdt>
              <w:sdtPr>
                <w:tag w:val="goog_rdk_23"/>
                <w:id w:val="-1466972419"/>
                <w:showingPlcHdr/>
              </w:sdtPr>
              <w:sdtEndPr/>
              <w:sdtContent>
                <w:r w:rsidR="00A40EDC" w:rsidRPr="002B44C4">
                  <w:t xml:space="preserve">     </w:t>
                </w:r>
              </w:sdtContent>
            </w:sdt>
            <w:r w:rsidRPr="002B44C4">
              <w:t xml:space="preserve"> giới</w:t>
            </w:r>
            <w:r w:rsidR="00A3323A">
              <w:t>/ CBCĐ</w:t>
            </w:r>
          </w:p>
        </w:tc>
        <w:tc>
          <w:tcPr>
            <w:tcW w:w="3343" w:type="dxa"/>
          </w:tcPr>
          <w:p w14:paraId="0A761D73" w14:textId="6160B4AA" w:rsidR="00C53E9C" w:rsidRPr="002B44C4" w:rsidRDefault="00A3323A" w:rsidP="00C53E9C">
            <w:pPr>
              <w:keepLines/>
              <w:widowControl w:val="0"/>
              <w:pBdr>
                <w:top w:val="nil"/>
                <w:left w:val="nil"/>
                <w:bottom w:val="nil"/>
                <w:right w:val="nil"/>
                <w:between w:val="nil"/>
              </w:pBdr>
              <w:spacing w:before="60" w:after="60"/>
            </w:pPr>
            <w:r>
              <w:t>Người dùng</w:t>
            </w:r>
            <w:r w:rsidR="00C53E9C" w:rsidRPr="002B44C4">
              <w:t xml:space="preserve"> thực hiện bổ sung </w:t>
            </w:r>
            <w:r>
              <w:t>thông tin tổn thất còn thiếu</w:t>
            </w:r>
          </w:p>
        </w:tc>
        <w:tc>
          <w:tcPr>
            <w:tcW w:w="1533" w:type="dxa"/>
            <w:vAlign w:val="center"/>
          </w:tcPr>
          <w:p w14:paraId="70548656" w14:textId="61BE6D08" w:rsidR="00C53E9C" w:rsidRPr="002B44C4" w:rsidRDefault="00DA3073" w:rsidP="00C53E9C">
            <w:pPr>
              <w:keepLines/>
              <w:widowControl w:val="0"/>
              <w:pBdr>
                <w:top w:val="nil"/>
                <w:left w:val="nil"/>
                <w:bottom w:val="nil"/>
                <w:right w:val="nil"/>
                <w:between w:val="nil"/>
              </w:pBdr>
              <w:spacing w:before="60" w:after="60"/>
            </w:pPr>
            <w:sdt>
              <w:sdtPr>
                <w:tag w:val="goog_rdk_25"/>
                <w:id w:val="1554495748"/>
              </w:sdtPr>
              <w:sdtEndPr/>
              <w:sdtContent/>
            </w:sdt>
            <w:r w:rsidR="00C53E9C" w:rsidRPr="002B44C4">
              <w:t>Thực hiện trên hệ thống</w:t>
            </w:r>
          </w:p>
        </w:tc>
      </w:tr>
      <w:tr w:rsidR="00C53E9C" w:rsidRPr="002B44C4" w14:paraId="69EFC7A9" w14:textId="77777777" w:rsidTr="00E34A49">
        <w:trPr>
          <w:trHeight w:val="284"/>
          <w:jc w:val="center"/>
        </w:trPr>
        <w:tc>
          <w:tcPr>
            <w:tcW w:w="881" w:type="dxa"/>
            <w:shd w:val="clear" w:color="auto" w:fill="auto"/>
            <w:vAlign w:val="center"/>
          </w:tcPr>
          <w:p w14:paraId="5E23B881" w14:textId="10D9F48F" w:rsidR="00C53E9C" w:rsidRPr="002B44C4" w:rsidRDefault="00C53E9C" w:rsidP="00C53E9C">
            <w:pPr>
              <w:spacing w:before="60" w:after="60" w:line="360" w:lineRule="auto"/>
              <w:ind w:left="142"/>
              <w:rPr>
                <w:b/>
              </w:rPr>
            </w:pPr>
            <w:r w:rsidRPr="002B44C4">
              <w:rPr>
                <w:b/>
              </w:rPr>
              <w:t>B</w:t>
            </w:r>
            <w:r w:rsidR="00EA4F49">
              <w:rPr>
                <w:b/>
              </w:rPr>
              <w:t>3</w:t>
            </w:r>
          </w:p>
        </w:tc>
        <w:tc>
          <w:tcPr>
            <w:tcW w:w="1627" w:type="dxa"/>
          </w:tcPr>
          <w:p w14:paraId="1B6A02CF" w14:textId="08C75071" w:rsidR="00C53E9C" w:rsidRPr="002B44C4" w:rsidRDefault="00C53E9C" w:rsidP="00C53E9C">
            <w:pPr>
              <w:keepLines/>
              <w:widowControl w:val="0"/>
              <w:pBdr>
                <w:top w:val="nil"/>
                <w:left w:val="nil"/>
                <w:bottom w:val="nil"/>
                <w:right w:val="nil"/>
                <w:between w:val="nil"/>
              </w:pBdr>
              <w:spacing w:before="60" w:after="60"/>
            </w:pPr>
            <w:r w:rsidRPr="002B44C4">
              <w:t>Xác nhận</w:t>
            </w:r>
            <w:r w:rsidR="00EA4F49">
              <w:t xml:space="preserve"> thông tin tổn thất</w:t>
            </w:r>
          </w:p>
        </w:tc>
        <w:tc>
          <w:tcPr>
            <w:tcW w:w="1447" w:type="dxa"/>
          </w:tcPr>
          <w:p w14:paraId="4CFA7FC9" w14:textId="77777777" w:rsidR="00C53E9C" w:rsidRPr="002B44C4" w:rsidRDefault="00C53E9C" w:rsidP="00C53E9C">
            <w:pPr>
              <w:keepLines/>
              <w:widowControl w:val="0"/>
              <w:pBdr>
                <w:top w:val="nil"/>
                <w:left w:val="nil"/>
                <w:bottom w:val="nil"/>
                <w:right w:val="nil"/>
                <w:between w:val="nil"/>
              </w:pBdr>
              <w:spacing w:before="60" w:after="60"/>
            </w:pPr>
            <w:r w:rsidRPr="002B44C4">
              <w:t>Cán bộ Cấp đơn</w:t>
            </w:r>
          </w:p>
        </w:tc>
        <w:tc>
          <w:tcPr>
            <w:tcW w:w="3343" w:type="dxa"/>
          </w:tcPr>
          <w:p w14:paraId="410531E3" w14:textId="573A4739" w:rsidR="00C53E9C" w:rsidRPr="002B44C4" w:rsidDel="00066848" w:rsidRDefault="00C53E9C" w:rsidP="00C53E9C">
            <w:pPr>
              <w:keepLines/>
              <w:widowControl w:val="0"/>
              <w:pBdr>
                <w:top w:val="nil"/>
                <w:left w:val="nil"/>
                <w:bottom w:val="nil"/>
                <w:right w:val="nil"/>
                <w:between w:val="nil"/>
              </w:pBdr>
              <w:spacing w:before="60" w:after="60"/>
              <w:rPr>
                <w:del w:id="267" w:author="Nguyen Thi Cuc" w:date="2022-09-15T10:08:00Z"/>
              </w:rPr>
            </w:pPr>
            <w:r w:rsidRPr="002B44C4">
              <w:t xml:space="preserve">Cán bộ cấp đơn thực hiện </w:t>
            </w:r>
            <w:r w:rsidR="00EA4F49">
              <w:t>xác nhận thông tin</w:t>
            </w:r>
            <w:r w:rsidRPr="002B44C4">
              <w:t xml:space="preserve"> của hồ sơ tổn thất</w:t>
            </w:r>
            <w:ins w:id="268" w:author="Nguyen Thi Cuc" w:date="2022-09-15T10:08:00Z">
              <w:r w:rsidR="00066848">
                <w:rPr>
                  <w:b/>
                </w:rPr>
                <w:t xml:space="preserve"> </w:t>
              </w:r>
              <w:r w:rsidR="00066848">
                <w:t>(</w:t>
              </w:r>
              <w:r w:rsidR="00066848" w:rsidRPr="007C5772">
                <w:rPr>
                  <w:b/>
                  <w:bCs/>
                </w:rPr>
                <w:t>chi tiết tham chiếu</w:t>
              </w:r>
              <w:r w:rsidR="00066848">
                <w:rPr>
                  <w:b/>
                  <w:bCs/>
                </w:rPr>
                <w:t xml:space="preserve"> B3</w:t>
              </w:r>
            </w:ins>
            <w:ins w:id="269" w:author="Nguyen Thi Cuc" w:date="2022-09-15T10:21:00Z">
              <w:r w:rsidR="00402A86">
                <w:rPr>
                  <w:b/>
                  <w:bCs/>
                </w:rPr>
                <w:t xml:space="preserve"> </w:t>
              </w:r>
            </w:ins>
            <w:ins w:id="270" w:author="Hoang, Dinh Tien (TT-CNTT)" w:date="2022-09-15T10:55:00Z">
              <w:r w:rsidR="003219CD">
                <w:rPr>
                  <w:b/>
                  <w:bCs/>
                </w:rPr>
                <w:fldChar w:fldCharType="begin"/>
              </w:r>
              <w:r w:rsidR="003219CD">
                <w:rPr>
                  <w:b/>
                  <w:bCs/>
                </w:rPr>
                <w:instrText>HYPERLINK  \l "_Lập_báo_cáo"</w:instrText>
              </w:r>
              <w:r w:rsidR="003219CD">
                <w:rPr>
                  <w:b/>
                  <w:bCs/>
                </w:rPr>
                <w:fldChar w:fldCharType="separate"/>
              </w:r>
              <w:r w:rsidR="003219CD">
                <w:rPr>
                  <w:rStyle w:val="Hyperlink"/>
                  <w:b/>
                  <w:bCs/>
                </w:rPr>
                <w:t>Q</w:t>
              </w:r>
              <w:r w:rsidR="003219CD" w:rsidRPr="003628A4">
                <w:rPr>
                  <w:rStyle w:val="Hyperlink"/>
                  <w:b/>
                  <w:bCs/>
                </w:rPr>
                <w:t>uy</w:t>
              </w:r>
              <w:r w:rsidR="003219CD">
                <w:rPr>
                  <w:rStyle w:val="Hyperlink"/>
                  <w:b/>
                  <w:bCs/>
                </w:rPr>
                <w:t xml:space="preserve"> trình Lập báo cáo tổn thất- Phòng\ban cấp đơn</w:t>
              </w:r>
              <w:r w:rsidR="003219CD">
                <w:rPr>
                  <w:b/>
                  <w:bCs/>
                </w:rPr>
                <w:fldChar w:fldCharType="end"/>
              </w:r>
            </w:ins>
            <w:ins w:id="271" w:author="Nguyen Thi Cuc" w:date="2022-09-15T10:22:00Z">
              <w:del w:id="272" w:author="Hoang, Dinh Tien (TT-CNTT)" w:date="2022-09-15T10:55:00Z">
                <w:r w:rsidR="00402A86" w:rsidDel="003219CD">
                  <w:rPr>
                    <w:b/>
                    <w:bCs/>
                  </w:rPr>
                  <w:fldChar w:fldCharType="begin"/>
                </w:r>
                <w:r w:rsidR="00402A86" w:rsidDel="003219CD">
                  <w:rPr>
                    <w:b/>
                    <w:bCs/>
                  </w:rPr>
                  <w:delInstrText xml:space="preserve"> HYPERLINK  \l "_Mô_tả_quy" </w:delInstrText>
                </w:r>
                <w:r w:rsidR="00402A86" w:rsidDel="003219CD">
                  <w:rPr>
                    <w:b/>
                    <w:bCs/>
                  </w:rPr>
                  <w:fldChar w:fldCharType="separate"/>
                </w:r>
                <w:r w:rsidR="00402A86" w:rsidRPr="00402A86" w:rsidDel="003219CD">
                  <w:rPr>
                    <w:rStyle w:val="Hyperlink"/>
                    <w:b/>
                    <w:bCs/>
                  </w:rPr>
                  <w:delText>Mô tả quy trình</w:delText>
                </w:r>
                <w:r w:rsidR="00402A86" w:rsidDel="003219CD">
                  <w:rPr>
                    <w:b/>
                    <w:bCs/>
                  </w:rPr>
                  <w:fldChar w:fldCharType="end"/>
                </w:r>
              </w:del>
            </w:ins>
            <w:ins w:id="273" w:author="Nguyen Thi Cuc" w:date="2022-09-15T10:11:00Z">
              <w:r w:rsidR="00066848">
                <w:rPr>
                  <w:b/>
                  <w:bCs/>
                </w:rPr>
                <w:t>)</w:t>
              </w:r>
            </w:ins>
          </w:p>
          <w:p w14:paraId="7F57B292" w14:textId="4C62A1B0" w:rsidR="00C53E9C" w:rsidRPr="002B44C4" w:rsidDel="00066848" w:rsidRDefault="00C53E9C">
            <w:pPr>
              <w:keepLines/>
              <w:widowControl w:val="0"/>
              <w:pBdr>
                <w:top w:val="nil"/>
                <w:left w:val="nil"/>
                <w:bottom w:val="nil"/>
                <w:right w:val="nil"/>
                <w:between w:val="nil"/>
              </w:pBdr>
              <w:spacing w:before="60"/>
              <w:rPr>
                <w:del w:id="274" w:author="Nguyen Thi Cuc" w:date="2022-09-15T10:08:00Z"/>
              </w:rPr>
              <w:pPrChange w:id="275" w:author="Nguyen Thi Cuc" w:date="2022-09-15T10:08:00Z">
                <w:pPr>
                  <w:keepLines/>
                  <w:widowControl w:val="0"/>
                  <w:numPr>
                    <w:numId w:val="19"/>
                  </w:numPr>
                  <w:pBdr>
                    <w:top w:val="nil"/>
                    <w:left w:val="nil"/>
                    <w:bottom w:val="nil"/>
                    <w:right w:val="nil"/>
                    <w:between w:val="nil"/>
                  </w:pBdr>
                  <w:spacing w:before="60"/>
                  <w:ind w:left="344" w:hanging="360"/>
                </w:pPr>
              </w:pPrChange>
            </w:pPr>
            <w:del w:id="276" w:author="Nguyen Thi Cuc" w:date="2022-09-15T10:08:00Z">
              <w:r w:rsidRPr="00376A1E" w:rsidDel="00066848">
                <w:rPr>
                  <w:b/>
                </w:rPr>
                <w:delText>B</w:delText>
              </w:r>
              <w:r w:rsidR="00EA4F49" w:rsidRPr="00376A1E" w:rsidDel="00066848">
                <w:rPr>
                  <w:b/>
                </w:rPr>
                <w:delText>3</w:delText>
              </w:r>
              <w:r w:rsidRPr="00376A1E" w:rsidDel="00066848">
                <w:rPr>
                  <w:b/>
                </w:rPr>
                <w:delText>.1:</w:delText>
              </w:r>
              <w:r w:rsidRPr="002B44C4" w:rsidDel="00066848">
                <w:delText xml:space="preserve"> Hồ sơ không hợp lệ thực hiện hủy thông tin hồ sơ tổn thất.</w:delText>
              </w:r>
            </w:del>
          </w:p>
          <w:p w14:paraId="626A7476" w14:textId="55315A08" w:rsidR="00C53E9C" w:rsidRPr="002B44C4" w:rsidRDefault="00C53E9C">
            <w:pPr>
              <w:keepLines/>
              <w:widowControl w:val="0"/>
              <w:pBdr>
                <w:top w:val="nil"/>
                <w:left w:val="nil"/>
                <w:bottom w:val="nil"/>
                <w:right w:val="nil"/>
                <w:between w:val="nil"/>
              </w:pBdr>
              <w:spacing w:before="60" w:after="60"/>
              <w:pPrChange w:id="277" w:author="Nguyen Thi Cuc" w:date="2022-09-15T10:08:00Z">
                <w:pPr>
                  <w:keepLines/>
                  <w:widowControl w:val="0"/>
                  <w:numPr>
                    <w:numId w:val="19"/>
                  </w:numPr>
                  <w:pBdr>
                    <w:top w:val="nil"/>
                    <w:left w:val="nil"/>
                    <w:bottom w:val="nil"/>
                    <w:right w:val="nil"/>
                    <w:between w:val="nil"/>
                  </w:pBdr>
                  <w:spacing w:after="60"/>
                  <w:ind w:left="344" w:hanging="360"/>
                </w:pPr>
              </w:pPrChange>
            </w:pPr>
            <w:del w:id="278" w:author="Nguyen Thi Cuc" w:date="2022-09-15T10:08:00Z">
              <w:r w:rsidRPr="00376A1E" w:rsidDel="00066848">
                <w:rPr>
                  <w:b/>
                </w:rPr>
                <w:delText>B</w:delText>
              </w:r>
              <w:r w:rsidR="00EA4F49" w:rsidRPr="00376A1E" w:rsidDel="00066848">
                <w:rPr>
                  <w:b/>
                </w:rPr>
                <w:delText>3</w:delText>
              </w:r>
              <w:r w:rsidRPr="00376A1E" w:rsidDel="00066848">
                <w:rPr>
                  <w:b/>
                </w:rPr>
                <w:delText>.2:</w:delText>
              </w:r>
              <w:r w:rsidRPr="002B44C4" w:rsidDel="00066848">
                <w:delText xml:space="preserve"> </w:delText>
              </w:r>
              <w:r w:rsidR="00752FC9" w:rsidRPr="002B44C4" w:rsidDel="00066848">
                <w:delText>H</w:delText>
              </w:r>
              <w:r w:rsidRPr="002B44C4" w:rsidDel="00066848">
                <w:delText>ồ sơ hợp lệ cán bộ cấp đơn thực hiện xác định số đơn, dòng SP BH, ĐBH, Tái chỉ định</w:delText>
              </w:r>
              <w:r w:rsidR="006175E0" w:rsidDel="00066848">
                <w:delText xml:space="preserve"> từ hệ thống Pias</w:delText>
              </w:r>
              <w:r w:rsidR="00376A1E" w:rsidDel="00066848">
                <w:delText xml:space="preserve">. Sau đó chuyển đến </w:delText>
              </w:r>
              <w:r w:rsidR="00376A1E" w:rsidRPr="00376A1E" w:rsidDel="00066848">
                <w:rPr>
                  <w:b/>
                </w:rPr>
                <w:delText>B4</w:delText>
              </w:r>
            </w:del>
          </w:p>
        </w:tc>
        <w:tc>
          <w:tcPr>
            <w:tcW w:w="1533" w:type="dxa"/>
            <w:vAlign w:val="center"/>
          </w:tcPr>
          <w:p w14:paraId="2902C296" w14:textId="77777777" w:rsidR="00C53E9C" w:rsidRPr="002B44C4" w:rsidRDefault="00C53E9C" w:rsidP="00C53E9C">
            <w:pPr>
              <w:keepLines/>
              <w:widowControl w:val="0"/>
              <w:pBdr>
                <w:top w:val="nil"/>
                <w:left w:val="nil"/>
                <w:bottom w:val="nil"/>
                <w:right w:val="nil"/>
                <w:between w:val="nil"/>
              </w:pBdr>
              <w:spacing w:before="60" w:after="60"/>
            </w:pPr>
            <w:r w:rsidRPr="002B44C4">
              <w:t>Thực hiện trên hệ thống</w:t>
            </w:r>
          </w:p>
        </w:tc>
      </w:tr>
      <w:tr w:rsidR="00C53E9C" w:rsidRPr="002B44C4" w14:paraId="459F88F4" w14:textId="77777777" w:rsidTr="00E34A49">
        <w:trPr>
          <w:trHeight w:val="2240"/>
          <w:jc w:val="center"/>
        </w:trPr>
        <w:tc>
          <w:tcPr>
            <w:tcW w:w="881" w:type="dxa"/>
            <w:shd w:val="clear" w:color="auto" w:fill="auto"/>
            <w:vAlign w:val="center"/>
          </w:tcPr>
          <w:p w14:paraId="2ECB9010" w14:textId="5EA75C93" w:rsidR="00C53E9C" w:rsidRPr="002B44C4" w:rsidRDefault="00C53E9C" w:rsidP="00C53E9C">
            <w:pPr>
              <w:spacing w:before="60" w:after="60" w:line="360" w:lineRule="auto"/>
              <w:ind w:left="142"/>
              <w:rPr>
                <w:b/>
              </w:rPr>
            </w:pPr>
            <w:r w:rsidRPr="002B44C4">
              <w:rPr>
                <w:b/>
              </w:rPr>
              <w:t>B</w:t>
            </w:r>
            <w:r w:rsidR="00EA4F49">
              <w:rPr>
                <w:b/>
              </w:rPr>
              <w:t>4</w:t>
            </w:r>
          </w:p>
        </w:tc>
        <w:tc>
          <w:tcPr>
            <w:tcW w:w="1627" w:type="dxa"/>
          </w:tcPr>
          <w:p w14:paraId="52627E58" w14:textId="77777777" w:rsidR="00C53E9C" w:rsidRPr="002B44C4" w:rsidRDefault="00C53E9C" w:rsidP="00C53E9C">
            <w:pPr>
              <w:keepLines/>
              <w:widowControl w:val="0"/>
              <w:pBdr>
                <w:top w:val="nil"/>
                <w:left w:val="nil"/>
                <w:bottom w:val="nil"/>
                <w:right w:val="nil"/>
                <w:between w:val="nil"/>
              </w:pBdr>
              <w:spacing w:before="60" w:after="60"/>
            </w:pPr>
            <w:r w:rsidRPr="002B44C4">
              <w:t>Cập nhật bổ sung thông tin báo cáo tổn thất; Lập dự thảo công văn thông báo tổn thất cho nhà Đồng</w:t>
            </w:r>
          </w:p>
        </w:tc>
        <w:tc>
          <w:tcPr>
            <w:tcW w:w="1447" w:type="dxa"/>
          </w:tcPr>
          <w:p w14:paraId="2795C937" w14:textId="77777777" w:rsidR="00C53E9C" w:rsidRPr="002B44C4" w:rsidRDefault="00C53E9C" w:rsidP="00C53E9C">
            <w:pPr>
              <w:keepLines/>
              <w:widowControl w:val="0"/>
              <w:pBdr>
                <w:top w:val="nil"/>
                <w:left w:val="nil"/>
                <w:bottom w:val="nil"/>
                <w:right w:val="nil"/>
                <w:between w:val="nil"/>
              </w:pBdr>
              <w:spacing w:before="60" w:after="60"/>
            </w:pPr>
            <w:r w:rsidRPr="002B44C4">
              <w:t>Cán bộ Cấp đơn</w:t>
            </w:r>
          </w:p>
        </w:tc>
        <w:tc>
          <w:tcPr>
            <w:tcW w:w="3343" w:type="dxa"/>
          </w:tcPr>
          <w:p w14:paraId="7FD570CC" w14:textId="07A93926" w:rsidR="00C53E9C" w:rsidRPr="002B44C4" w:rsidRDefault="006175E0" w:rsidP="006175E0">
            <w:pPr>
              <w:keepLines/>
              <w:widowControl w:val="0"/>
              <w:pBdr>
                <w:top w:val="nil"/>
                <w:left w:val="nil"/>
                <w:bottom w:val="nil"/>
                <w:right w:val="nil"/>
                <w:between w:val="nil"/>
              </w:pBdr>
              <w:spacing w:before="60" w:after="60"/>
            </w:pPr>
            <w:r>
              <w:t xml:space="preserve">- </w:t>
            </w:r>
            <w:del w:id="279" w:author="Nguyen Thi Cuc" w:date="2022-09-15T10:12:00Z">
              <w:r w:rsidR="00C53E9C" w:rsidRPr="002B44C4" w:rsidDel="00592D0C">
                <w:delText xml:space="preserve">Cán bộ cấp đơn thực hiện </w:delText>
              </w:r>
              <w:r w:rsidDel="00592D0C">
                <w:delText>lập</w:delText>
              </w:r>
              <w:r w:rsidR="00C53E9C" w:rsidRPr="002B44C4" w:rsidDel="00592D0C">
                <w:delText xml:space="preserve"> báo cáo tổn thất</w:delText>
              </w:r>
              <w:r w:rsidDel="00592D0C">
                <w:delText>; L</w:delText>
              </w:r>
              <w:r w:rsidR="00C53E9C" w:rsidRPr="002B44C4" w:rsidDel="00592D0C">
                <w:delText>ập dự thảo công văn thông báo tổn thất gửi cho nhà Đồng</w:delText>
              </w:r>
              <w:r w:rsidDel="00592D0C">
                <w:delText>.</w:delText>
              </w:r>
            </w:del>
            <w:ins w:id="280" w:author="Nguyen Thi Cuc" w:date="2022-09-15T10:12:00Z">
              <w:r w:rsidR="00592D0C">
                <w:t>CBCĐ</w:t>
              </w:r>
            </w:ins>
            <w:ins w:id="281" w:author="Nguyen Thi Cuc" w:date="2022-09-15T10:13:00Z">
              <w:r w:rsidR="00592D0C">
                <w:t xml:space="preserve"> thực hiện lập báo cáo tổn thất, dự thảo công văn và chuyển xử lý cho lãnh đạo phòng/ban. (</w:t>
              </w:r>
              <w:r w:rsidR="00592D0C" w:rsidRPr="007C5772">
                <w:rPr>
                  <w:b/>
                  <w:bCs/>
                </w:rPr>
                <w:t>chi tiết tham chiếu</w:t>
              </w:r>
              <w:r w:rsidR="00592D0C">
                <w:rPr>
                  <w:b/>
                  <w:bCs/>
                </w:rPr>
                <w:t xml:space="preserve"> B6 </w:t>
              </w:r>
            </w:ins>
            <w:ins w:id="282" w:author="Hoang, Dinh Tien (TT-CNTT)" w:date="2022-09-15T10:55:00Z">
              <w:r w:rsidR="003219CD">
                <w:rPr>
                  <w:b/>
                  <w:bCs/>
                </w:rPr>
                <w:fldChar w:fldCharType="begin"/>
              </w:r>
              <w:r w:rsidR="003219CD">
                <w:rPr>
                  <w:b/>
                  <w:bCs/>
                </w:rPr>
                <w:instrText>HYPERLINK  \l "_Lập_báo_cáo"</w:instrText>
              </w:r>
              <w:r w:rsidR="003219CD">
                <w:rPr>
                  <w:b/>
                  <w:bCs/>
                </w:rPr>
                <w:fldChar w:fldCharType="separate"/>
              </w:r>
              <w:r w:rsidR="003219CD">
                <w:rPr>
                  <w:rStyle w:val="Hyperlink"/>
                  <w:b/>
                  <w:bCs/>
                </w:rPr>
                <w:t>Q</w:t>
              </w:r>
              <w:r w:rsidR="003219CD" w:rsidRPr="003628A4">
                <w:rPr>
                  <w:rStyle w:val="Hyperlink"/>
                  <w:b/>
                  <w:bCs/>
                </w:rPr>
                <w:t>uy</w:t>
              </w:r>
              <w:r w:rsidR="003219CD">
                <w:rPr>
                  <w:rStyle w:val="Hyperlink"/>
                  <w:b/>
                  <w:bCs/>
                </w:rPr>
                <w:t xml:space="preserve"> trình Lập báo cáo tổn thất- Phòng\ban cấp đơn</w:t>
              </w:r>
              <w:r w:rsidR="003219CD">
                <w:rPr>
                  <w:b/>
                  <w:bCs/>
                </w:rPr>
                <w:fldChar w:fldCharType="end"/>
              </w:r>
            </w:ins>
            <w:ins w:id="283" w:author="Nguyen Thi Cuc" w:date="2022-09-15T10:22:00Z">
              <w:del w:id="284" w:author="Hoang, Dinh Tien (TT-CNTT)" w:date="2022-09-15T10:55:00Z">
                <w:r w:rsidR="00402A86" w:rsidDel="003219CD">
                  <w:rPr>
                    <w:b/>
                    <w:bCs/>
                  </w:rPr>
                  <w:fldChar w:fldCharType="begin"/>
                </w:r>
                <w:r w:rsidR="00402A86" w:rsidDel="003219CD">
                  <w:rPr>
                    <w:b/>
                    <w:bCs/>
                  </w:rPr>
                  <w:delInstrText xml:space="preserve"> HYPERLINK  \l "_Mô_tả_quy" </w:delInstrText>
                </w:r>
                <w:r w:rsidR="00402A86" w:rsidDel="003219CD">
                  <w:rPr>
                    <w:b/>
                    <w:bCs/>
                  </w:rPr>
                  <w:fldChar w:fldCharType="separate"/>
                </w:r>
                <w:r w:rsidR="00402A86" w:rsidRPr="00402A86" w:rsidDel="003219CD">
                  <w:rPr>
                    <w:rStyle w:val="Hyperlink"/>
                    <w:b/>
                    <w:bCs/>
                  </w:rPr>
                  <w:delText>Mô tả quy trình</w:delText>
                </w:r>
                <w:r w:rsidR="00402A86" w:rsidDel="003219CD">
                  <w:rPr>
                    <w:b/>
                    <w:bCs/>
                  </w:rPr>
                  <w:fldChar w:fldCharType="end"/>
                </w:r>
              </w:del>
            </w:ins>
            <w:ins w:id="285" w:author="Nguyen Thi Cuc" w:date="2022-09-15T10:13:00Z">
              <w:r w:rsidR="00592D0C">
                <w:rPr>
                  <w:b/>
                  <w:bCs/>
                </w:rPr>
                <w:t>)</w:t>
              </w:r>
            </w:ins>
            <w:del w:id="286" w:author="Nguyen Thi Cuc" w:date="2022-09-15T10:13:00Z">
              <w:r w:rsidDel="00592D0C">
                <w:delText xml:space="preserve"> </w:delText>
              </w:r>
            </w:del>
            <w:del w:id="287" w:author="Nguyen Thi Cuc" w:date="2022-09-15T10:12:00Z">
              <w:r w:rsidDel="00592D0C">
                <w:delText>Sau đó, c</w:delText>
              </w:r>
              <w:r w:rsidR="00C53E9C" w:rsidRPr="002B44C4" w:rsidDel="00592D0C">
                <w:delText>huyển báo cáo tổn thất</w:delText>
              </w:r>
              <w:r w:rsidDel="00592D0C">
                <w:delText xml:space="preserve"> và </w:delText>
              </w:r>
              <w:r w:rsidDel="00592D0C">
                <w:lastRenderedPageBreak/>
                <w:delText>dự thảo CV thông báo tổn thất cho nhà Đồng</w:delText>
              </w:r>
              <w:r w:rsidR="00C53E9C" w:rsidRPr="002B44C4" w:rsidDel="00592D0C">
                <w:delText xml:space="preserve"> tới Lãnh đạo</w:delText>
              </w:r>
              <w:r w:rsidR="005721F9" w:rsidRPr="002B44C4" w:rsidDel="00592D0C">
                <w:delText xml:space="preserve"> phòng</w:delText>
              </w:r>
              <w:r w:rsidDel="00592D0C">
                <w:delText>/</w:delText>
              </w:r>
              <w:r w:rsidR="00C53E9C" w:rsidRPr="002B44C4" w:rsidDel="00592D0C">
                <w:delText>ban cấp đơn</w:delText>
              </w:r>
            </w:del>
          </w:p>
        </w:tc>
        <w:tc>
          <w:tcPr>
            <w:tcW w:w="1533" w:type="dxa"/>
            <w:vAlign w:val="center"/>
          </w:tcPr>
          <w:p w14:paraId="0206455C" w14:textId="3E5775F0" w:rsidR="00C53E9C" w:rsidRPr="002B44C4" w:rsidRDefault="00C53E9C" w:rsidP="001E5D93">
            <w:pPr>
              <w:keepLines/>
              <w:widowControl w:val="0"/>
              <w:pBdr>
                <w:top w:val="nil"/>
                <w:left w:val="nil"/>
                <w:bottom w:val="nil"/>
                <w:right w:val="nil"/>
                <w:between w:val="nil"/>
              </w:pBdr>
              <w:spacing w:before="60" w:after="60"/>
            </w:pPr>
            <w:r w:rsidRPr="002B44C4">
              <w:lastRenderedPageBreak/>
              <w:t>T</w:t>
            </w:r>
            <w:r w:rsidR="00EC4361" w:rsidRPr="002B44C4">
              <w:t>hực hiện trên hệ thống</w:t>
            </w:r>
          </w:p>
        </w:tc>
      </w:tr>
      <w:tr w:rsidR="00C53E9C" w:rsidRPr="002B44C4" w14:paraId="6D172632" w14:textId="77777777" w:rsidTr="00E34A49">
        <w:trPr>
          <w:trHeight w:val="284"/>
          <w:jc w:val="center"/>
        </w:trPr>
        <w:tc>
          <w:tcPr>
            <w:tcW w:w="881" w:type="dxa"/>
            <w:shd w:val="clear" w:color="auto" w:fill="auto"/>
            <w:vAlign w:val="center"/>
          </w:tcPr>
          <w:p w14:paraId="1455CAC4" w14:textId="536A1C58" w:rsidR="00C53E9C" w:rsidRPr="002B44C4" w:rsidRDefault="00C53E9C" w:rsidP="00C95D22">
            <w:pPr>
              <w:spacing w:before="60" w:after="60" w:line="360" w:lineRule="auto"/>
              <w:ind w:left="142"/>
              <w:rPr>
                <w:b/>
              </w:rPr>
            </w:pPr>
            <w:r w:rsidRPr="002B44C4">
              <w:rPr>
                <w:b/>
              </w:rPr>
              <w:lastRenderedPageBreak/>
              <w:t>B</w:t>
            </w:r>
            <w:r w:rsidR="00C95D22">
              <w:rPr>
                <w:b/>
              </w:rPr>
              <w:t>5</w:t>
            </w:r>
          </w:p>
        </w:tc>
        <w:tc>
          <w:tcPr>
            <w:tcW w:w="1627" w:type="dxa"/>
          </w:tcPr>
          <w:p w14:paraId="3A508EAE" w14:textId="77777777" w:rsidR="00C53E9C" w:rsidRPr="002B44C4" w:rsidRDefault="00C53E9C" w:rsidP="00C53E9C">
            <w:pPr>
              <w:keepLines/>
              <w:widowControl w:val="0"/>
              <w:pBdr>
                <w:top w:val="nil"/>
                <w:left w:val="nil"/>
                <w:bottom w:val="nil"/>
                <w:right w:val="nil"/>
                <w:between w:val="nil"/>
              </w:pBdr>
              <w:spacing w:before="60" w:after="60"/>
            </w:pPr>
            <w:r w:rsidRPr="002B44C4">
              <w:t>Phê duyệt báo cáo tổn thất</w:t>
            </w:r>
          </w:p>
        </w:tc>
        <w:tc>
          <w:tcPr>
            <w:tcW w:w="1447" w:type="dxa"/>
          </w:tcPr>
          <w:p w14:paraId="3F7E7C02" w14:textId="77777777" w:rsidR="00C53E9C" w:rsidRPr="002B44C4" w:rsidRDefault="00C53E9C" w:rsidP="00C53E9C">
            <w:pPr>
              <w:keepLines/>
              <w:widowControl w:val="0"/>
              <w:pBdr>
                <w:top w:val="nil"/>
                <w:left w:val="nil"/>
                <w:bottom w:val="nil"/>
                <w:right w:val="nil"/>
                <w:between w:val="nil"/>
              </w:pBdr>
              <w:spacing w:before="60" w:after="60"/>
            </w:pPr>
            <w:r w:rsidRPr="002B44C4">
              <w:t>LĐ phòng/ban cấp đơn</w:t>
            </w:r>
          </w:p>
        </w:tc>
        <w:tc>
          <w:tcPr>
            <w:tcW w:w="3343" w:type="dxa"/>
          </w:tcPr>
          <w:p w14:paraId="7268278C" w14:textId="6943CEA8" w:rsidR="00C53E9C" w:rsidRPr="002B44C4" w:rsidDel="00066848" w:rsidRDefault="00C53E9C" w:rsidP="00C53E9C">
            <w:pPr>
              <w:keepLines/>
              <w:widowControl w:val="0"/>
              <w:pBdr>
                <w:top w:val="nil"/>
                <w:left w:val="nil"/>
                <w:bottom w:val="nil"/>
                <w:right w:val="nil"/>
                <w:between w:val="nil"/>
              </w:pBdr>
              <w:spacing w:before="60" w:after="60"/>
              <w:rPr>
                <w:del w:id="288" w:author="Nguyen Thi Cuc" w:date="2022-09-15T10:10:00Z"/>
              </w:rPr>
            </w:pPr>
            <w:r w:rsidRPr="002B44C4">
              <w:t>Lãnh đạo phòng/ban c</w:t>
            </w:r>
            <w:r w:rsidR="006175E0">
              <w:t>ấ</w:t>
            </w:r>
            <w:r w:rsidRPr="002B44C4">
              <w:t xml:space="preserve">p đơn thực hiện phê duyệt báo cáo tổn thất </w:t>
            </w:r>
            <w:r w:rsidR="001E5D93" w:rsidRPr="002B44C4">
              <w:t xml:space="preserve">và dự thảo </w:t>
            </w:r>
            <w:r w:rsidR="006175E0">
              <w:t>CV</w:t>
            </w:r>
            <w:r w:rsidR="001E5D93" w:rsidRPr="002B44C4">
              <w:t xml:space="preserve"> thông báo tổn thất cho nhà Đồng</w:t>
            </w:r>
            <w:ins w:id="289" w:author="Nguyen Thi Cuc" w:date="2022-09-15T10:10:00Z">
              <w:r w:rsidR="00066848">
                <w:t xml:space="preserve"> (</w:t>
              </w:r>
              <w:r w:rsidR="00066848" w:rsidRPr="007C5772">
                <w:rPr>
                  <w:b/>
                  <w:bCs/>
                </w:rPr>
                <w:t>chi tiết tham chiếu</w:t>
              </w:r>
              <w:r w:rsidR="00066848">
                <w:rPr>
                  <w:b/>
                  <w:bCs/>
                </w:rPr>
                <w:t xml:space="preserve"> B7</w:t>
              </w:r>
            </w:ins>
            <w:ins w:id="290" w:author="Nguyen Thi Cuc" w:date="2022-09-15T10:22:00Z">
              <w:r w:rsidR="00402A86">
                <w:rPr>
                  <w:b/>
                  <w:bCs/>
                </w:rPr>
                <w:t xml:space="preserve"> </w:t>
              </w:r>
            </w:ins>
            <w:ins w:id="291" w:author="Hoang, Dinh Tien (TT-CNTT)" w:date="2022-09-15T10:55:00Z">
              <w:r w:rsidR="003219CD">
                <w:rPr>
                  <w:b/>
                  <w:bCs/>
                </w:rPr>
                <w:fldChar w:fldCharType="begin"/>
              </w:r>
              <w:r w:rsidR="003219CD">
                <w:rPr>
                  <w:b/>
                  <w:bCs/>
                </w:rPr>
                <w:instrText>HYPERLINK  \l "_Lập_báo_cáo"</w:instrText>
              </w:r>
              <w:r w:rsidR="003219CD">
                <w:rPr>
                  <w:b/>
                  <w:bCs/>
                </w:rPr>
                <w:fldChar w:fldCharType="separate"/>
              </w:r>
              <w:r w:rsidR="003219CD">
                <w:rPr>
                  <w:rStyle w:val="Hyperlink"/>
                  <w:b/>
                  <w:bCs/>
                </w:rPr>
                <w:t>Q</w:t>
              </w:r>
              <w:r w:rsidR="003219CD" w:rsidRPr="003628A4">
                <w:rPr>
                  <w:rStyle w:val="Hyperlink"/>
                  <w:b/>
                  <w:bCs/>
                </w:rPr>
                <w:t>uy</w:t>
              </w:r>
              <w:r w:rsidR="003219CD">
                <w:rPr>
                  <w:rStyle w:val="Hyperlink"/>
                  <w:b/>
                  <w:bCs/>
                </w:rPr>
                <w:t xml:space="preserve"> trình Lập báo cáo tổn thất- Phòng\ban cấp đơn</w:t>
              </w:r>
              <w:r w:rsidR="003219CD">
                <w:rPr>
                  <w:b/>
                  <w:bCs/>
                </w:rPr>
                <w:fldChar w:fldCharType="end"/>
              </w:r>
            </w:ins>
            <w:ins w:id="292" w:author="Nguyen Thi Cuc" w:date="2022-09-15T10:22:00Z">
              <w:del w:id="293" w:author="Hoang, Dinh Tien (TT-CNTT)" w:date="2022-09-15T10:55:00Z">
                <w:r w:rsidR="00402A86" w:rsidDel="003219CD">
                  <w:rPr>
                    <w:b/>
                    <w:bCs/>
                  </w:rPr>
                  <w:fldChar w:fldCharType="begin"/>
                </w:r>
                <w:r w:rsidR="00402A86" w:rsidDel="003219CD">
                  <w:rPr>
                    <w:b/>
                    <w:bCs/>
                  </w:rPr>
                  <w:delInstrText xml:space="preserve"> HYPERLINK  \l "_Mô_tả_quy" </w:delInstrText>
                </w:r>
                <w:r w:rsidR="00402A86" w:rsidDel="003219CD">
                  <w:rPr>
                    <w:b/>
                    <w:bCs/>
                  </w:rPr>
                  <w:fldChar w:fldCharType="separate"/>
                </w:r>
                <w:r w:rsidR="00402A86" w:rsidRPr="00402A86" w:rsidDel="003219CD">
                  <w:rPr>
                    <w:rStyle w:val="Hyperlink"/>
                    <w:b/>
                    <w:bCs/>
                  </w:rPr>
                  <w:delText>Mô tả quy trình</w:delText>
                </w:r>
                <w:r w:rsidR="00402A86" w:rsidDel="003219CD">
                  <w:rPr>
                    <w:b/>
                    <w:bCs/>
                  </w:rPr>
                  <w:fldChar w:fldCharType="end"/>
                </w:r>
              </w:del>
              <w:r w:rsidR="00402A86">
                <w:rPr>
                  <w:b/>
                  <w:bCs/>
                </w:rPr>
                <w:t>)</w:t>
              </w:r>
            </w:ins>
            <w:del w:id="294" w:author="Nguyen Thi Cuc" w:date="2022-09-15T10:10:00Z">
              <w:r w:rsidRPr="002B44C4" w:rsidDel="00066848">
                <w:delText>:</w:delText>
              </w:r>
            </w:del>
          </w:p>
          <w:p w14:paraId="20C2295C" w14:textId="460F2659" w:rsidR="00C53E9C" w:rsidRPr="002B44C4" w:rsidDel="00066848" w:rsidRDefault="001E5D93">
            <w:pPr>
              <w:keepLines/>
              <w:widowControl w:val="0"/>
              <w:pBdr>
                <w:top w:val="nil"/>
                <w:left w:val="nil"/>
                <w:bottom w:val="nil"/>
                <w:right w:val="nil"/>
                <w:between w:val="nil"/>
              </w:pBdr>
              <w:spacing w:before="60"/>
              <w:rPr>
                <w:del w:id="295" w:author="Nguyen Thi Cuc" w:date="2022-09-15T10:10:00Z"/>
              </w:rPr>
              <w:pPrChange w:id="296" w:author="Nguyen Thi Cuc" w:date="2022-09-15T10:10:00Z">
                <w:pPr>
                  <w:keepLines/>
                  <w:widowControl w:val="0"/>
                  <w:numPr>
                    <w:numId w:val="19"/>
                  </w:numPr>
                  <w:pBdr>
                    <w:top w:val="nil"/>
                    <w:left w:val="nil"/>
                    <w:bottom w:val="nil"/>
                    <w:right w:val="nil"/>
                    <w:between w:val="nil"/>
                  </w:pBdr>
                  <w:spacing w:before="60"/>
                  <w:ind w:left="344" w:hanging="360"/>
                </w:pPr>
              </w:pPrChange>
            </w:pPr>
            <w:del w:id="297" w:author="Nguyen Thi Cuc" w:date="2022-09-15T10:10:00Z">
              <w:r w:rsidRPr="002B44C4" w:rsidDel="00066848">
                <w:delText>Nếu t</w:delText>
              </w:r>
              <w:r w:rsidR="00C53E9C" w:rsidRPr="002B44C4" w:rsidDel="00066848">
                <w:delText>ừ chối</w:delText>
              </w:r>
              <w:r w:rsidR="009429FB" w:rsidDel="00066848">
                <w:delText xml:space="preserve">: </w:delText>
              </w:r>
              <w:r w:rsidR="00814935" w:rsidDel="00066848">
                <w:delText>người dùng nhập lý do từ chối</w:delText>
              </w:r>
              <w:r w:rsidR="00EF0769" w:rsidDel="00066848">
                <w:delText>,</w:delText>
              </w:r>
              <w:r w:rsidR="004235D1" w:rsidDel="00066848">
                <w:delText xml:space="preserve"> h</w:delText>
              </w:r>
              <w:r w:rsidR="00C53E9C" w:rsidRPr="002B44C4" w:rsidDel="00066848">
                <w:delText>ệ thống gửi thông báo</w:delText>
              </w:r>
              <w:r w:rsidR="00EF0769" w:rsidDel="00066848">
                <w:delText xml:space="preserve"> </w:delText>
              </w:r>
              <w:r w:rsidR="00C53E9C" w:rsidRPr="002B44C4" w:rsidDel="00066848">
                <w:delText xml:space="preserve">tới </w:delText>
              </w:r>
              <w:r w:rsidR="004235D1" w:rsidDel="00066848">
                <w:delText>CBCĐ</w:delText>
              </w:r>
              <w:r w:rsidR="00EF0769" w:rsidDel="00066848">
                <w:delText xml:space="preserve"> </w:delText>
              </w:r>
              <w:r w:rsidR="004235D1" w:rsidDel="00066848">
                <w:delText>để điều chỉnh lại BC tổn thất/ CV thông báo cho nhà Đồng</w:delText>
              </w:r>
              <w:r w:rsidR="004235D1" w:rsidRPr="002B44C4" w:rsidDel="00066848">
                <w:delText>.</w:delText>
              </w:r>
            </w:del>
          </w:p>
          <w:p w14:paraId="0E6B5280" w14:textId="74328910" w:rsidR="00C53E9C" w:rsidRPr="002B44C4" w:rsidRDefault="001E5D93">
            <w:pPr>
              <w:keepLines/>
              <w:widowControl w:val="0"/>
              <w:pBdr>
                <w:top w:val="nil"/>
                <w:left w:val="nil"/>
                <w:bottom w:val="nil"/>
                <w:right w:val="nil"/>
                <w:between w:val="nil"/>
              </w:pBdr>
              <w:spacing w:before="60" w:after="60"/>
              <w:pPrChange w:id="298" w:author="Nguyen Thi Cuc" w:date="2022-09-15T10:10:00Z">
                <w:pPr>
                  <w:keepLines/>
                  <w:widowControl w:val="0"/>
                  <w:numPr>
                    <w:numId w:val="19"/>
                  </w:numPr>
                  <w:pBdr>
                    <w:top w:val="nil"/>
                    <w:left w:val="nil"/>
                    <w:bottom w:val="nil"/>
                    <w:right w:val="nil"/>
                    <w:between w:val="nil"/>
                  </w:pBdr>
                  <w:spacing w:before="60"/>
                  <w:ind w:left="344" w:hanging="360"/>
                </w:pPr>
              </w:pPrChange>
            </w:pPr>
            <w:del w:id="299" w:author="Nguyen Thi Cuc" w:date="2022-09-15T10:10:00Z">
              <w:r w:rsidRPr="002B44C4" w:rsidDel="00066848">
                <w:delText>Nếu đ</w:delText>
              </w:r>
              <w:r w:rsidR="00C53E9C" w:rsidRPr="002B44C4" w:rsidDel="00066848">
                <w:delText>ồng ý</w:delText>
              </w:r>
              <w:r w:rsidR="009429FB" w:rsidDel="00066848">
                <w:delText xml:space="preserve">: </w:delText>
              </w:r>
              <w:r w:rsidR="004235D1" w:rsidDel="00066848">
                <w:delText>h</w:delText>
              </w:r>
              <w:r w:rsidR="00C53E9C" w:rsidRPr="002B44C4" w:rsidDel="00066848">
                <w:delText>ệ thống đồng thời</w:delText>
              </w:r>
              <w:r w:rsidR="004235D1" w:rsidDel="00066848">
                <w:delText xml:space="preserve"> gửi thông báo</w:delText>
              </w:r>
              <w:r w:rsidR="00CF1DF8" w:rsidDel="00066848">
                <w:delText xml:space="preserve"> </w:delText>
              </w:r>
              <w:r w:rsidR="00C53E9C" w:rsidRPr="002B44C4" w:rsidDel="00066848">
                <w:delText>tới</w:delText>
              </w:r>
              <w:r w:rsidR="005721F9" w:rsidRPr="002B44C4" w:rsidDel="00066848">
                <w:delText xml:space="preserve"> P.QLNV</w:delText>
              </w:r>
              <w:r w:rsidRPr="002B44C4" w:rsidDel="00066848">
                <w:delText xml:space="preserve"> (nếu có)</w:delText>
              </w:r>
              <w:r w:rsidR="005721F9" w:rsidRPr="002B44C4" w:rsidDel="00066848">
                <w:delText>, TCKT, TBH</w:delText>
              </w:r>
              <w:r w:rsidR="004235D1" w:rsidDel="00066848">
                <w:delText xml:space="preserve"> (nếu có)</w:delText>
              </w:r>
              <w:r w:rsidR="005721F9" w:rsidRPr="002B44C4" w:rsidDel="00066848">
                <w:delText xml:space="preserve"> để thực</w:delText>
              </w:r>
              <w:r w:rsidR="00C53E9C" w:rsidRPr="002B44C4" w:rsidDel="00066848">
                <w:delText xml:space="preserve"> hiện xác nhận thông tin tổn thất, thông tin tình trạng phí bảo hiểm, thông tin cơ cấu tái bảo hiểm</w:delText>
              </w:r>
              <w:r w:rsidR="009445BB" w:rsidRPr="002B44C4" w:rsidDel="00066848">
                <w:delText>.</w:delText>
              </w:r>
            </w:del>
          </w:p>
        </w:tc>
        <w:tc>
          <w:tcPr>
            <w:tcW w:w="1533" w:type="dxa"/>
            <w:vAlign w:val="center"/>
          </w:tcPr>
          <w:p w14:paraId="4648ACBA" w14:textId="77777777" w:rsidR="00C53E9C" w:rsidRPr="002B44C4" w:rsidRDefault="00C53E9C" w:rsidP="00C53E9C">
            <w:pPr>
              <w:keepLines/>
              <w:widowControl w:val="0"/>
              <w:pBdr>
                <w:top w:val="nil"/>
                <w:left w:val="nil"/>
                <w:bottom w:val="nil"/>
                <w:right w:val="nil"/>
                <w:between w:val="nil"/>
              </w:pBdr>
              <w:spacing w:before="60" w:after="60"/>
            </w:pPr>
            <w:r w:rsidRPr="002B44C4">
              <w:t>Thực hiện trên hệ thống</w:t>
            </w:r>
          </w:p>
        </w:tc>
      </w:tr>
      <w:tr w:rsidR="00C53E9C" w:rsidRPr="002B44C4" w14:paraId="2CCE4891" w14:textId="77777777" w:rsidTr="00E34A49">
        <w:trPr>
          <w:trHeight w:val="284"/>
          <w:jc w:val="center"/>
        </w:trPr>
        <w:tc>
          <w:tcPr>
            <w:tcW w:w="881" w:type="dxa"/>
            <w:shd w:val="clear" w:color="auto" w:fill="auto"/>
            <w:vAlign w:val="center"/>
          </w:tcPr>
          <w:p w14:paraId="2C214912" w14:textId="51BAE1A2" w:rsidR="00C53E9C" w:rsidRPr="002B44C4" w:rsidRDefault="00C53E9C" w:rsidP="00C95D22">
            <w:pPr>
              <w:spacing w:before="60" w:after="60" w:line="360" w:lineRule="auto"/>
              <w:ind w:left="142"/>
              <w:rPr>
                <w:b/>
              </w:rPr>
            </w:pPr>
            <w:r w:rsidRPr="002B44C4">
              <w:rPr>
                <w:b/>
              </w:rPr>
              <w:t>B</w:t>
            </w:r>
            <w:r w:rsidR="00C95D22">
              <w:rPr>
                <w:b/>
              </w:rPr>
              <w:t>6</w:t>
            </w:r>
          </w:p>
        </w:tc>
        <w:tc>
          <w:tcPr>
            <w:tcW w:w="1627" w:type="dxa"/>
          </w:tcPr>
          <w:p w14:paraId="13FD0997" w14:textId="77777777" w:rsidR="00C53E9C" w:rsidRPr="002B44C4" w:rsidRDefault="00C53E9C" w:rsidP="00C53E9C">
            <w:pPr>
              <w:keepLines/>
              <w:widowControl w:val="0"/>
              <w:pBdr>
                <w:top w:val="nil"/>
                <w:left w:val="nil"/>
                <w:bottom w:val="nil"/>
                <w:right w:val="nil"/>
                <w:between w:val="nil"/>
              </w:pBdr>
              <w:spacing w:before="60" w:after="60"/>
            </w:pPr>
            <w:r w:rsidRPr="002B44C4">
              <w:t>Kiểm tra xác nhận</w:t>
            </w:r>
          </w:p>
        </w:tc>
        <w:tc>
          <w:tcPr>
            <w:tcW w:w="1447" w:type="dxa"/>
          </w:tcPr>
          <w:p w14:paraId="6D65955C" w14:textId="77777777" w:rsidR="00C53E9C" w:rsidRPr="002B44C4" w:rsidRDefault="00C53E9C" w:rsidP="00C53E9C">
            <w:pPr>
              <w:keepLines/>
              <w:widowControl w:val="0"/>
              <w:pBdr>
                <w:top w:val="nil"/>
                <w:left w:val="nil"/>
                <w:bottom w:val="nil"/>
                <w:right w:val="nil"/>
                <w:between w:val="nil"/>
              </w:pBdr>
              <w:spacing w:before="60" w:after="60"/>
            </w:pPr>
            <w:r w:rsidRPr="002B44C4">
              <w:t>CB P.QLNV; LĐ P.QLNV;</w:t>
            </w:r>
          </w:p>
          <w:p w14:paraId="6D1FCA67" w14:textId="77777777" w:rsidR="00C53E9C" w:rsidRPr="002B44C4" w:rsidRDefault="00C53E9C" w:rsidP="00C53E9C">
            <w:pPr>
              <w:keepLines/>
              <w:widowControl w:val="0"/>
              <w:pBdr>
                <w:top w:val="nil"/>
                <w:left w:val="nil"/>
                <w:bottom w:val="nil"/>
                <w:right w:val="nil"/>
                <w:between w:val="nil"/>
              </w:pBdr>
              <w:spacing w:before="60" w:after="60"/>
            </w:pPr>
            <w:r w:rsidRPr="002B44C4">
              <w:t>CB  TCKT; LĐ TCKT;</w:t>
            </w:r>
          </w:p>
          <w:p w14:paraId="77A4C57B" w14:textId="77777777" w:rsidR="00C53E9C" w:rsidRPr="002B44C4" w:rsidRDefault="00C53E9C" w:rsidP="00C53E9C">
            <w:pPr>
              <w:keepLines/>
              <w:widowControl w:val="0"/>
              <w:pBdr>
                <w:top w:val="nil"/>
                <w:left w:val="nil"/>
                <w:bottom w:val="nil"/>
                <w:right w:val="nil"/>
                <w:between w:val="nil"/>
              </w:pBdr>
              <w:spacing w:before="60" w:after="60"/>
            </w:pPr>
            <w:r w:rsidRPr="002B44C4">
              <w:t>CB TBH; LĐ TBH</w:t>
            </w:r>
          </w:p>
        </w:tc>
        <w:tc>
          <w:tcPr>
            <w:tcW w:w="3343" w:type="dxa"/>
          </w:tcPr>
          <w:p w14:paraId="0738E777" w14:textId="38615CCF" w:rsidR="00C53E9C" w:rsidRPr="002B44C4" w:rsidRDefault="00C53E9C" w:rsidP="00C53E9C">
            <w:pPr>
              <w:keepLines/>
              <w:widowControl w:val="0"/>
              <w:pBdr>
                <w:top w:val="nil"/>
                <w:left w:val="nil"/>
                <w:bottom w:val="nil"/>
                <w:right w:val="nil"/>
                <w:between w:val="nil"/>
              </w:pBdr>
              <w:spacing w:before="60" w:after="60"/>
            </w:pPr>
            <w:r w:rsidRPr="00657963">
              <w:rPr>
                <w:b/>
              </w:rPr>
              <w:t>B</w:t>
            </w:r>
            <w:r w:rsidR="00C95D22" w:rsidRPr="00657963">
              <w:rPr>
                <w:b/>
              </w:rPr>
              <w:t>6</w:t>
            </w:r>
            <w:r w:rsidRPr="00657963">
              <w:rPr>
                <w:b/>
              </w:rPr>
              <w:t>.1</w:t>
            </w:r>
            <w:r w:rsidR="001E5D93" w:rsidRPr="002B44C4">
              <w:t xml:space="preserve"> (nếu có)</w:t>
            </w:r>
            <w:r w:rsidRPr="002B44C4">
              <w:t xml:space="preserve">: P.QLNV thực hiện xác nhận báo cáo tổn thất </w:t>
            </w:r>
            <w:r w:rsidR="007C5772">
              <w:t>(</w:t>
            </w:r>
            <w:r w:rsidR="007C5772" w:rsidRPr="007C5772">
              <w:rPr>
                <w:b/>
                <w:bCs/>
              </w:rPr>
              <w:t xml:space="preserve">chi tiết tham chiếu </w:t>
            </w:r>
            <w:hyperlink w:anchor="_Duyệt_báo_cáo" w:history="1">
              <w:r w:rsidR="007C5772" w:rsidRPr="00A40CBD">
                <w:rPr>
                  <w:rStyle w:val="Hyperlink"/>
                  <w:b/>
                  <w:bCs/>
                </w:rPr>
                <w:t>quy trình Duyệt báo cáo tổn thất P.QLNV</w:t>
              </w:r>
            </w:hyperlink>
            <w:r w:rsidR="007C5772">
              <w:t>)</w:t>
            </w:r>
          </w:p>
          <w:p w14:paraId="4964DAD3" w14:textId="545ACA88" w:rsidR="00C53E9C" w:rsidRPr="002B44C4" w:rsidRDefault="00C53E9C" w:rsidP="00C53E9C">
            <w:pPr>
              <w:keepLines/>
              <w:widowControl w:val="0"/>
              <w:pBdr>
                <w:top w:val="nil"/>
                <w:left w:val="nil"/>
                <w:bottom w:val="nil"/>
                <w:right w:val="nil"/>
                <w:between w:val="nil"/>
              </w:pBdr>
              <w:spacing w:before="60" w:after="60"/>
            </w:pPr>
            <w:r w:rsidRPr="00657963">
              <w:rPr>
                <w:b/>
              </w:rPr>
              <w:t>B</w:t>
            </w:r>
            <w:r w:rsidR="00C95D22" w:rsidRPr="00657963">
              <w:rPr>
                <w:b/>
              </w:rPr>
              <w:t>6</w:t>
            </w:r>
            <w:r w:rsidRPr="00657963">
              <w:rPr>
                <w:b/>
              </w:rPr>
              <w:t>.2:</w:t>
            </w:r>
            <w:r w:rsidRPr="002B44C4">
              <w:t xml:space="preserve"> TCKT thực hiện xác nhận tình trạng phí BH</w:t>
            </w:r>
            <w:r w:rsidR="007C5772">
              <w:t xml:space="preserve"> (</w:t>
            </w:r>
            <w:r w:rsidR="007C5772" w:rsidRPr="007C5772">
              <w:rPr>
                <w:b/>
                <w:bCs/>
              </w:rPr>
              <w:t xml:space="preserve">chi tiết tham chiếu </w:t>
            </w:r>
            <w:hyperlink w:anchor="_Duyệt_báo_cáo_1" w:history="1">
              <w:r w:rsidR="007C5772" w:rsidRPr="00905031">
                <w:rPr>
                  <w:rStyle w:val="Hyperlink"/>
                  <w:b/>
                  <w:bCs/>
                </w:rPr>
                <w:t>quy trình</w:t>
              </w:r>
              <w:r w:rsidR="00905031" w:rsidRPr="00905031">
                <w:rPr>
                  <w:rStyle w:val="Hyperlink"/>
                  <w:b/>
                  <w:bCs/>
                </w:rPr>
                <w:t xml:space="preserve"> duyệt báo cáo tổn thất</w:t>
              </w:r>
              <w:r w:rsidR="007C5772" w:rsidRPr="00905031">
                <w:rPr>
                  <w:rStyle w:val="Hyperlink"/>
                  <w:b/>
                  <w:bCs/>
                </w:rPr>
                <w:t xml:space="preserve"> TCKT</w:t>
              </w:r>
            </w:hyperlink>
            <w:r w:rsidR="007C5772">
              <w:t>)</w:t>
            </w:r>
          </w:p>
          <w:p w14:paraId="3CFD7344" w14:textId="5A514458" w:rsidR="00C53E9C" w:rsidRPr="002B44C4" w:rsidRDefault="00C53E9C" w:rsidP="00C95D22">
            <w:pPr>
              <w:keepLines/>
              <w:widowControl w:val="0"/>
              <w:pBdr>
                <w:top w:val="nil"/>
                <w:left w:val="nil"/>
                <w:bottom w:val="nil"/>
                <w:right w:val="nil"/>
                <w:between w:val="nil"/>
              </w:pBdr>
              <w:spacing w:before="60" w:after="60"/>
            </w:pPr>
            <w:r w:rsidRPr="00657963">
              <w:rPr>
                <w:b/>
              </w:rPr>
              <w:t>B</w:t>
            </w:r>
            <w:r w:rsidR="00C95D22" w:rsidRPr="00657963">
              <w:rPr>
                <w:b/>
              </w:rPr>
              <w:t>6</w:t>
            </w:r>
            <w:r w:rsidRPr="00657963">
              <w:rPr>
                <w:b/>
              </w:rPr>
              <w:t>.</w:t>
            </w:r>
            <w:r w:rsidR="006174C2" w:rsidRPr="00657963">
              <w:rPr>
                <w:b/>
              </w:rPr>
              <w:t>3</w:t>
            </w:r>
            <w:r w:rsidRPr="00657963">
              <w:rPr>
                <w:b/>
              </w:rPr>
              <w:t>:</w:t>
            </w:r>
            <w:r w:rsidRPr="002B44C4">
              <w:t xml:space="preserve"> TBH thực hiện xác nhận cơ cấu tái BH</w:t>
            </w:r>
            <w:r w:rsidR="007C5772">
              <w:t xml:space="preserve"> (</w:t>
            </w:r>
            <w:r w:rsidR="007C5772" w:rsidRPr="007C5772">
              <w:rPr>
                <w:b/>
                <w:bCs/>
              </w:rPr>
              <w:t xml:space="preserve">chi tiết tham chiếu </w:t>
            </w:r>
            <w:hyperlink w:anchor="_Duyệt_báo_cáo_2" w:history="1">
              <w:r w:rsidR="007C5772" w:rsidRPr="00A40CBD">
                <w:rPr>
                  <w:rStyle w:val="Hyperlink"/>
                  <w:b/>
                  <w:bCs/>
                </w:rPr>
                <w:t>quy trình</w:t>
              </w:r>
              <w:r w:rsidR="00905031" w:rsidRPr="00A40CBD">
                <w:rPr>
                  <w:rStyle w:val="Hyperlink"/>
                  <w:b/>
                  <w:bCs/>
                </w:rPr>
                <w:t xml:space="preserve"> duyệt báo cáo tổn thất</w:t>
              </w:r>
              <w:r w:rsidR="007C5772" w:rsidRPr="00A40CBD">
                <w:rPr>
                  <w:rStyle w:val="Hyperlink"/>
                  <w:b/>
                  <w:bCs/>
                </w:rPr>
                <w:t xml:space="preserve"> TBH</w:t>
              </w:r>
            </w:hyperlink>
            <w:r w:rsidR="007C5772">
              <w:t>)</w:t>
            </w:r>
          </w:p>
        </w:tc>
        <w:tc>
          <w:tcPr>
            <w:tcW w:w="1533" w:type="dxa"/>
            <w:vAlign w:val="center"/>
          </w:tcPr>
          <w:p w14:paraId="623BD7AF" w14:textId="77777777" w:rsidR="00C53E9C" w:rsidRPr="002B44C4" w:rsidRDefault="00C53E9C" w:rsidP="00C53E9C">
            <w:pPr>
              <w:keepLines/>
              <w:widowControl w:val="0"/>
              <w:pBdr>
                <w:top w:val="nil"/>
                <w:left w:val="nil"/>
                <w:bottom w:val="nil"/>
                <w:right w:val="nil"/>
                <w:between w:val="nil"/>
              </w:pBdr>
              <w:spacing w:before="60" w:after="60"/>
            </w:pPr>
            <w:r w:rsidRPr="002B44C4">
              <w:t>Thực hiện trên hệ thống</w:t>
            </w:r>
          </w:p>
        </w:tc>
      </w:tr>
      <w:tr w:rsidR="00C53E9C" w:rsidRPr="002B44C4" w14:paraId="76F62029" w14:textId="77777777" w:rsidTr="00E34A49">
        <w:trPr>
          <w:trHeight w:val="284"/>
          <w:jc w:val="center"/>
        </w:trPr>
        <w:tc>
          <w:tcPr>
            <w:tcW w:w="881" w:type="dxa"/>
            <w:shd w:val="clear" w:color="auto" w:fill="auto"/>
            <w:vAlign w:val="center"/>
          </w:tcPr>
          <w:p w14:paraId="00C29D0D" w14:textId="27A4486F" w:rsidR="00C53E9C" w:rsidRPr="002B44C4" w:rsidRDefault="00C53E9C" w:rsidP="00C95D22">
            <w:pPr>
              <w:spacing w:before="60" w:after="60" w:line="360" w:lineRule="auto"/>
              <w:ind w:left="142"/>
              <w:rPr>
                <w:b/>
              </w:rPr>
            </w:pPr>
            <w:r w:rsidRPr="002B44C4">
              <w:rPr>
                <w:b/>
              </w:rPr>
              <w:t>B</w:t>
            </w:r>
            <w:r w:rsidR="00C95D22">
              <w:rPr>
                <w:b/>
              </w:rPr>
              <w:t>7</w:t>
            </w:r>
          </w:p>
        </w:tc>
        <w:tc>
          <w:tcPr>
            <w:tcW w:w="1627" w:type="dxa"/>
          </w:tcPr>
          <w:p w14:paraId="450F9BF1" w14:textId="09D150A9" w:rsidR="00C53E9C" w:rsidRPr="002B44C4" w:rsidRDefault="00C53E9C" w:rsidP="00C95D22">
            <w:pPr>
              <w:keepLines/>
              <w:widowControl w:val="0"/>
              <w:pBdr>
                <w:top w:val="nil"/>
                <w:left w:val="nil"/>
                <w:bottom w:val="nil"/>
                <w:right w:val="nil"/>
                <w:between w:val="nil"/>
              </w:pBdr>
              <w:spacing w:before="60" w:after="60"/>
            </w:pPr>
            <w:r w:rsidRPr="002B44C4">
              <w:t>Phê duyệt báo cáo tổn thất</w:t>
            </w:r>
            <w:r w:rsidR="001E5D93" w:rsidRPr="002B44C4">
              <w:t xml:space="preserve"> và </w:t>
            </w:r>
            <w:r w:rsidR="00C95D22">
              <w:t>dự thảo công văn thông báo tổn thất cho nhà Đồng</w:t>
            </w:r>
          </w:p>
        </w:tc>
        <w:tc>
          <w:tcPr>
            <w:tcW w:w="1447" w:type="dxa"/>
          </w:tcPr>
          <w:p w14:paraId="02DE4A71" w14:textId="77777777" w:rsidR="00C53E9C" w:rsidRPr="002B44C4" w:rsidRDefault="00C53E9C" w:rsidP="00C53E9C">
            <w:pPr>
              <w:keepLines/>
              <w:widowControl w:val="0"/>
              <w:pBdr>
                <w:top w:val="nil"/>
                <w:left w:val="nil"/>
                <w:bottom w:val="nil"/>
                <w:right w:val="nil"/>
                <w:between w:val="nil"/>
              </w:pBdr>
              <w:spacing w:before="60" w:after="60"/>
            </w:pPr>
            <w:r w:rsidRPr="002B44C4">
              <w:t>LĐ đơn vị cấp đơn; trưởng ban kinh doanh</w:t>
            </w:r>
          </w:p>
        </w:tc>
        <w:tc>
          <w:tcPr>
            <w:tcW w:w="3343" w:type="dxa"/>
          </w:tcPr>
          <w:p w14:paraId="3D4C1373" w14:textId="3276F9CC" w:rsidR="002219D2" w:rsidRDefault="002219D2" w:rsidP="002219D2">
            <w:pPr>
              <w:keepLines/>
              <w:widowControl w:val="0"/>
              <w:pBdr>
                <w:top w:val="nil"/>
                <w:left w:val="nil"/>
                <w:bottom w:val="nil"/>
                <w:right w:val="nil"/>
                <w:between w:val="nil"/>
              </w:pBdr>
              <w:spacing w:before="60" w:after="60"/>
            </w:pPr>
            <w:r>
              <w:t>Sau khi BCTT được các  phòng ban liên quan xác nhận</w:t>
            </w:r>
            <w:r w:rsidR="00E45372">
              <w:t>, LĐ ĐVCĐ có thể thực hiện phê duyệt hoặc từ chối:</w:t>
            </w:r>
          </w:p>
          <w:p w14:paraId="7E15FBD5" w14:textId="24F13504" w:rsidR="004661B3" w:rsidRDefault="00E45372" w:rsidP="00726E20">
            <w:pPr>
              <w:keepLines/>
              <w:widowControl w:val="0"/>
              <w:numPr>
                <w:ilvl w:val="0"/>
                <w:numId w:val="19"/>
              </w:numPr>
              <w:pBdr>
                <w:top w:val="nil"/>
                <w:left w:val="nil"/>
                <w:bottom w:val="nil"/>
                <w:right w:val="nil"/>
                <w:between w:val="nil"/>
              </w:pBdr>
              <w:spacing w:before="60"/>
              <w:ind w:left="344"/>
            </w:pPr>
            <w:r>
              <w:t xml:space="preserve">Nếu “Phê duyệt”. </w:t>
            </w:r>
            <w:r w:rsidR="002219D2" w:rsidRPr="002B44C4">
              <w:t xml:space="preserve">Hệ thống gửi thông báo </w:t>
            </w:r>
            <w:r>
              <w:t xml:space="preserve">cho LĐ </w:t>
            </w:r>
            <w:r>
              <w:lastRenderedPageBreak/>
              <w:t>GQKN theo phân cấp bồi thường,</w:t>
            </w:r>
            <w:r w:rsidR="00726E20">
              <w:t xml:space="preserve"> </w:t>
            </w:r>
            <w:r w:rsidR="002219D2">
              <w:t>C</w:t>
            </w:r>
            <w:r w:rsidR="002219D2" w:rsidRPr="002B44C4">
              <w:t xml:space="preserve">c các cán bộ </w:t>
            </w:r>
            <w:r>
              <w:t>phòng CĐ</w:t>
            </w:r>
            <w:r w:rsidR="002219D2" w:rsidRPr="002B44C4">
              <w:t xml:space="preserve"> để phối hợp</w:t>
            </w:r>
            <w:r w:rsidR="002219D2">
              <w:t>.</w:t>
            </w:r>
          </w:p>
          <w:p w14:paraId="5A1D06C7" w14:textId="7B1425E1" w:rsidR="00FD3F25" w:rsidRPr="002B44C4" w:rsidRDefault="00FD3F25" w:rsidP="00726E20">
            <w:pPr>
              <w:keepLines/>
              <w:widowControl w:val="0"/>
              <w:numPr>
                <w:ilvl w:val="0"/>
                <w:numId w:val="19"/>
              </w:numPr>
              <w:pBdr>
                <w:top w:val="nil"/>
                <w:left w:val="nil"/>
                <w:bottom w:val="nil"/>
                <w:right w:val="nil"/>
                <w:between w:val="nil"/>
              </w:pBdr>
              <w:spacing w:before="60"/>
              <w:ind w:left="344"/>
            </w:pPr>
            <w:r>
              <w:t xml:space="preserve">Nếu “Từ chối”. </w:t>
            </w:r>
            <w:r w:rsidRPr="002B44C4">
              <w:t xml:space="preserve">Hệ thống gửi thông báo </w:t>
            </w:r>
            <w:r>
              <w:t>cho CBCĐ để điều chỉnh BCTT.</w:t>
            </w:r>
          </w:p>
        </w:tc>
        <w:tc>
          <w:tcPr>
            <w:tcW w:w="1533" w:type="dxa"/>
            <w:vAlign w:val="center"/>
          </w:tcPr>
          <w:p w14:paraId="2699D7BC" w14:textId="77777777" w:rsidR="00C53E9C" w:rsidRPr="002B44C4" w:rsidRDefault="00C53E9C" w:rsidP="00C53E9C">
            <w:pPr>
              <w:keepLines/>
              <w:widowControl w:val="0"/>
              <w:pBdr>
                <w:top w:val="nil"/>
                <w:left w:val="nil"/>
                <w:bottom w:val="nil"/>
                <w:right w:val="nil"/>
                <w:between w:val="nil"/>
              </w:pBdr>
              <w:spacing w:before="60" w:after="60"/>
            </w:pPr>
            <w:r w:rsidRPr="002B44C4">
              <w:lastRenderedPageBreak/>
              <w:t>Thực hiện trên hệ thống</w:t>
            </w:r>
          </w:p>
        </w:tc>
      </w:tr>
      <w:tr w:rsidR="00C53E9C" w:rsidRPr="002B44C4" w14:paraId="268ACA07" w14:textId="77777777" w:rsidTr="00E34A49">
        <w:trPr>
          <w:trHeight w:val="284"/>
          <w:jc w:val="center"/>
        </w:trPr>
        <w:tc>
          <w:tcPr>
            <w:tcW w:w="881" w:type="dxa"/>
            <w:shd w:val="clear" w:color="auto" w:fill="auto"/>
            <w:vAlign w:val="center"/>
          </w:tcPr>
          <w:p w14:paraId="5B3CAF11" w14:textId="1AA29573" w:rsidR="00C53E9C" w:rsidRPr="002B44C4" w:rsidRDefault="00C53E9C" w:rsidP="00C95D22">
            <w:pPr>
              <w:spacing w:before="60" w:after="60" w:line="360" w:lineRule="auto"/>
              <w:ind w:left="142"/>
              <w:rPr>
                <w:b/>
              </w:rPr>
            </w:pPr>
            <w:r w:rsidRPr="002B44C4">
              <w:rPr>
                <w:b/>
              </w:rPr>
              <w:lastRenderedPageBreak/>
              <w:t>B</w:t>
            </w:r>
            <w:r w:rsidR="00C95D22">
              <w:rPr>
                <w:b/>
              </w:rPr>
              <w:t>8</w:t>
            </w:r>
          </w:p>
        </w:tc>
        <w:tc>
          <w:tcPr>
            <w:tcW w:w="1627" w:type="dxa"/>
          </w:tcPr>
          <w:p w14:paraId="421507DA" w14:textId="77777777" w:rsidR="00C53E9C" w:rsidRPr="002B44C4" w:rsidRDefault="00C53E9C" w:rsidP="00C53E9C">
            <w:pPr>
              <w:keepLines/>
              <w:widowControl w:val="0"/>
              <w:pBdr>
                <w:top w:val="nil"/>
                <w:left w:val="nil"/>
                <w:bottom w:val="nil"/>
                <w:right w:val="nil"/>
                <w:between w:val="nil"/>
              </w:pBdr>
              <w:spacing w:before="60" w:after="60"/>
            </w:pPr>
            <w:r w:rsidRPr="002B44C4">
              <w:t>Gửi công văn thông báo tổn thất cho nhà Đồng</w:t>
            </w:r>
          </w:p>
        </w:tc>
        <w:tc>
          <w:tcPr>
            <w:tcW w:w="1447" w:type="dxa"/>
          </w:tcPr>
          <w:p w14:paraId="3BDB0685" w14:textId="77777777" w:rsidR="00C53E9C" w:rsidRPr="002B44C4" w:rsidRDefault="00C53E9C" w:rsidP="00C53E9C">
            <w:pPr>
              <w:keepLines/>
              <w:widowControl w:val="0"/>
              <w:pBdr>
                <w:top w:val="nil"/>
                <w:left w:val="nil"/>
                <w:bottom w:val="nil"/>
                <w:right w:val="nil"/>
                <w:between w:val="nil"/>
              </w:pBdr>
              <w:spacing w:before="60" w:after="60"/>
            </w:pPr>
            <w:r w:rsidRPr="002B44C4">
              <w:t>Cán bộ cấp đơn</w:t>
            </w:r>
          </w:p>
        </w:tc>
        <w:tc>
          <w:tcPr>
            <w:tcW w:w="3343" w:type="dxa"/>
          </w:tcPr>
          <w:p w14:paraId="24083079" w14:textId="77777777" w:rsidR="009E6E28" w:rsidRPr="002B44C4" w:rsidRDefault="00C53E9C" w:rsidP="00C53E9C">
            <w:pPr>
              <w:keepLines/>
              <w:widowControl w:val="0"/>
              <w:pBdr>
                <w:top w:val="nil"/>
                <w:left w:val="nil"/>
                <w:bottom w:val="nil"/>
                <w:right w:val="nil"/>
                <w:between w:val="nil"/>
              </w:pBdr>
              <w:spacing w:before="60" w:after="60"/>
            </w:pPr>
            <w:r w:rsidRPr="002B44C4">
              <w:t>Thực hiện tiếp nhận công văn đã được phê</w:t>
            </w:r>
            <w:r w:rsidR="009E6E28" w:rsidRPr="002B44C4">
              <w:t xml:space="preserve"> duyệt:</w:t>
            </w:r>
          </w:p>
          <w:p w14:paraId="22C3770A" w14:textId="6F6A041C" w:rsidR="009E6E28" w:rsidRPr="002B44C4" w:rsidRDefault="009E6E28" w:rsidP="00726E20">
            <w:pPr>
              <w:keepLines/>
              <w:widowControl w:val="0"/>
              <w:numPr>
                <w:ilvl w:val="0"/>
                <w:numId w:val="19"/>
              </w:numPr>
              <w:pBdr>
                <w:top w:val="nil"/>
                <w:left w:val="nil"/>
                <w:bottom w:val="nil"/>
                <w:right w:val="nil"/>
                <w:between w:val="nil"/>
              </w:pBdr>
              <w:spacing w:before="60"/>
              <w:ind w:left="344"/>
            </w:pPr>
            <w:r w:rsidRPr="002B44C4">
              <w:t xml:space="preserve">Trường hợp hệ thống DMS chưa đẩy lại file đã ký do văn thư chưa scan. </w:t>
            </w:r>
            <w:r w:rsidR="00255FD3">
              <w:t>CBCĐ</w:t>
            </w:r>
            <w:r w:rsidRPr="002B44C4">
              <w:t xml:space="preserve"> thực hiện upload file </w:t>
            </w:r>
            <w:r w:rsidR="00255FD3">
              <w:t>CV</w:t>
            </w:r>
            <w:r w:rsidRPr="002B44C4">
              <w:t xml:space="preserve"> đ</w:t>
            </w:r>
            <w:r w:rsidR="00D95D93">
              <w:t>ã</w:t>
            </w:r>
            <w:r w:rsidRPr="002B44C4">
              <w:t xml:space="preserve"> </w:t>
            </w:r>
            <w:r w:rsidR="00255FD3">
              <w:t>ký và</w:t>
            </w:r>
            <w:r w:rsidRPr="002B44C4">
              <w:t xml:space="preserve"> gửi sang nhà Đồng</w:t>
            </w:r>
            <w:r w:rsidR="00255FD3">
              <w:t xml:space="preserve"> qua email.</w:t>
            </w:r>
          </w:p>
          <w:p w14:paraId="5C95EB5D" w14:textId="2FA67411" w:rsidR="00C53E9C" w:rsidRPr="002B44C4" w:rsidRDefault="009E6E28" w:rsidP="00726E20">
            <w:pPr>
              <w:keepLines/>
              <w:widowControl w:val="0"/>
              <w:numPr>
                <w:ilvl w:val="0"/>
                <w:numId w:val="19"/>
              </w:numPr>
              <w:pBdr>
                <w:top w:val="nil"/>
                <w:left w:val="nil"/>
                <w:bottom w:val="nil"/>
                <w:right w:val="nil"/>
                <w:between w:val="nil"/>
              </w:pBdr>
              <w:spacing w:before="60"/>
              <w:ind w:left="344"/>
            </w:pPr>
            <w:r w:rsidRPr="002B44C4">
              <w:t xml:space="preserve">Trường hợp hệ thống DMS đã đẩy file </w:t>
            </w:r>
            <w:r w:rsidR="00255FD3">
              <w:t>CV, CBCĐ</w:t>
            </w:r>
            <w:r w:rsidRPr="002B44C4">
              <w:t xml:space="preserve"> thực hiện gửi </w:t>
            </w:r>
            <w:r w:rsidR="00255FD3">
              <w:t>CV</w:t>
            </w:r>
            <w:r w:rsidRPr="002B44C4">
              <w:t xml:space="preserve"> sang nhà Đồng</w:t>
            </w:r>
            <w:r w:rsidR="00255FD3">
              <w:t xml:space="preserve"> qua email.</w:t>
            </w:r>
          </w:p>
        </w:tc>
        <w:tc>
          <w:tcPr>
            <w:tcW w:w="1533" w:type="dxa"/>
            <w:vAlign w:val="center"/>
          </w:tcPr>
          <w:p w14:paraId="7E7340D3" w14:textId="77777777" w:rsidR="00C53E9C" w:rsidRPr="002B44C4" w:rsidRDefault="00C53E9C" w:rsidP="00C53E9C">
            <w:pPr>
              <w:keepLines/>
              <w:widowControl w:val="0"/>
              <w:pBdr>
                <w:top w:val="nil"/>
                <w:left w:val="nil"/>
                <w:bottom w:val="nil"/>
                <w:right w:val="nil"/>
                <w:between w:val="nil"/>
              </w:pBdr>
              <w:spacing w:before="60" w:after="60"/>
            </w:pPr>
            <w:r w:rsidRPr="002B44C4">
              <w:t>Thực hiện trên hệ thống</w:t>
            </w:r>
          </w:p>
        </w:tc>
      </w:tr>
    </w:tbl>
    <w:p w14:paraId="70EDAF86" w14:textId="082EF046" w:rsidR="00C53E9C" w:rsidRPr="002B44C4" w:rsidRDefault="00C53E9C" w:rsidP="00017397"/>
    <w:p w14:paraId="0BC46627" w14:textId="77777777" w:rsidR="00C53E9C" w:rsidRPr="002B44C4" w:rsidRDefault="00C53E9C" w:rsidP="00017397"/>
    <w:p w14:paraId="15DF0899" w14:textId="77777777" w:rsidR="00F03CE2" w:rsidRPr="002B44C4" w:rsidRDefault="00F03CE2" w:rsidP="00F03CE2"/>
    <w:p w14:paraId="10B1F748" w14:textId="316C2955" w:rsidR="00F03CE2" w:rsidRPr="002B44C4" w:rsidRDefault="00DE7B83">
      <w:pPr>
        <w:pStyle w:val="Heading3"/>
        <w:numPr>
          <w:ilvl w:val="1"/>
          <w:numId w:val="18"/>
        </w:numPr>
        <w:rPr>
          <w:rFonts w:cs="Times New Roman"/>
          <w:sz w:val="24"/>
        </w:rPr>
        <w:pPrChange w:id="300" w:author="Microsoft Office User" w:date="2022-09-15T12:10:00Z">
          <w:pPr>
            <w:pStyle w:val="Heading3"/>
            <w:numPr>
              <w:ilvl w:val="1"/>
              <w:numId w:val="1"/>
            </w:numPr>
            <w:ind w:left="792" w:hanging="432"/>
          </w:pPr>
        </w:pPrChange>
      </w:pPr>
      <w:r w:rsidRPr="002B44C4">
        <w:rPr>
          <w:rFonts w:cs="Times New Roman"/>
          <w:sz w:val="24"/>
        </w:rPr>
        <w:t>Quy trình chi tiết</w:t>
      </w:r>
    </w:p>
    <w:p w14:paraId="6C629FB7" w14:textId="6E42FD15" w:rsidR="00A8113D" w:rsidRPr="002B44C4" w:rsidRDefault="00A8113D">
      <w:pPr>
        <w:pStyle w:val="Heading4"/>
        <w:numPr>
          <w:ilvl w:val="2"/>
          <w:numId w:val="18"/>
        </w:numPr>
        <w:rPr>
          <w:rFonts w:cs="Times New Roman"/>
        </w:rPr>
        <w:pPrChange w:id="301" w:author="Microsoft Office User" w:date="2022-09-15T12:12:00Z">
          <w:pPr>
            <w:pStyle w:val="Heading4"/>
            <w:numPr>
              <w:ilvl w:val="2"/>
              <w:numId w:val="1"/>
            </w:numPr>
            <w:ind w:left="1224" w:hanging="504"/>
          </w:pPr>
        </w:pPrChange>
      </w:pPr>
      <w:bookmarkStart w:id="302" w:name="_Toc113613669"/>
      <w:r w:rsidRPr="002B44C4">
        <w:rPr>
          <w:rFonts w:cs="Times New Roman"/>
        </w:rPr>
        <w:t>Danh sách tổn thất</w:t>
      </w:r>
      <w:bookmarkEnd w:id="302"/>
    </w:p>
    <w:p w14:paraId="2761E0F4" w14:textId="37238A67" w:rsidR="00A8113D" w:rsidRPr="002B44C4" w:rsidRDefault="00A8113D">
      <w:pPr>
        <w:pStyle w:val="Heading5"/>
        <w:numPr>
          <w:ilvl w:val="3"/>
          <w:numId w:val="18"/>
        </w:numPr>
        <w:rPr>
          <w:rFonts w:cs="Times New Roman"/>
        </w:rPr>
        <w:pPrChange w:id="303" w:author="Microsoft Office User" w:date="2022-09-15T12:17:00Z">
          <w:pPr>
            <w:pStyle w:val="Heading5"/>
            <w:numPr>
              <w:ilvl w:val="3"/>
              <w:numId w:val="1"/>
            </w:numPr>
            <w:ind w:left="1728" w:hanging="647"/>
          </w:pPr>
        </w:pPrChange>
      </w:pPr>
      <w:bookmarkStart w:id="304" w:name="_Toc113613670"/>
      <w:r w:rsidRPr="002B44C4">
        <w:rPr>
          <w:rFonts w:cs="Times New Roman"/>
        </w:rPr>
        <w:t>Màn hình</w:t>
      </w:r>
      <w:bookmarkEnd w:id="304"/>
    </w:p>
    <w:p w14:paraId="08B9A2EF" w14:textId="112CB5C4" w:rsidR="000F244D" w:rsidRPr="002B44C4" w:rsidRDefault="000A173A" w:rsidP="000F244D">
      <w:r w:rsidRPr="002B44C4">
        <w:rPr>
          <w:noProof/>
        </w:rPr>
        <w:drawing>
          <wp:inline distT="0" distB="0" distL="0" distR="0" wp14:anchorId="7B45E74F" wp14:editId="42936412">
            <wp:extent cx="5731510" cy="261429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14295"/>
                    </a:xfrm>
                    <a:prstGeom prst="rect">
                      <a:avLst/>
                    </a:prstGeom>
                    <a:ln>
                      <a:solidFill>
                        <a:schemeClr val="accent1"/>
                      </a:solidFill>
                    </a:ln>
                  </pic:spPr>
                </pic:pic>
              </a:graphicData>
            </a:graphic>
          </wp:inline>
        </w:drawing>
      </w:r>
    </w:p>
    <w:p w14:paraId="70FFB400" w14:textId="193D2E9D" w:rsidR="00A8113D" w:rsidRPr="002B44C4" w:rsidRDefault="00A8113D">
      <w:pPr>
        <w:pStyle w:val="Heading5"/>
        <w:numPr>
          <w:ilvl w:val="3"/>
          <w:numId w:val="18"/>
        </w:numPr>
        <w:rPr>
          <w:rFonts w:cs="Times New Roman"/>
        </w:rPr>
        <w:pPrChange w:id="305" w:author="Microsoft Office User" w:date="2022-09-15T12:17:00Z">
          <w:pPr>
            <w:pStyle w:val="Heading5"/>
            <w:numPr>
              <w:ilvl w:val="3"/>
              <w:numId w:val="1"/>
            </w:numPr>
            <w:ind w:left="1728" w:hanging="647"/>
          </w:pPr>
        </w:pPrChange>
      </w:pPr>
      <w:bookmarkStart w:id="306" w:name="_Toc113613671"/>
      <w:r w:rsidRPr="002B44C4">
        <w:rPr>
          <w:rFonts w:cs="Times New Roman"/>
        </w:rPr>
        <w:t>Mô tả màn hình</w:t>
      </w:r>
      <w:bookmarkEnd w:id="306"/>
    </w:p>
    <w:p w14:paraId="1AF40D7C" w14:textId="0CFD20E0" w:rsidR="00A8113D" w:rsidRPr="002B44C4" w:rsidRDefault="00A8113D" w:rsidP="00A8113D"/>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1D1D5C" w:rsidRPr="002B44C4" w14:paraId="02FEA9AC" w14:textId="77777777" w:rsidTr="00E34A49">
        <w:trPr>
          <w:trHeight w:val="284"/>
          <w:jc w:val="center"/>
        </w:trPr>
        <w:tc>
          <w:tcPr>
            <w:tcW w:w="881" w:type="dxa"/>
            <w:shd w:val="clear" w:color="auto" w:fill="D9D9D9" w:themeFill="background1" w:themeFillShade="D9"/>
            <w:vAlign w:val="center"/>
          </w:tcPr>
          <w:p w14:paraId="24EFFAD9" w14:textId="77777777" w:rsidR="001D1D5C" w:rsidRPr="00E34A49" w:rsidRDefault="001D1D5C" w:rsidP="008A7FB5">
            <w:pPr>
              <w:spacing w:before="60" w:after="60" w:line="360" w:lineRule="auto"/>
              <w:ind w:left="142"/>
              <w:rPr>
                <w:b/>
              </w:rPr>
            </w:pPr>
            <w:r w:rsidRPr="00E34A49">
              <w:rPr>
                <w:b/>
              </w:rPr>
              <w:t>STT</w:t>
            </w:r>
          </w:p>
        </w:tc>
        <w:tc>
          <w:tcPr>
            <w:tcW w:w="1949" w:type="dxa"/>
            <w:shd w:val="clear" w:color="auto" w:fill="D9D9D9" w:themeFill="background1" w:themeFillShade="D9"/>
          </w:tcPr>
          <w:p w14:paraId="257728CE" w14:textId="77777777" w:rsidR="001D1D5C" w:rsidRPr="00E34A49" w:rsidRDefault="001D1D5C" w:rsidP="008A7FB5">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676535BC" w14:textId="77777777" w:rsidR="001D1D5C" w:rsidRPr="00E34A49" w:rsidRDefault="001D1D5C" w:rsidP="008A7FB5">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4111" w:type="dxa"/>
            <w:shd w:val="clear" w:color="auto" w:fill="D9D9D9" w:themeFill="background1" w:themeFillShade="D9"/>
          </w:tcPr>
          <w:p w14:paraId="30CB5167" w14:textId="77777777" w:rsidR="001D1D5C" w:rsidRPr="00E34A49" w:rsidRDefault="001D1D5C" w:rsidP="008A7FB5">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A439F5" w:rsidRPr="002B44C4" w14:paraId="2E428B95" w14:textId="77777777" w:rsidTr="00E34A49">
        <w:trPr>
          <w:trHeight w:val="284"/>
          <w:jc w:val="center"/>
        </w:trPr>
        <w:tc>
          <w:tcPr>
            <w:tcW w:w="881" w:type="dxa"/>
            <w:shd w:val="clear" w:color="auto" w:fill="auto"/>
            <w:vAlign w:val="center"/>
          </w:tcPr>
          <w:p w14:paraId="7A7AA5C9" w14:textId="6C003B6D" w:rsidR="00A439F5" w:rsidRPr="002B44C4" w:rsidRDefault="00A439F5" w:rsidP="00A439F5">
            <w:pPr>
              <w:spacing w:before="60" w:after="60" w:line="360" w:lineRule="auto"/>
              <w:ind w:left="142"/>
              <w:rPr>
                <w:b/>
              </w:rPr>
            </w:pPr>
            <w:r w:rsidRPr="002B44C4">
              <w:rPr>
                <w:b/>
              </w:rPr>
              <w:t>1</w:t>
            </w:r>
          </w:p>
        </w:tc>
        <w:tc>
          <w:tcPr>
            <w:tcW w:w="1949" w:type="dxa"/>
          </w:tcPr>
          <w:p w14:paraId="4E371504" w14:textId="640D867A" w:rsidR="00A439F5" w:rsidRPr="002B44C4" w:rsidRDefault="00A439F5" w:rsidP="00A439F5">
            <w:pPr>
              <w:keepLines/>
              <w:widowControl w:val="0"/>
              <w:pBdr>
                <w:top w:val="nil"/>
                <w:left w:val="nil"/>
                <w:bottom w:val="nil"/>
                <w:right w:val="nil"/>
                <w:between w:val="nil"/>
              </w:pBdr>
              <w:spacing w:before="60" w:after="60"/>
              <w:rPr>
                <w:noProof/>
              </w:rPr>
            </w:pPr>
            <w:r w:rsidRPr="002B44C4">
              <w:rPr>
                <w:noProof/>
              </w:rPr>
              <w:t>Đơn vị GQKN</w:t>
            </w:r>
          </w:p>
        </w:tc>
        <w:tc>
          <w:tcPr>
            <w:tcW w:w="1418" w:type="dxa"/>
          </w:tcPr>
          <w:p w14:paraId="322E242E" w14:textId="1D8B2904" w:rsidR="00A439F5" w:rsidRPr="00DA48EF" w:rsidRDefault="00DA48EF" w:rsidP="00A439F5">
            <w:pPr>
              <w:keepLines/>
              <w:widowControl w:val="0"/>
              <w:pBdr>
                <w:top w:val="nil"/>
                <w:left w:val="nil"/>
                <w:bottom w:val="nil"/>
                <w:right w:val="nil"/>
                <w:between w:val="nil"/>
              </w:pBdr>
              <w:spacing w:before="60" w:after="60"/>
            </w:pPr>
            <w:r>
              <w:t>Label column</w:t>
            </w:r>
          </w:p>
        </w:tc>
        <w:tc>
          <w:tcPr>
            <w:tcW w:w="4111" w:type="dxa"/>
          </w:tcPr>
          <w:p w14:paraId="2F2EB781" w14:textId="1753DA58" w:rsidR="00A439F5" w:rsidRPr="002B44C4" w:rsidRDefault="00A439F5" w:rsidP="00726E20">
            <w:pPr>
              <w:keepLines/>
              <w:widowControl w:val="0"/>
              <w:pBdr>
                <w:top w:val="nil"/>
                <w:left w:val="nil"/>
                <w:bottom w:val="nil"/>
                <w:right w:val="nil"/>
                <w:between w:val="nil"/>
              </w:pBdr>
              <w:spacing w:before="60" w:after="60"/>
            </w:pPr>
            <w:r w:rsidRPr="002B44C4">
              <w:t xml:space="preserve">Hiển thị thông tin </w:t>
            </w:r>
            <w:r w:rsidR="00726E20">
              <w:t>không cho phép sửa</w:t>
            </w:r>
          </w:p>
        </w:tc>
      </w:tr>
      <w:tr w:rsidR="00726E20" w:rsidRPr="002B44C4" w14:paraId="01763056" w14:textId="77777777" w:rsidTr="00E34A49">
        <w:trPr>
          <w:trHeight w:val="284"/>
          <w:jc w:val="center"/>
        </w:trPr>
        <w:tc>
          <w:tcPr>
            <w:tcW w:w="881" w:type="dxa"/>
            <w:shd w:val="clear" w:color="auto" w:fill="auto"/>
            <w:vAlign w:val="center"/>
          </w:tcPr>
          <w:p w14:paraId="49F1A40D" w14:textId="79D22EE3" w:rsidR="00726E20" w:rsidRPr="002B44C4" w:rsidRDefault="00726E20" w:rsidP="00726E20">
            <w:pPr>
              <w:spacing w:before="60" w:after="60" w:line="360" w:lineRule="auto"/>
              <w:ind w:left="142"/>
              <w:rPr>
                <w:b/>
              </w:rPr>
            </w:pPr>
            <w:r w:rsidRPr="002B44C4">
              <w:rPr>
                <w:b/>
              </w:rPr>
              <w:lastRenderedPageBreak/>
              <w:t>2</w:t>
            </w:r>
          </w:p>
        </w:tc>
        <w:tc>
          <w:tcPr>
            <w:tcW w:w="1949" w:type="dxa"/>
          </w:tcPr>
          <w:p w14:paraId="562F6728" w14:textId="702AA681"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Tên HSBT</w:t>
            </w:r>
          </w:p>
        </w:tc>
        <w:tc>
          <w:tcPr>
            <w:tcW w:w="1418" w:type="dxa"/>
          </w:tcPr>
          <w:p w14:paraId="73953A9A" w14:textId="637B3309"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3EF61451" w14:textId="718B4645"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64EF2E41" w14:textId="77777777" w:rsidTr="00E34A49">
        <w:trPr>
          <w:trHeight w:val="284"/>
          <w:jc w:val="center"/>
        </w:trPr>
        <w:tc>
          <w:tcPr>
            <w:tcW w:w="881" w:type="dxa"/>
            <w:shd w:val="clear" w:color="auto" w:fill="auto"/>
            <w:vAlign w:val="center"/>
          </w:tcPr>
          <w:p w14:paraId="2E28FC9B" w14:textId="536867C1" w:rsidR="00726E20" w:rsidRPr="002B44C4" w:rsidRDefault="00726E20" w:rsidP="00726E20">
            <w:pPr>
              <w:spacing w:before="60" w:after="60" w:line="360" w:lineRule="auto"/>
              <w:ind w:left="142"/>
              <w:rPr>
                <w:b/>
              </w:rPr>
            </w:pPr>
            <w:r w:rsidRPr="002B44C4">
              <w:rPr>
                <w:b/>
              </w:rPr>
              <w:t>3</w:t>
            </w:r>
          </w:p>
        </w:tc>
        <w:tc>
          <w:tcPr>
            <w:tcW w:w="1949" w:type="dxa"/>
          </w:tcPr>
          <w:p w14:paraId="756F83F9" w14:textId="16345BDC"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Đơn vị CĐ</w:t>
            </w:r>
          </w:p>
        </w:tc>
        <w:tc>
          <w:tcPr>
            <w:tcW w:w="1418" w:type="dxa"/>
          </w:tcPr>
          <w:p w14:paraId="5226DF9B" w14:textId="2C217F53"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385D0E02" w14:textId="1C4D1C33"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7696780E" w14:textId="77777777" w:rsidTr="00E34A49">
        <w:trPr>
          <w:trHeight w:val="284"/>
          <w:jc w:val="center"/>
        </w:trPr>
        <w:tc>
          <w:tcPr>
            <w:tcW w:w="881" w:type="dxa"/>
            <w:shd w:val="clear" w:color="auto" w:fill="auto"/>
            <w:vAlign w:val="center"/>
          </w:tcPr>
          <w:p w14:paraId="46CE510C" w14:textId="6DA1426D" w:rsidR="00726E20" w:rsidRPr="002B44C4" w:rsidRDefault="00726E20" w:rsidP="00726E20">
            <w:pPr>
              <w:spacing w:before="60" w:after="60" w:line="360" w:lineRule="auto"/>
              <w:ind w:left="142"/>
              <w:rPr>
                <w:b/>
              </w:rPr>
            </w:pPr>
            <w:r w:rsidRPr="002B44C4">
              <w:rPr>
                <w:b/>
              </w:rPr>
              <w:t>4</w:t>
            </w:r>
          </w:p>
        </w:tc>
        <w:tc>
          <w:tcPr>
            <w:tcW w:w="1949" w:type="dxa"/>
          </w:tcPr>
          <w:p w14:paraId="7408269A" w14:textId="101FC31D"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Số đơn BH</w:t>
            </w:r>
          </w:p>
        </w:tc>
        <w:tc>
          <w:tcPr>
            <w:tcW w:w="1418" w:type="dxa"/>
          </w:tcPr>
          <w:p w14:paraId="77BDDBB3" w14:textId="55EF01F4"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49A268AC" w14:textId="00E30A19"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7A846032" w14:textId="77777777" w:rsidTr="00E34A49">
        <w:trPr>
          <w:trHeight w:val="284"/>
          <w:jc w:val="center"/>
        </w:trPr>
        <w:tc>
          <w:tcPr>
            <w:tcW w:w="881" w:type="dxa"/>
            <w:shd w:val="clear" w:color="auto" w:fill="auto"/>
            <w:vAlign w:val="center"/>
          </w:tcPr>
          <w:p w14:paraId="0588AEAB" w14:textId="68444930" w:rsidR="00726E20" w:rsidRPr="002B44C4" w:rsidRDefault="00726E20" w:rsidP="00726E20">
            <w:pPr>
              <w:spacing w:before="60" w:after="60" w:line="360" w:lineRule="auto"/>
              <w:ind w:left="142"/>
              <w:rPr>
                <w:b/>
              </w:rPr>
            </w:pPr>
            <w:r w:rsidRPr="002B44C4">
              <w:rPr>
                <w:b/>
              </w:rPr>
              <w:t>5</w:t>
            </w:r>
          </w:p>
        </w:tc>
        <w:tc>
          <w:tcPr>
            <w:tcW w:w="1949" w:type="dxa"/>
          </w:tcPr>
          <w:p w14:paraId="67A19A14" w14:textId="0D47643B"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Người được BH</w:t>
            </w:r>
          </w:p>
        </w:tc>
        <w:tc>
          <w:tcPr>
            <w:tcW w:w="1418" w:type="dxa"/>
          </w:tcPr>
          <w:p w14:paraId="3DA0E7CD" w14:textId="7F081646"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60E98AF2" w14:textId="29D74AAA"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370E315F" w14:textId="77777777" w:rsidTr="00E34A49">
        <w:trPr>
          <w:trHeight w:val="284"/>
          <w:jc w:val="center"/>
        </w:trPr>
        <w:tc>
          <w:tcPr>
            <w:tcW w:w="881" w:type="dxa"/>
            <w:shd w:val="clear" w:color="auto" w:fill="auto"/>
            <w:vAlign w:val="center"/>
          </w:tcPr>
          <w:p w14:paraId="436B48CA" w14:textId="5F4E652E" w:rsidR="00726E20" w:rsidRPr="002B44C4" w:rsidRDefault="00726E20" w:rsidP="00726E20">
            <w:pPr>
              <w:spacing w:before="60" w:after="60" w:line="360" w:lineRule="auto"/>
              <w:ind w:left="142"/>
              <w:rPr>
                <w:b/>
              </w:rPr>
            </w:pPr>
            <w:r w:rsidRPr="002B44C4">
              <w:rPr>
                <w:b/>
              </w:rPr>
              <w:t>6</w:t>
            </w:r>
          </w:p>
        </w:tc>
        <w:tc>
          <w:tcPr>
            <w:tcW w:w="1949" w:type="dxa"/>
          </w:tcPr>
          <w:p w14:paraId="05D43325" w14:textId="10531F06"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Ngày tổn thất</w:t>
            </w:r>
          </w:p>
        </w:tc>
        <w:tc>
          <w:tcPr>
            <w:tcW w:w="1418" w:type="dxa"/>
          </w:tcPr>
          <w:p w14:paraId="38BACA0A" w14:textId="0BD34A0F" w:rsidR="00726E20" w:rsidRPr="002B44C4" w:rsidRDefault="00726E20" w:rsidP="00726E20">
            <w:pPr>
              <w:keepLines/>
              <w:widowControl w:val="0"/>
              <w:pBdr>
                <w:top w:val="nil"/>
                <w:left w:val="nil"/>
                <w:bottom w:val="nil"/>
                <w:right w:val="nil"/>
                <w:between w:val="nil"/>
              </w:pBdr>
              <w:spacing w:before="60" w:after="60"/>
            </w:pPr>
            <w:r>
              <w:t>Label column</w:t>
            </w:r>
          </w:p>
        </w:tc>
        <w:tc>
          <w:tcPr>
            <w:tcW w:w="4111" w:type="dxa"/>
          </w:tcPr>
          <w:p w14:paraId="70E5B2ED" w14:textId="277F0DAD"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16844D2B" w14:textId="77777777" w:rsidTr="00E34A49">
        <w:trPr>
          <w:trHeight w:val="284"/>
          <w:jc w:val="center"/>
        </w:trPr>
        <w:tc>
          <w:tcPr>
            <w:tcW w:w="881" w:type="dxa"/>
            <w:shd w:val="clear" w:color="auto" w:fill="auto"/>
            <w:vAlign w:val="center"/>
          </w:tcPr>
          <w:p w14:paraId="3F951768" w14:textId="64820871" w:rsidR="00726E20" w:rsidRPr="002B44C4" w:rsidRDefault="00726E20" w:rsidP="00726E20">
            <w:pPr>
              <w:spacing w:before="60" w:after="60" w:line="360" w:lineRule="auto"/>
              <w:ind w:left="142"/>
              <w:rPr>
                <w:b/>
              </w:rPr>
            </w:pPr>
            <w:r w:rsidRPr="002B44C4">
              <w:rPr>
                <w:b/>
              </w:rPr>
              <w:t>7</w:t>
            </w:r>
          </w:p>
        </w:tc>
        <w:tc>
          <w:tcPr>
            <w:tcW w:w="1949" w:type="dxa"/>
          </w:tcPr>
          <w:p w14:paraId="55AFCC45" w14:textId="117E859F"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Số tiền YC bồi thường</w:t>
            </w:r>
          </w:p>
        </w:tc>
        <w:tc>
          <w:tcPr>
            <w:tcW w:w="1418" w:type="dxa"/>
          </w:tcPr>
          <w:p w14:paraId="543C4496" w14:textId="222E6F80" w:rsidR="00726E20" w:rsidRPr="002B44C4" w:rsidRDefault="00726E20" w:rsidP="00726E20">
            <w:pPr>
              <w:keepLines/>
              <w:widowControl w:val="0"/>
              <w:pBdr>
                <w:top w:val="nil"/>
                <w:left w:val="nil"/>
                <w:bottom w:val="nil"/>
                <w:right w:val="nil"/>
                <w:between w:val="nil"/>
              </w:pBdr>
              <w:spacing w:before="60" w:after="60"/>
            </w:pPr>
            <w:r>
              <w:t>Label column</w:t>
            </w:r>
          </w:p>
        </w:tc>
        <w:tc>
          <w:tcPr>
            <w:tcW w:w="4111" w:type="dxa"/>
          </w:tcPr>
          <w:p w14:paraId="2720204F" w14:textId="3B90F965"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6ED21A1F" w14:textId="77777777" w:rsidTr="00E34A49">
        <w:trPr>
          <w:trHeight w:val="284"/>
          <w:jc w:val="center"/>
        </w:trPr>
        <w:tc>
          <w:tcPr>
            <w:tcW w:w="881" w:type="dxa"/>
            <w:shd w:val="clear" w:color="auto" w:fill="auto"/>
            <w:vAlign w:val="center"/>
          </w:tcPr>
          <w:p w14:paraId="6C91359F" w14:textId="7AFD7649" w:rsidR="00726E20" w:rsidRPr="002B44C4" w:rsidRDefault="00726E20" w:rsidP="00726E20">
            <w:pPr>
              <w:spacing w:before="60" w:after="60" w:line="360" w:lineRule="auto"/>
              <w:ind w:left="142"/>
              <w:rPr>
                <w:b/>
              </w:rPr>
            </w:pPr>
            <w:r w:rsidRPr="002B44C4">
              <w:rPr>
                <w:b/>
              </w:rPr>
              <w:t>8</w:t>
            </w:r>
          </w:p>
        </w:tc>
        <w:tc>
          <w:tcPr>
            <w:tcW w:w="1949" w:type="dxa"/>
          </w:tcPr>
          <w:p w14:paraId="19C30E26" w14:textId="295C33D6"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Công ty giám định</w:t>
            </w:r>
          </w:p>
        </w:tc>
        <w:tc>
          <w:tcPr>
            <w:tcW w:w="1418" w:type="dxa"/>
          </w:tcPr>
          <w:p w14:paraId="6B02852B" w14:textId="20C8EA2B"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5ABBB9C1" w14:textId="2F25A289"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5CA9D261" w14:textId="77777777" w:rsidTr="00E34A49">
        <w:trPr>
          <w:trHeight w:val="284"/>
          <w:jc w:val="center"/>
        </w:trPr>
        <w:tc>
          <w:tcPr>
            <w:tcW w:w="881" w:type="dxa"/>
            <w:shd w:val="clear" w:color="auto" w:fill="auto"/>
            <w:vAlign w:val="center"/>
          </w:tcPr>
          <w:p w14:paraId="0D40FE84" w14:textId="15A434F4" w:rsidR="00726E20" w:rsidRPr="002B44C4" w:rsidRDefault="00726E20" w:rsidP="00726E20">
            <w:pPr>
              <w:spacing w:before="60" w:after="60" w:line="360" w:lineRule="auto"/>
              <w:ind w:left="142"/>
              <w:rPr>
                <w:b/>
              </w:rPr>
            </w:pPr>
            <w:r w:rsidRPr="002B44C4">
              <w:rPr>
                <w:b/>
              </w:rPr>
              <w:t>9</w:t>
            </w:r>
          </w:p>
        </w:tc>
        <w:tc>
          <w:tcPr>
            <w:tcW w:w="1949" w:type="dxa"/>
          </w:tcPr>
          <w:p w14:paraId="1170CD1F" w14:textId="6687BC0D"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Tiến trình</w:t>
            </w:r>
          </w:p>
        </w:tc>
        <w:tc>
          <w:tcPr>
            <w:tcW w:w="1418" w:type="dxa"/>
          </w:tcPr>
          <w:p w14:paraId="2F79D676" w14:textId="6A891E4A"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7025292F" w14:textId="15FBBF68"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4F9016D9" w14:textId="77777777" w:rsidTr="00E34A49">
        <w:trPr>
          <w:trHeight w:val="284"/>
          <w:jc w:val="center"/>
        </w:trPr>
        <w:tc>
          <w:tcPr>
            <w:tcW w:w="881" w:type="dxa"/>
            <w:shd w:val="clear" w:color="auto" w:fill="auto"/>
            <w:vAlign w:val="center"/>
          </w:tcPr>
          <w:p w14:paraId="79F8B910" w14:textId="74844EE9" w:rsidR="00726E20" w:rsidRPr="002B44C4" w:rsidRDefault="00726E20" w:rsidP="00726E20">
            <w:pPr>
              <w:spacing w:before="60" w:after="60" w:line="360" w:lineRule="auto"/>
              <w:ind w:left="142"/>
              <w:rPr>
                <w:b/>
              </w:rPr>
            </w:pPr>
            <w:r w:rsidRPr="002B44C4">
              <w:rPr>
                <w:b/>
              </w:rPr>
              <w:t>10</w:t>
            </w:r>
          </w:p>
        </w:tc>
        <w:tc>
          <w:tcPr>
            <w:tcW w:w="1949" w:type="dxa"/>
          </w:tcPr>
          <w:p w14:paraId="55E0953F" w14:textId="3998E4AE"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Vai trò – trạng thái</w:t>
            </w:r>
          </w:p>
        </w:tc>
        <w:tc>
          <w:tcPr>
            <w:tcW w:w="1418" w:type="dxa"/>
          </w:tcPr>
          <w:p w14:paraId="23CA643C" w14:textId="71553821"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26741D2D" w14:textId="4909F8B0"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15AF9D19" w14:textId="77777777" w:rsidTr="00E34A49">
        <w:trPr>
          <w:trHeight w:val="284"/>
          <w:jc w:val="center"/>
        </w:trPr>
        <w:tc>
          <w:tcPr>
            <w:tcW w:w="881" w:type="dxa"/>
            <w:shd w:val="clear" w:color="auto" w:fill="auto"/>
            <w:vAlign w:val="center"/>
          </w:tcPr>
          <w:p w14:paraId="65C951F4" w14:textId="5EF03839" w:rsidR="00726E20" w:rsidRPr="002B44C4" w:rsidRDefault="00726E20" w:rsidP="00726E20">
            <w:pPr>
              <w:spacing w:before="60" w:after="60" w:line="360" w:lineRule="auto"/>
              <w:ind w:left="142"/>
              <w:rPr>
                <w:b/>
              </w:rPr>
            </w:pPr>
            <w:r w:rsidRPr="002B44C4">
              <w:rPr>
                <w:b/>
              </w:rPr>
              <w:t>11</w:t>
            </w:r>
          </w:p>
        </w:tc>
        <w:tc>
          <w:tcPr>
            <w:tcW w:w="1949" w:type="dxa"/>
          </w:tcPr>
          <w:p w14:paraId="7759F6A6" w14:textId="12065B83"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Trạng thái tài liệu</w:t>
            </w:r>
          </w:p>
        </w:tc>
        <w:tc>
          <w:tcPr>
            <w:tcW w:w="1418" w:type="dxa"/>
          </w:tcPr>
          <w:p w14:paraId="5158258E" w14:textId="48A94CD7"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3DA59E1D" w14:textId="09477FE6"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273CFCFD" w14:textId="77777777" w:rsidTr="00E34A49">
        <w:trPr>
          <w:trHeight w:val="284"/>
          <w:jc w:val="center"/>
        </w:trPr>
        <w:tc>
          <w:tcPr>
            <w:tcW w:w="881" w:type="dxa"/>
            <w:shd w:val="clear" w:color="auto" w:fill="auto"/>
            <w:vAlign w:val="center"/>
          </w:tcPr>
          <w:p w14:paraId="0D2A8467" w14:textId="16EEFB42" w:rsidR="00726E20" w:rsidRPr="002B44C4" w:rsidRDefault="00726E20" w:rsidP="00726E20">
            <w:pPr>
              <w:spacing w:before="60" w:after="60" w:line="360" w:lineRule="auto"/>
              <w:ind w:left="142"/>
              <w:rPr>
                <w:b/>
              </w:rPr>
            </w:pPr>
            <w:r w:rsidRPr="002B44C4">
              <w:rPr>
                <w:b/>
              </w:rPr>
              <w:t>12</w:t>
            </w:r>
          </w:p>
        </w:tc>
        <w:tc>
          <w:tcPr>
            <w:tcW w:w="1949" w:type="dxa"/>
          </w:tcPr>
          <w:p w14:paraId="33261F5D" w14:textId="2522A7AE"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Tài liệu còn thiếu</w:t>
            </w:r>
          </w:p>
        </w:tc>
        <w:tc>
          <w:tcPr>
            <w:tcW w:w="1418" w:type="dxa"/>
          </w:tcPr>
          <w:p w14:paraId="588DF240" w14:textId="45E42AE0"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58935552" w14:textId="4D5EA740"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726E20" w:rsidRPr="002B44C4" w14:paraId="3C7F642B" w14:textId="77777777" w:rsidTr="00E34A49">
        <w:trPr>
          <w:trHeight w:val="284"/>
          <w:jc w:val="center"/>
        </w:trPr>
        <w:tc>
          <w:tcPr>
            <w:tcW w:w="881" w:type="dxa"/>
            <w:shd w:val="clear" w:color="auto" w:fill="auto"/>
            <w:vAlign w:val="center"/>
          </w:tcPr>
          <w:p w14:paraId="5C7FE5D0" w14:textId="68891CD7" w:rsidR="00726E20" w:rsidRPr="002B44C4" w:rsidRDefault="00726E20" w:rsidP="00726E20">
            <w:pPr>
              <w:spacing w:before="60" w:after="60" w:line="360" w:lineRule="auto"/>
              <w:ind w:left="142"/>
              <w:rPr>
                <w:b/>
              </w:rPr>
            </w:pPr>
            <w:r w:rsidRPr="002B44C4">
              <w:rPr>
                <w:b/>
              </w:rPr>
              <w:t>13</w:t>
            </w:r>
          </w:p>
        </w:tc>
        <w:tc>
          <w:tcPr>
            <w:tcW w:w="1949" w:type="dxa"/>
          </w:tcPr>
          <w:p w14:paraId="31A04E3B" w14:textId="55099730"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Phòng ban xử lý</w:t>
            </w:r>
          </w:p>
        </w:tc>
        <w:tc>
          <w:tcPr>
            <w:tcW w:w="1418" w:type="dxa"/>
          </w:tcPr>
          <w:p w14:paraId="6DE5F5F6" w14:textId="085CA442"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2A19D7FA" w14:textId="03904DE4" w:rsidR="00726E20" w:rsidRPr="002B44C4" w:rsidRDefault="00726E20" w:rsidP="00726E20">
            <w:pPr>
              <w:keepLines/>
              <w:widowControl w:val="0"/>
              <w:pBdr>
                <w:top w:val="nil"/>
                <w:left w:val="nil"/>
                <w:bottom w:val="nil"/>
                <w:right w:val="nil"/>
                <w:between w:val="nil"/>
              </w:pBdr>
              <w:spacing w:before="60" w:after="60"/>
            </w:pPr>
            <w:r w:rsidRPr="0095693F">
              <w:t>Hiển thị thông tin không cho phép sửa</w:t>
            </w:r>
          </w:p>
        </w:tc>
      </w:tr>
      <w:tr w:rsidR="00A439F5" w:rsidRPr="002B44C4" w14:paraId="6AA0822C" w14:textId="77777777" w:rsidTr="00E34A49">
        <w:trPr>
          <w:trHeight w:val="284"/>
          <w:jc w:val="center"/>
        </w:trPr>
        <w:tc>
          <w:tcPr>
            <w:tcW w:w="881" w:type="dxa"/>
            <w:shd w:val="clear" w:color="auto" w:fill="auto"/>
            <w:vAlign w:val="center"/>
          </w:tcPr>
          <w:p w14:paraId="7EBFE95F" w14:textId="5324AD88" w:rsidR="00A439F5" w:rsidRPr="002B44C4" w:rsidRDefault="00A439F5" w:rsidP="00A439F5">
            <w:pPr>
              <w:spacing w:before="60" w:after="60" w:line="360" w:lineRule="auto"/>
              <w:ind w:left="142"/>
              <w:rPr>
                <w:b/>
              </w:rPr>
            </w:pPr>
            <w:r w:rsidRPr="002B44C4">
              <w:rPr>
                <w:b/>
              </w:rPr>
              <w:t>14</w:t>
            </w:r>
          </w:p>
        </w:tc>
        <w:tc>
          <w:tcPr>
            <w:tcW w:w="1949" w:type="dxa"/>
          </w:tcPr>
          <w:p w14:paraId="2368E311" w14:textId="77777777" w:rsidR="00A439F5" w:rsidRPr="002B44C4" w:rsidRDefault="00A439F5" w:rsidP="00A439F5">
            <w:pPr>
              <w:keepLines/>
              <w:widowControl w:val="0"/>
              <w:pBdr>
                <w:top w:val="nil"/>
                <w:left w:val="nil"/>
                <w:bottom w:val="nil"/>
                <w:right w:val="nil"/>
                <w:between w:val="nil"/>
              </w:pBdr>
              <w:spacing w:before="60" w:after="60"/>
            </w:pPr>
            <w:r w:rsidRPr="002B44C4">
              <w:rPr>
                <w:noProof/>
              </w:rPr>
              <w:drawing>
                <wp:inline distT="0" distB="0" distL="0" distR="0" wp14:anchorId="07C0FEA1" wp14:editId="058C0C8A">
                  <wp:extent cx="1100455" cy="22860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00455" cy="228600"/>
                          </a:xfrm>
                          <a:prstGeom prst="rect">
                            <a:avLst/>
                          </a:prstGeom>
                        </pic:spPr>
                      </pic:pic>
                    </a:graphicData>
                  </a:graphic>
                </wp:inline>
              </w:drawing>
            </w:r>
          </w:p>
        </w:tc>
        <w:tc>
          <w:tcPr>
            <w:tcW w:w="1418" w:type="dxa"/>
          </w:tcPr>
          <w:p w14:paraId="09DBCFD5" w14:textId="77777777" w:rsidR="00A439F5" w:rsidRPr="002B44C4" w:rsidRDefault="00A439F5" w:rsidP="00A439F5">
            <w:pPr>
              <w:keepLines/>
              <w:widowControl w:val="0"/>
              <w:pBdr>
                <w:top w:val="nil"/>
                <w:left w:val="nil"/>
                <w:bottom w:val="nil"/>
                <w:right w:val="nil"/>
                <w:between w:val="nil"/>
              </w:pBdr>
              <w:spacing w:before="60" w:after="60"/>
              <w:rPr>
                <w:lang w:val="vi-VN"/>
              </w:rPr>
            </w:pPr>
            <w:r w:rsidRPr="002B44C4">
              <w:rPr>
                <w:lang w:val="vi-VN"/>
              </w:rPr>
              <w:t>TextBox</w:t>
            </w:r>
          </w:p>
        </w:tc>
        <w:tc>
          <w:tcPr>
            <w:tcW w:w="4111" w:type="dxa"/>
          </w:tcPr>
          <w:p w14:paraId="16AC4A06" w14:textId="3BCB3EDA" w:rsidR="00A439F5" w:rsidRPr="00726E20" w:rsidRDefault="00A439F5" w:rsidP="00726E20">
            <w:pPr>
              <w:keepLines/>
              <w:widowControl w:val="0"/>
              <w:pBdr>
                <w:top w:val="nil"/>
                <w:left w:val="nil"/>
                <w:bottom w:val="nil"/>
                <w:right w:val="nil"/>
                <w:between w:val="nil"/>
              </w:pBdr>
              <w:spacing w:before="60" w:after="60"/>
            </w:pPr>
            <w:r w:rsidRPr="002B44C4">
              <w:rPr>
                <w:lang w:val="vi-VN"/>
              </w:rPr>
              <w:t xml:space="preserve">Cho phép nhập các ký tự chữ và số để tra cứu </w:t>
            </w:r>
            <w:r w:rsidR="00726E20">
              <w:t>theo từng cột dữ liệu</w:t>
            </w:r>
          </w:p>
        </w:tc>
      </w:tr>
      <w:tr w:rsidR="00A439F5" w:rsidRPr="002B44C4" w14:paraId="3DAE8C66" w14:textId="77777777" w:rsidTr="00E34A49">
        <w:trPr>
          <w:trHeight w:val="284"/>
          <w:jc w:val="center"/>
        </w:trPr>
        <w:tc>
          <w:tcPr>
            <w:tcW w:w="881" w:type="dxa"/>
            <w:shd w:val="clear" w:color="auto" w:fill="auto"/>
            <w:vAlign w:val="center"/>
          </w:tcPr>
          <w:p w14:paraId="2AAEC274" w14:textId="4FD0B39E" w:rsidR="00A439F5" w:rsidRPr="002B44C4" w:rsidRDefault="00A439F5" w:rsidP="00A439F5">
            <w:pPr>
              <w:spacing w:before="60" w:after="60" w:line="360" w:lineRule="auto"/>
              <w:ind w:left="142"/>
              <w:rPr>
                <w:b/>
              </w:rPr>
            </w:pPr>
            <w:r w:rsidRPr="002B44C4">
              <w:rPr>
                <w:b/>
              </w:rPr>
              <w:t>15</w:t>
            </w:r>
          </w:p>
        </w:tc>
        <w:tc>
          <w:tcPr>
            <w:tcW w:w="1949" w:type="dxa"/>
          </w:tcPr>
          <w:p w14:paraId="0D66A845" w14:textId="77777777" w:rsidR="00A439F5" w:rsidRPr="002B44C4" w:rsidRDefault="00A439F5" w:rsidP="00A439F5">
            <w:pPr>
              <w:keepLines/>
              <w:widowControl w:val="0"/>
              <w:pBdr>
                <w:top w:val="nil"/>
                <w:left w:val="nil"/>
                <w:bottom w:val="nil"/>
                <w:right w:val="nil"/>
                <w:between w:val="nil"/>
              </w:pBdr>
              <w:spacing w:before="60" w:after="60"/>
              <w:rPr>
                <w:lang w:val="vi-VN"/>
              </w:rPr>
            </w:pPr>
            <w:r w:rsidRPr="002B44C4">
              <w:rPr>
                <w:noProof/>
              </w:rPr>
              <w:drawing>
                <wp:inline distT="0" distB="0" distL="0" distR="0" wp14:anchorId="01C417FC" wp14:editId="5AD8DC49">
                  <wp:extent cx="806665" cy="2173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a:extLst>
                              <a:ext uri="{28A0092B-C50C-407E-A947-70E740481C1C}">
                                <a14:useLocalDpi xmlns:a14="http://schemas.microsoft.com/office/drawing/2010/main" val="0"/>
                              </a:ext>
                            </a:extLst>
                          </a:blip>
                          <a:stretch>
                            <a:fillRect/>
                          </a:stretch>
                        </pic:blipFill>
                        <pic:spPr>
                          <a:xfrm>
                            <a:off x="0" y="0"/>
                            <a:ext cx="824193" cy="222099"/>
                          </a:xfrm>
                          <a:prstGeom prst="rect">
                            <a:avLst/>
                          </a:prstGeom>
                        </pic:spPr>
                      </pic:pic>
                    </a:graphicData>
                  </a:graphic>
                </wp:inline>
              </w:drawing>
            </w:r>
          </w:p>
        </w:tc>
        <w:tc>
          <w:tcPr>
            <w:tcW w:w="1418" w:type="dxa"/>
          </w:tcPr>
          <w:p w14:paraId="36522786" w14:textId="77777777" w:rsidR="00A439F5" w:rsidRPr="002B44C4" w:rsidRDefault="00A439F5" w:rsidP="00A439F5">
            <w:pPr>
              <w:keepLines/>
              <w:widowControl w:val="0"/>
              <w:pBdr>
                <w:top w:val="nil"/>
                <w:left w:val="nil"/>
                <w:bottom w:val="nil"/>
                <w:right w:val="nil"/>
                <w:between w:val="nil"/>
              </w:pBdr>
              <w:spacing w:before="60" w:after="60"/>
              <w:rPr>
                <w:lang w:val="vi-VN"/>
              </w:rPr>
            </w:pPr>
            <w:r w:rsidRPr="002B44C4">
              <w:rPr>
                <w:lang w:val="vi-VN"/>
              </w:rPr>
              <w:t>Button</w:t>
            </w:r>
          </w:p>
        </w:tc>
        <w:tc>
          <w:tcPr>
            <w:tcW w:w="4111" w:type="dxa"/>
          </w:tcPr>
          <w:p w14:paraId="08C30BF6" w14:textId="29B23114" w:rsidR="00A439F5" w:rsidRPr="002B44C4" w:rsidRDefault="00A439F5" w:rsidP="00A439F5">
            <w:pPr>
              <w:keepLines/>
              <w:widowControl w:val="0"/>
              <w:pBdr>
                <w:top w:val="nil"/>
                <w:left w:val="nil"/>
                <w:bottom w:val="nil"/>
                <w:right w:val="nil"/>
                <w:between w:val="nil"/>
              </w:pBdr>
              <w:spacing w:before="60" w:after="60"/>
            </w:pPr>
            <w:r w:rsidRPr="002B44C4">
              <w:rPr>
                <w:lang w:val="vi-VN"/>
              </w:rPr>
              <w:t xml:space="preserve">Cho phép xuất </w:t>
            </w:r>
            <w:r w:rsidRPr="002B44C4">
              <w:t xml:space="preserve">danh sách tiếp nhận và lập báo cáo tổn thất ra </w:t>
            </w:r>
            <w:r w:rsidRPr="002B44C4">
              <w:rPr>
                <w:lang w:val="vi-VN"/>
              </w:rPr>
              <w:t>file</w:t>
            </w:r>
            <w:r w:rsidRPr="002B44C4">
              <w:t xml:space="preserve"> excel</w:t>
            </w:r>
          </w:p>
        </w:tc>
      </w:tr>
      <w:tr w:rsidR="00BA7110" w:rsidRPr="002B44C4" w14:paraId="5EBE475A" w14:textId="77777777" w:rsidTr="00E34A49">
        <w:trPr>
          <w:trHeight w:val="284"/>
          <w:jc w:val="center"/>
        </w:trPr>
        <w:tc>
          <w:tcPr>
            <w:tcW w:w="881" w:type="dxa"/>
            <w:shd w:val="clear" w:color="auto" w:fill="auto"/>
            <w:vAlign w:val="center"/>
          </w:tcPr>
          <w:p w14:paraId="47887471" w14:textId="77543D5D" w:rsidR="00BA7110" w:rsidRPr="002B44C4" w:rsidRDefault="00BA7110" w:rsidP="00BA7110">
            <w:pPr>
              <w:spacing w:before="60" w:after="60" w:line="360" w:lineRule="auto"/>
              <w:ind w:left="142"/>
              <w:rPr>
                <w:b/>
              </w:rPr>
            </w:pPr>
            <w:r w:rsidRPr="002B44C4">
              <w:rPr>
                <w:b/>
              </w:rPr>
              <w:t>16</w:t>
            </w:r>
          </w:p>
        </w:tc>
        <w:tc>
          <w:tcPr>
            <w:tcW w:w="1949" w:type="dxa"/>
          </w:tcPr>
          <w:p w14:paraId="58E7DF54" w14:textId="77777777" w:rsidR="00BA7110" w:rsidRPr="002B44C4" w:rsidRDefault="00BA7110" w:rsidP="00BA7110">
            <w:pPr>
              <w:keepLines/>
              <w:widowControl w:val="0"/>
              <w:pBdr>
                <w:top w:val="nil"/>
                <w:left w:val="nil"/>
                <w:bottom w:val="nil"/>
                <w:right w:val="nil"/>
                <w:between w:val="nil"/>
              </w:pBdr>
              <w:spacing w:before="60" w:after="60"/>
            </w:pPr>
            <w:r w:rsidRPr="002B44C4">
              <w:rPr>
                <w:noProof/>
              </w:rPr>
              <w:drawing>
                <wp:inline distT="0" distB="0" distL="0" distR="0" wp14:anchorId="2AB969CB" wp14:editId="261C6D96">
                  <wp:extent cx="266700" cy="17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3">
                            <a:extLst>
                              <a:ext uri="{28A0092B-C50C-407E-A947-70E740481C1C}">
                                <a14:useLocalDpi xmlns:a14="http://schemas.microsoft.com/office/drawing/2010/main" val="0"/>
                              </a:ext>
                            </a:extLst>
                          </a:blip>
                          <a:stretch>
                            <a:fillRect/>
                          </a:stretch>
                        </pic:blipFill>
                        <pic:spPr>
                          <a:xfrm>
                            <a:off x="0" y="0"/>
                            <a:ext cx="266700" cy="177800"/>
                          </a:xfrm>
                          <a:prstGeom prst="rect">
                            <a:avLst/>
                          </a:prstGeom>
                        </pic:spPr>
                      </pic:pic>
                    </a:graphicData>
                  </a:graphic>
                </wp:inline>
              </w:drawing>
            </w:r>
          </w:p>
        </w:tc>
        <w:tc>
          <w:tcPr>
            <w:tcW w:w="1418" w:type="dxa"/>
          </w:tcPr>
          <w:p w14:paraId="526F6FE8" w14:textId="77777777" w:rsidR="00BA7110" w:rsidRPr="002B44C4" w:rsidRDefault="00BA7110" w:rsidP="00BA7110">
            <w:pPr>
              <w:keepLines/>
              <w:widowControl w:val="0"/>
              <w:pBdr>
                <w:top w:val="nil"/>
                <w:left w:val="nil"/>
                <w:bottom w:val="nil"/>
                <w:right w:val="nil"/>
                <w:between w:val="nil"/>
              </w:pBdr>
              <w:spacing w:before="60" w:after="60"/>
              <w:rPr>
                <w:lang w:val="vi-VN"/>
              </w:rPr>
            </w:pPr>
            <w:r w:rsidRPr="002B44C4">
              <w:rPr>
                <w:lang w:val="vi-VN"/>
              </w:rPr>
              <w:t>Icon</w:t>
            </w:r>
          </w:p>
        </w:tc>
        <w:tc>
          <w:tcPr>
            <w:tcW w:w="4111" w:type="dxa"/>
          </w:tcPr>
          <w:p w14:paraId="6EE814C2" w14:textId="77777777" w:rsidR="00BA7110" w:rsidRPr="002B44C4" w:rsidRDefault="00BA7110" w:rsidP="00BA7110">
            <w:pPr>
              <w:keepLines/>
              <w:widowControl w:val="0"/>
              <w:pBdr>
                <w:top w:val="nil"/>
                <w:left w:val="nil"/>
                <w:bottom w:val="nil"/>
                <w:right w:val="nil"/>
                <w:between w:val="nil"/>
              </w:pBdr>
              <w:spacing w:before="60" w:after="60"/>
            </w:pPr>
            <w:r w:rsidRPr="002B44C4">
              <w:t>Xem chi tiết thông tin hồ sơ tổn thất</w:t>
            </w:r>
          </w:p>
          <w:p w14:paraId="182501AF" w14:textId="58713C14" w:rsidR="00BA7110" w:rsidRPr="002B44C4" w:rsidRDefault="00BA7110" w:rsidP="00BA7110">
            <w:pPr>
              <w:keepLines/>
              <w:widowControl w:val="0"/>
              <w:pBdr>
                <w:top w:val="nil"/>
                <w:left w:val="nil"/>
                <w:bottom w:val="nil"/>
                <w:right w:val="nil"/>
                <w:between w:val="nil"/>
              </w:pBdr>
              <w:spacing w:before="60" w:after="60"/>
            </w:pPr>
            <w:r w:rsidRPr="002B44C4">
              <w:t>Hệ thống hiển thị màn hình xem thông tin chi tiết hồ sơ tổn thất</w:t>
            </w:r>
          </w:p>
        </w:tc>
      </w:tr>
      <w:tr w:rsidR="00BA7110" w:rsidRPr="002B44C4" w14:paraId="455CA668" w14:textId="77777777" w:rsidTr="00E34A49">
        <w:trPr>
          <w:trHeight w:val="284"/>
          <w:jc w:val="center"/>
        </w:trPr>
        <w:tc>
          <w:tcPr>
            <w:tcW w:w="881" w:type="dxa"/>
            <w:shd w:val="clear" w:color="auto" w:fill="auto"/>
            <w:vAlign w:val="center"/>
          </w:tcPr>
          <w:p w14:paraId="44C42B0D" w14:textId="5D9E047F" w:rsidR="00BA7110" w:rsidRPr="002B44C4" w:rsidRDefault="00BA7110" w:rsidP="00BA7110">
            <w:pPr>
              <w:spacing w:before="60" w:after="60" w:line="360" w:lineRule="auto"/>
              <w:ind w:left="142"/>
              <w:rPr>
                <w:b/>
              </w:rPr>
            </w:pPr>
            <w:r w:rsidRPr="002B44C4">
              <w:rPr>
                <w:b/>
              </w:rPr>
              <w:t>17</w:t>
            </w:r>
          </w:p>
        </w:tc>
        <w:tc>
          <w:tcPr>
            <w:tcW w:w="1949" w:type="dxa"/>
          </w:tcPr>
          <w:p w14:paraId="34B46605" w14:textId="77777777" w:rsidR="00BA7110" w:rsidRPr="002B44C4" w:rsidRDefault="00BA7110" w:rsidP="00BA7110">
            <w:pPr>
              <w:keepLines/>
              <w:widowControl w:val="0"/>
              <w:pBdr>
                <w:top w:val="nil"/>
                <w:left w:val="nil"/>
                <w:bottom w:val="nil"/>
                <w:right w:val="nil"/>
                <w:between w:val="nil"/>
              </w:pBdr>
              <w:spacing w:before="60" w:after="60"/>
              <w:rPr>
                <w:noProof/>
              </w:rPr>
            </w:pPr>
            <w:r w:rsidRPr="002B44C4">
              <w:rPr>
                <w:noProof/>
              </w:rPr>
              <w:drawing>
                <wp:inline distT="0" distB="0" distL="0" distR="0" wp14:anchorId="2BA4C8FE" wp14:editId="6BBF8645">
                  <wp:extent cx="228600" cy="21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a:extLst>
                              <a:ext uri="{28A0092B-C50C-407E-A947-70E740481C1C}">
                                <a14:useLocalDpi xmlns:a14="http://schemas.microsoft.com/office/drawing/2010/main" val="0"/>
                              </a:ext>
                            </a:extLst>
                          </a:blip>
                          <a:stretch>
                            <a:fillRect/>
                          </a:stretch>
                        </pic:blipFill>
                        <pic:spPr>
                          <a:xfrm>
                            <a:off x="0" y="0"/>
                            <a:ext cx="228600" cy="215900"/>
                          </a:xfrm>
                          <a:prstGeom prst="rect">
                            <a:avLst/>
                          </a:prstGeom>
                        </pic:spPr>
                      </pic:pic>
                    </a:graphicData>
                  </a:graphic>
                </wp:inline>
              </w:drawing>
            </w:r>
          </w:p>
        </w:tc>
        <w:tc>
          <w:tcPr>
            <w:tcW w:w="1418" w:type="dxa"/>
          </w:tcPr>
          <w:p w14:paraId="07BA8E8F" w14:textId="77777777" w:rsidR="00BA7110" w:rsidRPr="002B44C4" w:rsidRDefault="00BA7110" w:rsidP="00BA7110">
            <w:pPr>
              <w:keepLines/>
              <w:widowControl w:val="0"/>
              <w:pBdr>
                <w:top w:val="nil"/>
                <w:left w:val="nil"/>
                <w:bottom w:val="nil"/>
                <w:right w:val="nil"/>
                <w:between w:val="nil"/>
              </w:pBdr>
              <w:spacing w:before="60" w:after="60"/>
              <w:rPr>
                <w:lang w:val="vi-VN"/>
              </w:rPr>
            </w:pPr>
            <w:r w:rsidRPr="002B44C4">
              <w:rPr>
                <w:lang w:val="vi-VN"/>
              </w:rPr>
              <w:t>Icon</w:t>
            </w:r>
          </w:p>
        </w:tc>
        <w:tc>
          <w:tcPr>
            <w:tcW w:w="4111" w:type="dxa"/>
          </w:tcPr>
          <w:p w14:paraId="19FD3A4F" w14:textId="77777777" w:rsidR="00BA7110" w:rsidRPr="002B44C4" w:rsidRDefault="00BA7110" w:rsidP="00BA7110">
            <w:pPr>
              <w:keepLines/>
              <w:widowControl w:val="0"/>
              <w:pBdr>
                <w:top w:val="nil"/>
                <w:left w:val="nil"/>
                <w:bottom w:val="nil"/>
                <w:right w:val="nil"/>
                <w:between w:val="nil"/>
              </w:pBdr>
              <w:spacing w:before="60" w:after="60"/>
            </w:pPr>
            <w:r w:rsidRPr="002B44C4">
              <w:t>Sửa thông tin hồ sơ tổn thất</w:t>
            </w:r>
          </w:p>
          <w:p w14:paraId="1AFBB508" w14:textId="22B2A505" w:rsidR="00BA7110" w:rsidRPr="002B44C4" w:rsidRDefault="00BA7110" w:rsidP="00BA7110">
            <w:pPr>
              <w:keepLines/>
              <w:widowControl w:val="0"/>
              <w:pBdr>
                <w:top w:val="nil"/>
                <w:left w:val="nil"/>
                <w:bottom w:val="nil"/>
                <w:right w:val="nil"/>
                <w:between w:val="nil"/>
              </w:pBdr>
              <w:spacing w:before="60" w:after="60"/>
            </w:pPr>
            <w:r w:rsidRPr="002B44C4">
              <w:t>Hệ thống hiển thị màn hình sửa thông tin chi tiết hồ sơ tổn thất</w:t>
            </w:r>
          </w:p>
        </w:tc>
      </w:tr>
      <w:tr w:rsidR="00BA7110" w:rsidRPr="002B44C4" w14:paraId="18797D1A" w14:textId="77777777" w:rsidTr="00E34A49">
        <w:trPr>
          <w:trHeight w:val="284"/>
          <w:jc w:val="center"/>
        </w:trPr>
        <w:tc>
          <w:tcPr>
            <w:tcW w:w="881" w:type="dxa"/>
            <w:shd w:val="clear" w:color="auto" w:fill="auto"/>
            <w:vAlign w:val="center"/>
          </w:tcPr>
          <w:p w14:paraId="0E68CDF5" w14:textId="43DF622D" w:rsidR="00BA7110" w:rsidRPr="002B44C4" w:rsidRDefault="00BA7110" w:rsidP="00BA7110">
            <w:pPr>
              <w:spacing w:before="60" w:after="60" w:line="360" w:lineRule="auto"/>
              <w:ind w:left="142"/>
              <w:rPr>
                <w:b/>
              </w:rPr>
            </w:pPr>
            <w:r w:rsidRPr="002B44C4">
              <w:rPr>
                <w:b/>
              </w:rPr>
              <w:t>18</w:t>
            </w:r>
          </w:p>
        </w:tc>
        <w:tc>
          <w:tcPr>
            <w:tcW w:w="1949" w:type="dxa"/>
          </w:tcPr>
          <w:p w14:paraId="65B1F23D" w14:textId="77777777" w:rsidR="00BA7110" w:rsidRPr="002B44C4" w:rsidRDefault="00BA7110" w:rsidP="00BA7110">
            <w:pPr>
              <w:keepLines/>
              <w:widowControl w:val="0"/>
              <w:pBdr>
                <w:top w:val="nil"/>
                <w:left w:val="nil"/>
                <w:bottom w:val="nil"/>
                <w:right w:val="nil"/>
                <w:between w:val="nil"/>
              </w:pBdr>
              <w:spacing w:before="60" w:after="60"/>
              <w:rPr>
                <w:noProof/>
              </w:rPr>
            </w:pPr>
            <w:r w:rsidRPr="002B44C4">
              <w:rPr>
                <w:noProof/>
              </w:rPr>
              <w:drawing>
                <wp:inline distT="0" distB="0" distL="0" distR="0" wp14:anchorId="2D8F08A4" wp14:editId="634B53EB">
                  <wp:extent cx="190500" cy="215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190500" cy="215900"/>
                          </a:xfrm>
                          <a:prstGeom prst="rect">
                            <a:avLst/>
                          </a:prstGeom>
                        </pic:spPr>
                      </pic:pic>
                    </a:graphicData>
                  </a:graphic>
                </wp:inline>
              </w:drawing>
            </w:r>
          </w:p>
        </w:tc>
        <w:tc>
          <w:tcPr>
            <w:tcW w:w="1418" w:type="dxa"/>
          </w:tcPr>
          <w:p w14:paraId="76A6FDE0" w14:textId="77777777" w:rsidR="00BA7110" w:rsidRPr="002B44C4" w:rsidRDefault="00BA7110" w:rsidP="00BA7110">
            <w:pPr>
              <w:keepLines/>
              <w:widowControl w:val="0"/>
              <w:pBdr>
                <w:top w:val="nil"/>
                <w:left w:val="nil"/>
                <w:bottom w:val="nil"/>
                <w:right w:val="nil"/>
                <w:between w:val="nil"/>
              </w:pBdr>
              <w:spacing w:before="60" w:after="60"/>
              <w:rPr>
                <w:lang w:val="vi-VN"/>
              </w:rPr>
            </w:pPr>
            <w:r w:rsidRPr="002B44C4">
              <w:rPr>
                <w:lang w:val="vi-VN"/>
              </w:rPr>
              <w:t>Icon</w:t>
            </w:r>
          </w:p>
        </w:tc>
        <w:tc>
          <w:tcPr>
            <w:tcW w:w="4111" w:type="dxa"/>
          </w:tcPr>
          <w:p w14:paraId="2C66344E" w14:textId="77777777" w:rsidR="00BA7110" w:rsidRPr="002B44C4" w:rsidRDefault="00BA7110" w:rsidP="00BA7110">
            <w:pPr>
              <w:keepLines/>
              <w:widowControl w:val="0"/>
              <w:pBdr>
                <w:top w:val="nil"/>
                <w:left w:val="nil"/>
                <w:bottom w:val="nil"/>
                <w:right w:val="nil"/>
                <w:between w:val="nil"/>
              </w:pBdr>
              <w:spacing w:before="60" w:after="60"/>
            </w:pPr>
            <w:r w:rsidRPr="002B44C4">
              <w:t xml:space="preserve">Cho phép người dùng xoá khai báo khỏi danh sách hiện thị </w:t>
            </w:r>
          </w:p>
          <w:p w14:paraId="7F6673E8" w14:textId="67F16867" w:rsidR="00BA7110" w:rsidRPr="002B44C4" w:rsidRDefault="00BA7110" w:rsidP="00BA7110">
            <w:pPr>
              <w:keepLines/>
              <w:widowControl w:val="0"/>
              <w:pBdr>
                <w:top w:val="nil"/>
                <w:left w:val="nil"/>
                <w:bottom w:val="nil"/>
                <w:right w:val="nil"/>
                <w:between w:val="nil"/>
              </w:pBdr>
              <w:spacing w:before="60" w:after="60"/>
              <w:rPr>
                <w:lang w:val="vi-VN"/>
              </w:rPr>
            </w:pPr>
            <w:r w:rsidRPr="002B44C4">
              <w:t>Hệ thống hiển thị thông báo lựa chọn Xóa hoặc không</w:t>
            </w:r>
          </w:p>
        </w:tc>
      </w:tr>
    </w:tbl>
    <w:p w14:paraId="65E2E6A6" w14:textId="77777777" w:rsidR="00000296" w:rsidRPr="002B44C4" w:rsidRDefault="00000296" w:rsidP="00A8113D"/>
    <w:p w14:paraId="1E961409" w14:textId="796673C0" w:rsidR="00A8113D" w:rsidRPr="002B44C4" w:rsidRDefault="00A8113D">
      <w:pPr>
        <w:pStyle w:val="Heading4"/>
        <w:numPr>
          <w:ilvl w:val="2"/>
          <w:numId w:val="18"/>
        </w:numPr>
        <w:rPr>
          <w:rFonts w:cs="Times New Roman"/>
        </w:rPr>
        <w:pPrChange w:id="307" w:author="Microsoft Office User" w:date="2022-09-15T12:15:00Z">
          <w:pPr>
            <w:pStyle w:val="Heading4"/>
            <w:numPr>
              <w:ilvl w:val="2"/>
              <w:numId w:val="1"/>
            </w:numPr>
            <w:ind w:left="1224" w:hanging="504"/>
          </w:pPr>
        </w:pPrChange>
      </w:pPr>
      <w:bookmarkStart w:id="308" w:name="_Toc113613672"/>
      <w:r w:rsidRPr="002B44C4">
        <w:rPr>
          <w:rFonts w:cs="Times New Roman"/>
        </w:rPr>
        <w:lastRenderedPageBreak/>
        <w:t>Thông tin tổn thất</w:t>
      </w:r>
      <w:bookmarkEnd w:id="308"/>
    </w:p>
    <w:p w14:paraId="6A78267A" w14:textId="1C708194" w:rsidR="00A8113D" w:rsidRPr="002B44C4" w:rsidRDefault="00A8113D">
      <w:pPr>
        <w:pStyle w:val="Heading5"/>
        <w:numPr>
          <w:ilvl w:val="3"/>
          <w:numId w:val="18"/>
        </w:numPr>
        <w:rPr>
          <w:rFonts w:cs="Times New Roman"/>
        </w:rPr>
        <w:pPrChange w:id="309" w:author="Microsoft Office User" w:date="2022-09-15T12:17:00Z">
          <w:pPr>
            <w:pStyle w:val="Heading5"/>
            <w:numPr>
              <w:ilvl w:val="3"/>
              <w:numId w:val="1"/>
            </w:numPr>
            <w:ind w:left="1728" w:hanging="647"/>
          </w:pPr>
        </w:pPrChange>
      </w:pPr>
      <w:bookmarkStart w:id="310" w:name="_Toc113613673"/>
      <w:r w:rsidRPr="002B44C4">
        <w:rPr>
          <w:rFonts w:cs="Times New Roman"/>
        </w:rPr>
        <w:t>Màn hình</w:t>
      </w:r>
      <w:bookmarkEnd w:id="310"/>
    </w:p>
    <w:p w14:paraId="2327DC24" w14:textId="656F32EF" w:rsidR="00937F5A" w:rsidRPr="002B44C4" w:rsidRDefault="007226B4" w:rsidP="00937F5A">
      <w:r w:rsidRPr="002B44C4">
        <w:rPr>
          <w:noProof/>
        </w:rPr>
        <w:drawing>
          <wp:inline distT="0" distB="0" distL="0" distR="0" wp14:anchorId="3C9CC9CC" wp14:editId="15DE1F3D">
            <wp:extent cx="5731510" cy="3846830"/>
            <wp:effectExtent l="19050" t="19050" r="21590" b="203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846830"/>
                    </a:xfrm>
                    <a:prstGeom prst="rect">
                      <a:avLst/>
                    </a:prstGeom>
                    <a:ln>
                      <a:solidFill>
                        <a:schemeClr val="accent1"/>
                      </a:solidFill>
                    </a:ln>
                  </pic:spPr>
                </pic:pic>
              </a:graphicData>
            </a:graphic>
          </wp:inline>
        </w:drawing>
      </w:r>
    </w:p>
    <w:p w14:paraId="7601DAE1" w14:textId="7E31EDB6" w:rsidR="007226B4" w:rsidRPr="002B44C4" w:rsidRDefault="007226B4" w:rsidP="007226B4">
      <w:pPr>
        <w:jc w:val="center"/>
        <w:rPr>
          <w:i/>
        </w:rPr>
      </w:pPr>
      <w:r w:rsidRPr="002B44C4">
        <w:rPr>
          <w:i/>
        </w:rPr>
        <w:t>Màn hình thông tin tổn thất</w:t>
      </w:r>
    </w:p>
    <w:p w14:paraId="1E690238" w14:textId="3B68414A" w:rsidR="00A8113D" w:rsidRPr="002B44C4" w:rsidRDefault="00A8113D">
      <w:pPr>
        <w:pStyle w:val="Heading5"/>
        <w:numPr>
          <w:ilvl w:val="3"/>
          <w:numId w:val="18"/>
        </w:numPr>
        <w:rPr>
          <w:rFonts w:cs="Times New Roman"/>
        </w:rPr>
        <w:pPrChange w:id="311" w:author="Microsoft Office User" w:date="2022-09-15T12:18:00Z">
          <w:pPr>
            <w:pStyle w:val="Heading5"/>
            <w:numPr>
              <w:ilvl w:val="3"/>
              <w:numId w:val="1"/>
            </w:numPr>
            <w:ind w:left="1728" w:hanging="647"/>
          </w:pPr>
        </w:pPrChange>
      </w:pPr>
      <w:bookmarkStart w:id="312" w:name="_Toc113613674"/>
      <w:r w:rsidRPr="002B44C4">
        <w:rPr>
          <w:rFonts w:cs="Times New Roman"/>
        </w:rPr>
        <w:t>Mô tả màn hình</w:t>
      </w:r>
      <w:bookmarkEnd w:id="312"/>
    </w:p>
    <w:p w14:paraId="6A7375B9" w14:textId="16D653B4" w:rsidR="00A8113D" w:rsidRPr="002B44C4" w:rsidRDefault="00A8113D" w:rsidP="00A8113D"/>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14:paraId="5C41D582" w14:textId="77777777" w:rsidTr="00E34A49">
        <w:trPr>
          <w:trHeight w:val="284"/>
          <w:jc w:val="center"/>
        </w:trPr>
        <w:tc>
          <w:tcPr>
            <w:tcW w:w="881" w:type="dxa"/>
            <w:shd w:val="clear" w:color="auto" w:fill="D9D9D9" w:themeFill="background1" w:themeFillShade="D9"/>
            <w:vAlign w:val="center"/>
          </w:tcPr>
          <w:p w14:paraId="73BED108" w14:textId="77777777" w:rsidR="00000296" w:rsidRPr="00E34A49" w:rsidRDefault="00000296" w:rsidP="000F244D">
            <w:pPr>
              <w:spacing w:before="60" w:after="60" w:line="360" w:lineRule="auto"/>
              <w:ind w:left="142"/>
              <w:rPr>
                <w:b/>
              </w:rPr>
            </w:pPr>
            <w:r w:rsidRPr="00E34A49">
              <w:rPr>
                <w:b/>
              </w:rPr>
              <w:t>STT</w:t>
            </w:r>
          </w:p>
        </w:tc>
        <w:tc>
          <w:tcPr>
            <w:tcW w:w="1949" w:type="dxa"/>
            <w:shd w:val="clear" w:color="auto" w:fill="D9D9D9" w:themeFill="background1" w:themeFillShade="D9"/>
          </w:tcPr>
          <w:p w14:paraId="7A6617CA" w14:textId="77777777" w:rsidR="00000296" w:rsidRPr="00E34A49" w:rsidRDefault="00000296" w:rsidP="000F244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39AB9233" w14:textId="77777777" w:rsidR="00000296" w:rsidRPr="00E34A49" w:rsidRDefault="00000296" w:rsidP="000F244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4111" w:type="dxa"/>
            <w:shd w:val="clear" w:color="auto" w:fill="D9D9D9" w:themeFill="background1" w:themeFillShade="D9"/>
          </w:tcPr>
          <w:p w14:paraId="06148513" w14:textId="77777777" w:rsidR="00000296" w:rsidRPr="00E34A49" w:rsidRDefault="00000296" w:rsidP="000F244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000296" w:rsidRPr="002B44C4" w14:paraId="0BE5B2A2" w14:textId="77777777" w:rsidTr="00E34A49">
        <w:trPr>
          <w:trHeight w:val="284"/>
          <w:jc w:val="center"/>
        </w:trPr>
        <w:tc>
          <w:tcPr>
            <w:tcW w:w="881" w:type="dxa"/>
            <w:shd w:val="clear" w:color="auto" w:fill="auto"/>
            <w:vAlign w:val="center"/>
          </w:tcPr>
          <w:p w14:paraId="64A8D17D" w14:textId="77777777" w:rsidR="00000296" w:rsidRPr="002B44C4" w:rsidRDefault="00000296" w:rsidP="000F244D">
            <w:pPr>
              <w:spacing w:before="60" w:after="60" w:line="360" w:lineRule="auto"/>
              <w:ind w:left="142"/>
              <w:rPr>
                <w:b/>
              </w:rPr>
            </w:pPr>
            <w:r w:rsidRPr="002B44C4">
              <w:rPr>
                <w:b/>
              </w:rPr>
              <w:t>1</w:t>
            </w:r>
          </w:p>
        </w:tc>
        <w:tc>
          <w:tcPr>
            <w:tcW w:w="1949" w:type="dxa"/>
          </w:tcPr>
          <w:p w14:paraId="3B798C84" w14:textId="1E540061" w:rsidR="00000296" w:rsidRPr="002B44C4" w:rsidRDefault="007226B4" w:rsidP="000F244D">
            <w:pPr>
              <w:keepLines/>
              <w:widowControl w:val="0"/>
              <w:pBdr>
                <w:top w:val="nil"/>
                <w:left w:val="nil"/>
                <w:bottom w:val="nil"/>
                <w:right w:val="nil"/>
                <w:between w:val="nil"/>
              </w:pBdr>
              <w:spacing w:before="60" w:after="60"/>
            </w:pPr>
            <w:r w:rsidRPr="002B44C4">
              <w:t>Họ và tên</w:t>
            </w:r>
          </w:p>
        </w:tc>
        <w:tc>
          <w:tcPr>
            <w:tcW w:w="1418" w:type="dxa"/>
          </w:tcPr>
          <w:p w14:paraId="41107134" w14:textId="6AAA37C3" w:rsidR="00000296" w:rsidRPr="002B44C4" w:rsidRDefault="007226B4" w:rsidP="000F244D">
            <w:pPr>
              <w:keepLines/>
              <w:widowControl w:val="0"/>
              <w:pBdr>
                <w:top w:val="nil"/>
                <w:left w:val="nil"/>
                <w:bottom w:val="nil"/>
                <w:right w:val="nil"/>
                <w:between w:val="nil"/>
              </w:pBdr>
              <w:spacing w:before="60" w:after="60"/>
            </w:pPr>
            <w:r w:rsidRPr="002B44C4">
              <w:t>Textbox</w:t>
            </w:r>
          </w:p>
        </w:tc>
        <w:tc>
          <w:tcPr>
            <w:tcW w:w="4111" w:type="dxa"/>
          </w:tcPr>
          <w:p w14:paraId="2ED3BC25" w14:textId="516E66E7" w:rsidR="00000296" w:rsidRPr="002B44C4" w:rsidRDefault="00C52066" w:rsidP="00BD5DAF">
            <w:pPr>
              <w:keepLines/>
              <w:widowControl w:val="0"/>
              <w:pBdr>
                <w:top w:val="nil"/>
                <w:left w:val="nil"/>
                <w:bottom w:val="nil"/>
                <w:right w:val="nil"/>
                <w:between w:val="nil"/>
              </w:pBdr>
              <w:spacing w:before="60" w:after="60"/>
            </w:pPr>
            <w:r>
              <w:t>Chỉ hiển thị dữ liệu không cho phép sửa</w:t>
            </w:r>
          </w:p>
        </w:tc>
      </w:tr>
      <w:tr w:rsidR="00C52066" w:rsidRPr="002B44C4" w14:paraId="6D52A8F9" w14:textId="77777777" w:rsidTr="00E34A49">
        <w:trPr>
          <w:trHeight w:val="284"/>
          <w:jc w:val="center"/>
        </w:trPr>
        <w:tc>
          <w:tcPr>
            <w:tcW w:w="881" w:type="dxa"/>
            <w:shd w:val="clear" w:color="auto" w:fill="auto"/>
            <w:vAlign w:val="center"/>
          </w:tcPr>
          <w:p w14:paraId="0602A681" w14:textId="77777777" w:rsidR="00C52066" w:rsidRPr="002B44C4" w:rsidRDefault="00C52066" w:rsidP="00C52066">
            <w:pPr>
              <w:spacing w:before="60" w:after="60" w:line="360" w:lineRule="auto"/>
              <w:ind w:left="142"/>
              <w:rPr>
                <w:b/>
              </w:rPr>
            </w:pPr>
            <w:r w:rsidRPr="002B44C4">
              <w:rPr>
                <w:b/>
              </w:rPr>
              <w:t>2</w:t>
            </w:r>
          </w:p>
        </w:tc>
        <w:tc>
          <w:tcPr>
            <w:tcW w:w="1949" w:type="dxa"/>
          </w:tcPr>
          <w:p w14:paraId="2EBA5870" w14:textId="16172AA5" w:rsidR="00C52066" w:rsidRPr="002B44C4" w:rsidRDefault="00C52066" w:rsidP="00C52066">
            <w:pPr>
              <w:keepLines/>
              <w:widowControl w:val="0"/>
              <w:pBdr>
                <w:top w:val="nil"/>
                <w:left w:val="nil"/>
                <w:bottom w:val="nil"/>
                <w:right w:val="nil"/>
                <w:between w:val="nil"/>
              </w:pBdr>
              <w:spacing w:before="60" w:after="60"/>
            </w:pPr>
            <w:r w:rsidRPr="002B44C4">
              <w:t>Địa chỉ</w:t>
            </w:r>
          </w:p>
        </w:tc>
        <w:tc>
          <w:tcPr>
            <w:tcW w:w="1418" w:type="dxa"/>
          </w:tcPr>
          <w:p w14:paraId="3DDF95A8" w14:textId="6778E1BE"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457D271F" w14:textId="136E9DE3"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44C8EBAE" w14:textId="77777777" w:rsidTr="00E34A49">
        <w:trPr>
          <w:trHeight w:val="284"/>
          <w:jc w:val="center"/>
        </w:trPr>
        <w:tc>
          <w:tcPr>
            <w:tcW w:w="881" w:type="dxa"/>
            <w:shd w:val="clear" w:color="auto" w:fill="auto"/>
            <w:vAlign w:val="center"/>
          </w:tcPr>
          <w:p w14:paraId="17295B0F" w14:textId="77777777" w:rsidR="00C52066" w:rsidRPr="002B44C4" w:rsidRDefault="00C52066" w:rsidP="00C52066">
            <w:pPr>
              <w:spacing w:before="60" w:after="60" w:line="360" w:lineRule="auto"/>
              <w:ind w:left="142"/>
              <w:rPr>
                <w:b/>
              </w:rPr>
            </w:pPr>
            <w:r w:rsidRPr="002B44C4">
              <w:rPr>
                <w:b/>
              </w:rPr>
              <w:t>3</w:t>
            </w:r>
          </w:p>
        </w:tc>
        <w:tc>
          <w:tcPr>
            <w:tcW w:w="1949" w:type="dxa"/>
          </w:tcPr>
          <w:p w14:paraId="28971901" w14:textId="3443A7EA" w:rsidR="00C52066" w:rsidRPr="002B44C4" w:rsidRDefault="00C52066" w:rsidP="00C52066">
            <w:pPr>
              <w:keepLines/>
              <w:widowControl w:val="0"/>
              <w:pBdr>
                <w:top w:val="nil"/>
                <w:left w:val="nil"/>
                <w:bottom w:val="nil"/>
                <w:right w:val="nil"/>
                <w:between w:val="nil"/>
              </w:pBdr>
              <w:spacing w:before="60" w:after="60"/>
            </w:pPr>
            <w:r w:rsidRPr="002B44C4">
              <w:t>Người liên hệ</w:t>
            </w:r>
          </w:p>
        </w:tc>
        <w:tc>
          <w:tcPr>
            <w:tcW w:w="1418" w:type="dxa"/>
          </w:tcPr>
          <w:p w14:paraId="47A70AF0" w14:textId="2379333B"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6E5B6F47" w14:textId="15ABCB82"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695C1FDB" w14:textId="77777777" w:rsidTr="00E34A49">
        <w:trPr>
          <w:trHeight w:val="284"/>
          <w:jc w:val="center"/>
        </w:trPr>
        <w:tc>
          <w:tcPr>
            <w:tcW w:w="881" w:type="dxa"/>
            <w:shd w:val="clear" w:color="auto" w:fill="auto"/>
            <w:vAlign w:val="center"/>
          </w:tcPr>
          <w:p w14:paraId="6B0659D6" w14:textId="77777777" w:rsidR="00C52066" w:rsidRPr="002B44C4" w:rsidRDefault="00C52066" w:rsidP="00C52066">
            <w:pPr>
              <w:spacing w:before="60" w:after="60" w:line="360" w:lineRule="auto"/>
              <w:ind w:left="142"/>
              <w:rPr>
                <w:b/>
              </w:rPr>
            </w:pPr>
            <w:r w:rsidRPr="002B44C4">
              <w:rPr>
                <w:b/>
              </w:rPr>
              <w:t>4</w:t>
            </w:r>
          </w:p>
        </w:tc>
        <w:tc>
          <w:tcPr>
            <w:tcW w:w="1949" w:type="dxa"/>
          </w:tcPr>
          <w:p w14:paraId="6DB14899" w14:textId="0AB60D8A" w:rsidR="00C52066" w:rsidRPr="002B44C4" w:rsidRDefault="00C52066" w:rsidP="00C52066">
            <w:pPr>
              <w:keepLines/>
              <w:widowControl w:val="0"/>
              <w:pBdr>
                <w:top w:val="nil"/>
                <w:left w:val="nil"/>
                <w:bottom w:val="nil"/>
                <w:right w:val="nil"/>
                <w:between w:val="nil"/>
              </w:pBdr>
              <w:spacing w:before="60" w:after="60"/>
            </w:pPr>
            <w:r w:rsidRPr="002B44C4">
              <w:t>Email</w:t>
            </w:r>
          </w:p>
        </w:tc>
        <w:tc>
          <w:tcPr>
            <w:tcW w:w="1418" w:type="dxa"/>
          </w:tcPr>
          <w:p w14:paraId="453AF81D" w14:textId="7BAF25E9"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024D44FC" w14:textId="7AAAFCFC"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1FEF39D2" w14:textId="77777777" w:rsidTr="00E34A49">
        <w:trPr>
          <w:trHeight w:val="284"/>
          <w:jc w:val="center"/>
        </w:trPr>
        <w:tc>
          <w:tcPr>
            <w:tcW w:w="881" w:type="dxa"/>
            <w:shd w:val="clear" w:color="auto" w:fill="auto"/>
            <w:vAlign w:val="center"/>
          </w:tcPr>
          <w:p w14:paraId="2CB6F648" w14:textId="3DCC05D5" w:rsidR="00C52066" w:rsidRPr="002B44C4" w:rsidRDefault="00C52066" w:rsidP="00C52066">
            <w:pPr>
              <w:spacing w:before="60" w:after="60" w:line="360" w:lineRule="auto"/>
              <w:ind w:left="142"/>
              <w:rPr>
                <w:b/>
              </w:rPr>
            </w:pPr>
            <w:r w:rsidRPr="002B44C4">
              <w:rPr>
                <w:b/>
              </w:rPr>
              <w:t>5</w:t>
            </w:r>
          </w:p>
        </w:tc>
        <w:tc>
          <w:tcPr>
            <w:tcW w:w="1949" w:type="dxa"/>
          </w:tcPr>
          <w:p w14:paraId="0212F81C" w14:textId="30BEE551" w:rsidR="00C52066" w:rsidRPr="002B44C4" w:rsidRDefault="00C52066" w:rsidP="00C52066">
            <w:pPr>
              <w:keepLines/>
              <w:widowControl w:val="0"/>
              <w:pBdr>
                <w:top w:val="nil"/>
                <w:left w:val="nil"/>
                <w:bottom w:val="nil"/>
                <w:right w:val="nil"/>
                <w:between w:val="nil"/>
              </w:pBdr>
              <w:spacing w:before="60" w:after="60"/>
            </w:pPr>
            <w:r w:rsidRPr="002B44C4">
              <w:t>Số điện thoại</w:t>
            </w:r>
          </w:p>
        </w:tc>
        <w:tc>
          <w:tcPr>
            <w:tcW w:w="1418" w:type="dxa"/>
          </w:tcPr>
          <w:p w14:paraId="2CC4F662" w14:textId="094E66CA"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1B2CC787" w14:textId="0CB849AF"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1B10ECC3" w14:textId="77777777" w:rsidTr="00E34A49">
        <w:trPr>
          <w:trHeight w:val="284"/>
          <w:jc w:val="center"/>
        </w:trPr>
        <w:tc>
          <w:tcPr>
            <w:tcW w:w="881" w:type="dxa"/>
            <w:shd w:val="clear" w:color="auto" w:fill="auto"/>
            <w:vAlign w:val="center"/>
          </w:tcPr>
          <w:p w14:paraId="3789F479" w14:textId="2F7FBDE6" w:rsidR="00C52066" w:rsidRPr="002B44C4" w:rsidRDefault="00C52066" w:rsidP="00C52066">
            <w:pPr>
              <w:spacing w:before="60" w:after="60" w:line="360" w:lineRule="auto"/>
              <w:ind w:left="142"/>
              <w:rPr>
                <w:b/>
              </w:rPr>
            </w:pPr>
            <w:r w:rsidRPr="002B44C4">
              <w:rPr>
                <w:b/>
              </w:rPr>
              <w:t>6</w:t>
            </w:r>
          </w:p>
        </w:tc>
        <w:tc>
          <w:tcPr>
            <w:tcW w:w="1949" w:type="dxa"/>
          </w:tcPr>
          <w:p w14:paraId="42748EDD" w14:textId="76721240" w:rsidR="00C52066" w:rsidRPr="002B44C4" w:rsidRDefault="00C52066" w:rsidP="00C52066">
            <w:pPr>
              <w:keepLines/>
              <w:widowControl w:val="0"/>
              <w:pBdr>
                <w:top w:val="nil"/>
                <w:left w:val="nil"/>
                <w:bottom w:val="nil"/>
                <w:right w:val="nil"/>
                <w:between w:val="nil"/>
              </w:pBdr>
              <w:spacing w:before="60" w:after="60"/>
            </w:pPr>
            <w:r w:rsidRPr="002B44C4">
              <w:t>Số hợp đồng</w:t>
            </w:r>
          </w:p>
        </w:tc>
        <w:tc>
          <w:tcPr>
            <w:tcW w:w="1418" w:type="dxa"/>
          </w:tcPr>
          <w:p w14:paraId="0C998403" w14:textId="1FCA12B3"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786A24C1" w14:textId="14EF750D"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49EF07EE" w14:textId="77777777" w:rsidTr="00E34A49">
        <w:trPr>
          <w:trHeight w:val="284"/>
          <w:jc w:val="center"/>
        </w:trPr>
        <w:tc>
          <w:tcPr>
            <w:tcW w:w="881" w:type="dxa"/>
            <w:shd w:val="clear" w:color="auto" w:fill="auto"/>
            <w:vAlign w:val="center"/>
          </w:tcPr>
          <w:p w14:paraId="7357B700" w14:textId="4BA26539" w:rsidR="00C52066" w:rsidRPr="002B44C4" w:rsidRDefault="00C52066" w:rsidP="00C52066">
            <w:pPr>
              <w:spacing w:before="60" w:after="60" w:line="360" w:lineRule="auto"/>
              <w:ind w:left="142"/>
              <w:rPr>
                <w:b/>
              </w:rPr>
            </w:pPr>
            <w:r w:rsidRPr="002B44C4">
              <w:rPr>
                <w:b/>
              </w:rPr>
              <w:t>7</w:t>
            </w:r>
          </w:p>
        </w:tc>
        <w:tc>
          <w:tcPr>
            <w:tcW w:w="1949" w:type="dxa"/>
          </w:tcPr>
          <w:p w14:paraId="071463C1" w14:textId="489F19D6" w:rsidR="00C52066" w:rsidRPr="002B44C4" w:rsidRDefault="00C52066" w:rsidP="00C52066">
            <w:pPr>
              <w:keepLines/>
              <w:widowControl w:val="0"/>
              <w:pBdr>
                <w:top w:val="nil"/>
                <w:left w:val="nil"/>
                <w:bottom w:val="nil"/>
                <w:right w:val="nil"/>
                <w:between w:val="nil"/>
              </w:pBdr>
              <w:spacing w:before="60" w:after="60"/>
            </w:pPr>
            <w:r w:rsidRPr="002B44C4">
              <w:t>Số đơn bảo hiểm</w:t>
            </w:r>
          </w:p>
        </w:tc>
        <w:tc>
          <w:tcPr>
            <w:tcW w:w="1418" w:type="dxa"/>
          </w:tcPr>
          <w:p w14:paraId="34439431" w14:textId="263C232A"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1F98F4AB" w14:textId="416A2939"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05C7CD05" w14:textId="77777777" w:rsidTr="00E34A49">
        <w:trPr>
          <w:trHeight w:val="284"/>
          <w:jc w:val="center"/>
        </w:trPr>
        <w:tc>
          <w:tcPr>
            <w:tcW w:w="881" w:type="dxa"/>
            <w:shd w:val="clear" w:color="auto" w:fill="auto"/>
            <w:vAlign w:val="center"/>
          </w:tcPr>
          <w:p w14:paraId="72101E0F" w14:textId="79F5EE37" w:rsidR="00C52066" w:rsidRPr="002B44C4" w:rsidRDefault="00C52066" w:rsidP="00C52066">
            <w:pPr>
              <w:spacing w:before="60" w:after="60" w:line="360" w:lineRule="auto"/>
              <w:ind w:left="142"/>
              <w:rPr>
                <w:b/>
              </w:rPr>
            </w:pPr>
            <w:r w:rsidRPr="002B44C4">
              <w:rPr>
                <w:b/>
              </w:rPr>
              <w:t>8</w:t>
            </w:r>
          </w:p>
        </w:tc>
        <w:tc>
          <w:tcPr>
            <w:tcW w:w="1949" w:type="dxa"/>
          </w:tcPr>
          <w:p w14:paraId="6F5E152A" w14:textId="04D96424" w:rsidR="00C52066" w:rsidRPr="002B44C4" w:rsidRDefault="00C52066" w:rsidP="00C52066">
            <w:pPr>
              <w:keepLines/>
              <w:widowControl w:val="0"/>
              <w:pBdr>
                <w:top w:val="nil"/>
                <w:left w:val="nil"/>
                <w:bottom w:val="nil"/>
                <w:right w:val="nil"/>
                <w:between w:val="nil"/>
              </w:pBdr>
              <w:spacing w:before="60" w:after="60"/>
            </w:pPr>
            <w:r w:rsidRPr="002B44C4">
              <w:t>Số đơn SĐBS</w:t>
            </w:r>
          </w:p>
        </w:tc>
        <w:tc>
          <w:tcPr>
            <w:tcW w:w="1418" w:type="dxa"/>
          </w:tcPr>
          <w:p w14:paraId="075EE5DF" w14:textId="6C1DB655"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5EA547FE" w14:textId="20BC3DB6"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08F8FDCF" w14:textId="77777777" w:rsidTr="00E34A49">
        <w:trPr>
          <w:trHeight w:val="284"/>
          <w:jc w:val="center"/>
        </w:trPr>
        <w:tc>
          <w:tcPr>
            <w:tcW w:w="881" w:type="dxa"/>
            <w:shd w:val="clear" w:color="auto" w:fill="auto"/>
            <w:vAlign w:val="center"/>
          </w:tcPr>
          <w:p w14:paraId="4883F40D" w14:textId="341E807D" w:rsidR="00C52066" w:rsidRPr="002B44C4" w:rsidRDefault="00C52066" w:rsidP="00C52066">
            <w:pPr>
              <w:spacing w:before="60" w:after="60" w:line="360" w:lineRule="auto"/>
              <w:ind w:left="142"/>
              <w:rPr>
                <w:b/>
              </w:rPr>
            </w:pPr>
            <w:r w:rsidRPr="002B44C4">
              <w:rPr>
                <w:b/>
              </w:rPr>
              <w:t>9</w:t>
            </w:r>
          </w:p>
        </w:tc>
        <w:tc>
          <w:tcPr>
            <w:tcW w:w="1949" w:type="dxa"/>
          </w:tcPr>
          <w:p w14:paraId="09367057" w14:textId="7A0F44EB" w:rsidR="00C52066" w:rsidRPr="002B44C4" w:rsidRDefault="00C52066" w:rsidP="00C52066">
            <w:pPr>
              <w:keepLines/>
              <w:widowControl w:val="0"/>
              <w:pBdr>
                <w:top w:val="nil"/>
                <w:left w:val="nil"/>
                <w:bottom w:val="nil"/>
                <w:right w:val="nil"/>
                <w:between w:val="nil"/>
              </w:pBdr>
              <w:spacing w:before="60" w:after="60"/>
            </w:pPr>
            <w:r w:rsidRPr="002B44C4">
              <w:t>Ngày bắt đầu BH</w:t>
            </w:r>
          </w:p>
        </w:tc>
        <w:tc>
          <w:tcPr>
            <w:tcW w:w="1418" w:type="dxa"/>
          </w:tcPr>
          <w:p w14:paraId="08807660" w14:textId="709825F6"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434A0044" w14:textId="1BE1A191"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713A5D97" w14:textId="77777777" w:rsidTr="00E34A49">
        <w:trPr>
          <w:trHeight w:val="284"/>
          <w:jc w:val="center"/>
        </w:trPr>
        <w:tc>
          <w:tcPr>
            <w:tcW w:w="881" w:type="dxa"/>
            <w:shd w:val="clear" w:color="auto" w:fill="auto"/>
            <w:vAlign w:val="center"/>
          </w:tcPr>
          <w:p w14:paraId="532D9E27" w14:textId="1FF7B4CD" w:rsidR="00C52066" w:rsidRPr="002B44C4" w:rsidRDefault="00C52066" w:rsidP="00C52066">
            <w:pPr>
              <w:spacing w:before="60" w:after="60" w:line="360" w:lineRule="auto"/>
              <w:ind w:left="142"/>
              <w:rPr>
                <w:b/>
              </w:rPr>
            </w:pPr>
            <w:r w:rsidRPr="002B44C4">
              <w:rPr>
                <w:b/>
              </w:rPr>
              <w:lastRenderedPageBreak/>
              <w:t>10</w:t>
            </w:r>
          </w:p>
        </w:tc>
        <w:tc>
          <w:tcPr>
            <w:tcW w:w="1949" w:type="dxa"/>
          </w:tcPr>
          <w:p w14:paraId="1819219A" w14:textId="34E5526A" w:rsidR="00C52066" w:rsidRPr="002B44C4" w:rsidRDefault="00C52066" w:rsidP="00C52066">
            <w:pPr>
              <w:keepLines/>
              <w:widowControl w:val="0"/>
              <w:pBdr>
                <w:top w:val="nil"/>
                <w:left w:val="nil"/>
                <w:bottom w:val="nil"/>
                <w:right w:val="nil"/>
                <w:between w:val="nil"/>
              </w:pBdr>
              <w:spacing w:before="60" w:after="60"/>
            </w:pPr>
            <w:r w:rsidRPr="002B44C4">
              <w:t>Ngày kết thúc BH</w:t>
            </w:r>
          </w:p>
        </w:tc>
        <w:tc>
          <w:tcPr>
            <w:tcW w:w="1418" w:type="dxa"/>
          </w:tcPr>
          <w:p w14:paraId="172AC5D9" w14:textId="39FFFA4A"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5EF4D273" w14:textId="4D29EB13"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0A85C403" w14:textId="77777777" w:rsidTr="00E34A49">
        <w:trPr>
          <w:trHeight w:val="284"/>
          <w:jc w:val="center"/>
        </w:trPr>
        <w:tc>
          <w:tcPr>
            <w:tcW w:w="881" w:type="dxa"/>
            <w:shd w:val="clear" w:color="auto" w:fill="auto"/>
            <w:vAlign w:val="center"/>
          </w:tcPr>
          <w:p w14:paraId="6725658F" w14:textId="01D8F10E" w:rsidR="00C52066" w:rsidRPr="002B44C4" w:rsidRDefault="00C52066" w:rsidP="00C52066">
            <w:pPr>
              <w:spacing w:before="60" w:after="60" w:line="360" w:lineRule="auto"/>
              <w:ind w:left="142"/>
              <w:rPr>
                <w:b/>
              </w:rPr>
            </w:pPr>
            <w:r w:rsidRPr="002B44C4">
              <w:rPr>
                <w:b/>
              </w:rPr>
              <w:t>11</w:t>
            </w:r>
          </w:p>
        </w:tc>
        <w:tc>
          <w:tcPr>
            <w:tcW w:w="1949" w:type="dxa"/>
          </w:tcPr>
          <w:p w14:paraId="20B61AF5" w14:textId="239C0CED" w:rsidR="00C52066" w:rsidRPr="002B44C4" w:rsidRDefault="00C52066" w:rsidP="00C52066">
            <w:pPr>
              <w:keepLines/>
              <w:widowControl w:val="0"/>
              <w:pBdr>
                <w:top w:val="nil"/>
                <w:left w:val="nil"/>
                <w:bottom w:val="nil"/>
                <w:right w:val="nil"/>
                <w:between w:val="nil"/>
              </w:pBdr>
              <w:spacing w:before="60" w:after="60"/>
            </w:pPr>
            <w:r w:rsidRPr="002B44C4">
              <w:t>Đối tượng hưởng BH</w:t>
            </w:r>
          </w:p>
        </w:tc>
        <w:tc>
          <w:tcPr>
            <w:tcW w:w="1418" w:type="dxa"/>
          </w:tcPr>
          <w:p w14:paraId="0534F416" w14:textId="5C2C1736"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5B84A39E" w14:textId="22834E42"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6419FF45" w14:textId="77777777" w:rsidTr="00E34A49">
        <w:trPr>
          <w:trHeight w:val="284"/>
          <w:jc w:val="center"/>
        </w:trPr>
        <w:tc>
          <w:tcPr>
            <w:tcW w:w="881" w:type="dxa"/>
            <w:shd w:val="clear" w:color="auto" w:fill="auto"/>
            <w:vAlign w:val="center"/>
          </w:tcPr>
          <w:p w14:paraId="48BD51E0" w14:textId="74177C79" w:rsidR="00C52066" w:rsidRPr="002B44C4" w:rsidRDefault="00C52066" w:rsidP="00C52066">
            <w:pPr>
              <w:spacing w:before="60" w:after="60" w:line="360" w:lineRule="auto"/>
              <w:ind w:left="142"/>
              <w:rPr>
                <w:b/>
              </w:rPr>
            </w:pPr>
            <w:r w:rsidRPr="002B44C4">
              <w:rPr>
                <w:b/>
              </w:rPr>
              <w:t>12</w:t>
            </w:r>
          </w:p>
        </w:tc>
        <w:tc>
          <w:tcPr>
            <w:tcW w:w="1949" w:type="dxa"/>
          </w:tcPr>
          <w:p w14:paraId="21FACD5A" w14:textId="1DE32519" w:rsidR="00C52066" w:rsidRPr="002B44C4" w:rsidRDefault="00C52066" w:rsidP="00C52066">
            <w:pPr>
              <w:keepLines/>
              <w:widowControl w:val="0"/>
              <w:pBdr>
                <w:top w:val="nil"/>
                <w:left w:val="nil"/>
                <w:bottom w:val="nil"/>
                <w:right w:val="nil"/>
                <w:between w:val="nil"/>
              </w:pBdr>
              <w:spacing w:before="60" w:after="60"/>
            </w:pPr>
            <w:r w:rsidRPr="002B44C4">
              <w:t>Đơn vị cấp đơn</w:t>
            </w:r>
          </w:p>
        </w:tc>
        <w:tc>
          <w:tcPr>
            <w:tcW w:w="1418" w:type="dxa"/>
          </w:tcPr>
          <w:p w14:paraId="2DA4BA68" w14:textId="225DF313"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238FF0EA" w14:textId="660FA6C0"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3B0DA154" w14:textId="77777777" w:rsidTr="00E34A49">
        <w:trPr>
          <w:trHeight w:val="284"/>
          <w:jc w:val="center"/>
        </w:trPr>
        <w:tc>
          <w:tcPr>
            <w:tcW w:w="881" w:type="dxa"/>
            <w:shd w:val="clear" w:color="auto" w:fill="auto"/>
            <w:vAlign w:val="center"/>
          </w:tcPr>
          <w:p w14:paraId="2A86F957" w14:textId="3109594F" w:rsidR="00C52066" w:rsidRPr="002B44C4" w:rsidRDefault="00C52066" w:rsidP="00C52066">
            <w:pPr>
              <w:spacing w:before="60" w:after="60" w:line="360" w:lineRule="auto"/>
              <w:ind w:left="142"/>
              <w:rPr>
                <w:b/>
              </w:rPr>
            </w:pPr>
            <w:r w:rsidRPr="002B44C4">
              <w:rPr>
                <w:b/>
              </w:rPr>
              <w:t>13</w:t>
            </w:r>
          </w:p>
        </w:tc>
        <w:tc>
          <w:tcPr>
            <w:tcW w:w="1949" w:type="dxa"/>
          </w:tcPr>
          <w:p w14:paraId="17184AF6" w14:textId="1FFD77B8" w:rsidR="00C52066" w:rsidRPr="002B44C4" w:rsidRDefault="00C52066" w:rsidP="00C52066">
            <w:pPr>
              <w:keepLines/>
              <w:widowControl w:val="0"/>
              <w:pBdr>
                <w:top w:val="nil"/>
                <w:left w:val="nil"/>
                <w:bottom w:val="nil"/>
                <w:right w:val="nil"/>
                <w:between w:val="nil"/>
              </w:pBdr>
              <w:spacing w:before="60" w:after="60"/>
            </w:pPr>
            <w:r w:rsidRPr="002B44C4">
              <w:t>Đối tượng tổn thất</w:t>
            </w:r>
          </w:p>
        </w:tc>
        <w:tc>
          <w:tcPr>
            <w:tcW w:w="1418" w:type="dxa"/>
          </w:tcPr>
          <w:p w14:paraId="1A00765E" w14:textId="017CFE14"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1EC9B411" w14:textId="332BEF14"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6B4B0082" w14:textId="77777777" w:rsidTr="00E34A49">
        <w:trPr>
          <w:trHeight w:val="284"/>
          <w:jc w:val="center"/>
        </w:trPr>
        <w:tc>
          <w:tcPr>
            <w:tcW w:w="881" w:type="dxa"/>
            <w:shd w:val="clear" w:color="auto" w:fill="auto"/>
            <w:vAlign w:val="center"/>
          </w:tcPr>
          <w:p w14:paraId="14F2F35A" w14:textId="453C23DA" w:rsidR="00C52066" w:rsidRPr="002B44C4" w:rsidRDefault="00C52066" w:rsidP="00C52066">
            <w:pPr>
              <w:spacing w:before="60" w:after="60" w:line="360" w:lineRule="auto"/>
              <w:ind w:left="142"/>
              <w:rPr>
                <w:b/>
              </w:rPr>
            </w:pPr>
            <w:r w:rsidRPr="002B44C4">
              <w:rPr>
                <w:b/>
              </w:rPr>
              <w:t>14</w:t>
            </w:r>
          </w:p>
        </w:tc>
        <w:tc>
          <w:tcPr>
            <w:tcW w:w="1949" w:type="dxa"/>
          </w:tcPr>
          <w:p w14:paraId="476E8362" w14:textId="222FE46E" w:rsidR="00C52066" w:rsidRPr="002B44C4" w:rsidRDefault="00C52066" w:rsidP="00C52066">
            <w:pPr>
              <w:keepLines/>
              <w:widowControl w:val="0"/>
              <w:pBdr>
                <w:top w:val="nil"/>
                <w:left w:val="nil"/>
                <w:bottom w:val="nil"/>
                <w:right w:val="nil"/>
                <w:between w:val="nil"/>
              </w:pBdr>
              <w:spacing w:before="60" w:after="60"/>
            </w:pPr>
            <w:r w:rsidRPr="002B44C4">
              <w:t>Thời gian tổn thất</w:t>
            </w:r>
          </w:p>
        </w:tc>
        <w:tc>
          <w:tcPr>
            <w:tcW w:w="1418" w:type="dxa"/>
          </w:tcPr>
          <w:p w14:paraId="75B32F93" w14:textId="377F9361"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76350699" w14:textId="753C5943"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5E704FB6" w14:textId="77777777" w:rsidTr="00E34A49">
        <w:trPr>
          <w:trHeight w:val="284"/>
          <w:jc w:val="center"/>
        </w:trPr>
        <w:tc>
          <w:tcPr>
            <w:tcW w:w="881" w:type="dxa"/>
            <w:shd w:val="clear" w:color="auto" w:fill="auto"/>
            <w:vAlign w:val="center"/>
          </w:tcPr>
          <w:p w14:paraId="375F6ED7" w14:textId="207B78F9" w:rsidR="00C52066" w:rsidRPr="002B44C4" w:rsidRDefault="00C52066" w:rsidP="00C52066">
            <w:pPr>
              <w:spacing w:before="60" w:after="60" w:line="360" w:lineRule="auto"/>
              <w:ind w:left="142"/>
              <w:rPr>
                <w:b/>
              </w:rPr>
            </w:pPr>
            <w:r w:rsidRPr="002B44C4">
              <w:rPr>
                <w:b/>
              </w:rPr>
              <w:t>15</w:t>
            </w:r>
          </w:p>
        </w:tc>
        <w:tc>
          <w:tcPr>
            <w:tcW w:w="1949" w:type="dxa"/>
          </w:tcPr>
          <w:p w14:paraId="632C126F" w14:textId="37CAC9FB" w:rsidR="00C52066" w:rsidRPr="002B44C4" w:rsidRDefault="00C52066" w:rsidP="00C52066">
            <w:pPr>
              <w:keepLines/>
              <w:widowControl w:val="0"/>
              <w:pBdr>
                <w:top w:val="nil"/>
                <w:left w:val="nil"/>
                <w:bottom w:val="nil"/>
                <w:right w:val="nil"/>
                <w:between w:val="nil"/>
              </w:pBdr>
              <w:spacing w:before="60" w:after="60"/>
            </w:pPr>
            <w:r w:rsidRPr="002B44C4">
              <w:t>Địa điểm xảy ra tổn thất</w:t>
            </w:r>
          </w:p>
        </w:tc>
        <w:tc>
          <w:tcPr>
            <w:tcW w:w="1418" w:type="dxa"/>
          </w:tcPr>
          <w:p w14:paraId="2CCC0E7B" w14:textId="27395B7F"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2B545C93" w14:textId="5E77F03A"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57627F2F" w14:textId="77777777" w:rsidTr="00E34A49">
        <w:trPr>
          <w:trHeight w:val="284"/>
          <w:jc w:val="center"/>
        </w:trPr>
        <w:tc>
          <w:tcPr>
            <w:tcW w:w="881" w:type="dxa"/>
            <w:shd w:val="clear" w:color="auto" w:fill="auto"/>
            <w:vAlign w:val="center"/>
          </w:tcPr>
          <w:p w14:paraId="15AEF0EE" w14:textId="01A2FC43" w:rsidR="00C52066" w:rsidRPr="002B44C4" w:rsidRDefault="00C52066" w:rsidP="00C52066">
            <w:pPr>
              <w:spacing w:before="60" w:after="60" w:line="360" w:lineRule="auto"/>
              <w:ind w:left="142"/>
              <w:rPr>
                <w:b/>
              </w:rPr>
            </w:pPr>
            <w:r w:rsidRPr="002B44C4">
              <w:rPr>
                <w:b/>
              </w:rPr>
              <w:t>16</w:t>
            </w:r>
          </w:p>
        </w:tc>
        <w:tc>
          <w:tcPr>
            <w:tcW w:w="1949" w:type="dxa"/>
          </w:tcPr>
          <w:p w14:paraId="735D9EF1" w14:textId="21330AF9" w:rsidR="00C52066" w:rsidRPr="002B44C4" w:rsidRDefault="00C52066" w:rsidP="00C52066">
            <w:pPr>
              <w:keepLines/>
              <w:widowControl w:val="0"/>
              <w:pBdr>
                <w:top w:val="nil"/>
                <w:left w:val="nil"/>
                <w:bottom w:val="nil"/>
                <w:right w:val="nil"/>
                <w:between w:val="nil"/>
              </w:pBdr>
              <w:spacing w:before="60" w:after="60"/>
            </w:pPr>
            <w:r w:rsidRPr="002B44C4">
              <w:t>Ước lượng tổn thất</w:t>
            </w:r>
          </w:p>
        </w:tc>
        <w:tc>
          <w:tcPr>
            <w:tcW w:w="1418" w:type="dxa"/>
          </w:tcPr>
          <w:p w14:paraId="69A78480" w14:textId="3A47B9C9"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5A931391" w14:textId="6CAF3041"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3BC98BDB" w14:textId="77777777" w:rsidTr="00E34A49">
        <w:trPr>
          <w:trHeight w:val="284"/>
          <w:jc w:val="center"/>
        </w:trPr>
        <w:tc>
          <w:tcPr>
            <w:tcW w:w="881" w:type="dxa"/>
            <w:shd w:val="clear" w:color="auto" w:fill="auto"/>
            <w:vAlign w:val="center"/>
          </w:tcPr>
          <w:p w14:paraId="79C47877" w14:textId="2CA4BECB" w:rsidR="00C52066" w:rsidRPr="002B44C4" w:rsidRDefault="00C52066" w:rsidP="00C52066">
            <w:pPr>
              <w:spacing w:before="60" w:after="60" w:line="360" w:lineRule="auto"/>
              <w:ind w:left="142"/>
              <w:rPr>
                <w:b/>
              </w:rPr>
            </w:pPr>
            <w:r w:rsidRPr="002B44C4">
              <w:rPr>
                <w:b/>
              </w:rPr>
              <w:t>17</w:t>
            </w:r>
          </w:p>
        </w:tc>
        <w:tc>
          <w:tcPr>
            <w:tcW w:w="1949" w:type="dxa"/>
          </w:tcPr>
          <w:p w14:paraId="014E63C5" w14:textId="2C8F47DA" w:rsidR="00C52066" w:rsidRPr="002B44C4" w:rsidRDefault="00C52066" w:rsidP="00C52066">
            <w:pPr>
              <w:keepLines/>
              <w:widowControl w:val="0"/>
              <w:pBdr>
                <w:top w:val="nil"/>
                <w:left w:val="nil"/>
                <w:bottom w:val="nil"/>
                <w:right w:val="nil"/>
                <w:between w:val="nil"/>
              </w:pBdr>
              <w:spacing w:before="60" w:after="60"/>
            </w:pPr>
            <w:r w:rsidRPr="002B44C4">
              <w:t>Nguyên nhân sơ bộ</w:t>
            </w:r>
          </w:p>
        </w:tc>
        <w:tc>
          <w:tcPr>
            <w:tcW w:w="1418" w:type="dxa"/>
          </w:tcPr>
          <w:p w14:paraId="37563DD4" w14:textId="17DB1E75"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028ECFE1" w14:textId="4C2C3742"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723BF817" w14:textId="77777777" w:rsidTr="00E34A49">
        <w:trPr>
          <w:trHeight w:val="284"/>
          <w:jc w:val="center"/>
        </w:trPr>
        <w:tc>
          <w:tcPr>
            <w:tcW w:w="881" w:type="dxa"/>
            <w:shd w:val="clear" w:color="auto" w:fill="auto"/>
            <w:vAlign w:val="center"/>
          </w:tcPr>
          <w:p w14:paraId="3E073557" w14:textId="7AE2F99E" w:rsidR="00C52066" w:rsidRPr="002B44C4" w:rsidRDefault="00C52066" w:rsidP="00C52066">
            <w:pPr>
              <w:spacing w:before="60" w:after="60" w:line="360" w:lineRule="auto"/>
              <w:ind w:left="142"/>
              <w:rPr>
                <w:b/>
              </w:rPr>
            </w:pPr>
            <w:r w:rsidRPr="002B44C4">
              <w:rPr>
                <w:b/>
              </w:rPr>
              <w:t>18</w:t>
            </w:r>
          </w:p>
        </w:tc>
        <w:tc>
          <w:tcPr>
            <w:tcW w:w="1949" w:type="dxa"/>
          </w:tcPr>
          <w:p w14:paraId="359620D9" w14:textId="7F2A73BE" w:rsidR="00C52066" w:rsidRPr="002B44C4" w:rsidRDefault="00C52066" w:rsidP="00C52066">
            <w:pPr>
              <w:keepLines/>
              <w:widowControl w:val="0"/>
              <w:pBdr>
                <w:top w:val="nil"/>
                <w:left w:val="nil"/>
                <w:bottom w:val="nil"/>
                <w:right w:val="nil"/>
                <w:between w:val="nil"/>
              </w:pBdr>
              <w:spacing w:before="60" w:after="60"/>
            </w:pPr>
            <w:r w:rsidRPr="002B44C4">
              <w:t>Phương pháp khắc phục thiệt hại</w:t>
            </w:r>
          </w:p>
        </w:tc>
        <w:tc>
          <w:tcPr>
            <w:tcW w:w="1418" w:type="dxa"/>
          </w:tcPr>
          <w:p w14:paraId="5B77014B" w14:textId="5750C720"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7F7979A0" w14:textId="3C1FF717"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3D72E63D" w14:textId="77777777" w:rsidTr="00E34A49">
        <w:trPr>
          <w:trHeight w:val="284"/>
          <w:jc w:val="center"/>
        </w:trPr>
        <w:tc>
          <w:tcPr>
            <w:tcW w:w="881" w:type="dxa"/>
            <w:shd w:val="clear" w:color="auto" w:fill="auto"/>
            <w:vAlign w:val="center"/>
          </w:tcPr>
          <w:p w14:paraId="01A98C0F" w14:textId="16751AED" w:rsidR="00C52066" w:rsidRPr="002B44C4" w:rsidRDefault="00C52066" w:rsidP="00C52066">
            <w:pPr>
              <w:spacing w:before="60" w:after="60" w:line="360" w:lineRule="auto"/>
              <w:ind w:left="142"/>
              <w:rPr>
                <w:b/>
              </w:rPr>
            </w:pPr>
            <w:r w:rsidRPr="002B44C4">
              <w:rPr>
                <w:b/>
              </w:rPr>
              <w:t>19</w:t>
            </w:r>
          </w:p>
        </w:tc>
        <w:tc>
          <w:tcPr>
            <w:tcW w:w="1949" w:type="dxa"/>
          </w:tcPr>
          <w:p w14:paraId="606EDF1C" w14:textId="6AB0F87A" w:rsidR="00C52066" w:rsidRPr="002B44C4" w:rsidRDefault="00C52066" w:rsidP="00C52066">
            <w:pPr>
              <w:keepLines/>
              <w:widowControl w:val="0"/>
              <w:pBdr>
                <w:top w:val="nil"/>
                <w:left w:val="nil"/>
                <w:bottom w:val="nil"/>
                <w:right w:val="nil"/>
                <w:between w:val="nil"/>
              </w:pBdr>
              <w:spacing w:before="60" w:after="60"/>
            </w:pPr>
            <w:r w:rsidRPr="002B44C4">
              <w:t>Thông tin khác</w:t>
            </w:r>
          </w:p>
        </w:tc>
        <w:tc>
          <w:tcPr>
            <w:tcW w:w="1418" w:type="dxa"/>
          </w:tcPr>
          <w:p w14:paraId="18720FD7" w14:textId="3156F669"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6AD661CD" w14:textId="7037F7CD"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5A2172CE" w14:textId="77777777" w:rsidTr="00E34A49">
        <w:trPr>
          <w:trHeight w:val="284"/>
          <w:jc w:val="center"/>
        </w:trPr>
        <w:tc>
          <w:tcPr>
            <w:tcW w:w="881" w:type="dxa"/>
            <w:shd w:val="clear" w:color="auto" w:fill="auto"/>
            <w:vAlign w:val="center"/>
          </w:tcPr>
          <w:p w14:paraId="7BF79A3B" w14:textId="1B4033EF" w:rsidR="00C52066" w:rsidRPr="002B44C4" w:rsidRDefault="00C52066" w:rsidP="00C52066">
            <w:pPr>
              <w:spacing w:before="60" w:after="60" w:line="360" w:lineRule="auto"/>
              <w:ind w:left="142"/>
              <w:rPr>
                <w:b/>
              </w:rPr>
            </w:pPr>
            <w:r w:rsidRPr="002B44C4">
              <w:rPr>
                <w:b/>
              </w:rPr>
              <w:t>20</w:t>
            </w:r>
          </w:p>
        </w:tc>
        <w:tc>
          <w:tcPr>
            <w:tcW w:w="1949" w:type="dxa"/>
          </w:tcPr>
          <w:p w14:paraId="64E4D519" w14:textId="3DF08D53" w:rsidR="00C52066" w:rsidRPr="002B44C4" w:rsidRDefault="00C52066" w:rsidP="00C52066">
            <w:pPr>
              <w:keepLines/>
              <w:widowControl w:val="0"/>
              <w:pBdr>
                <w:top w:val="nil"/>
                <w:left w:val="nil"/>
                <w:bottom w:val="nil"/>
                <w:right w:val="nil"/>
                <w:between w:val="nil"/>
              </w:pBdr>
              <w:spacing w:before="60" w:after="60"/>
            </w:pPr>
            <w:r w:rsidRPr="002B44C4">
              <w:t>Hình thức tiếp nhận</w:t>
            </w:r>
          </w:p>
        </w:tc>
        <w:tc>
          <w:tcPr>
            <w:tcW w:w="1418" w:type="dxa"/>
          </w:tcPr>
          <w:p w14:paraId="39D0101A" w14:textId="2E2A75A0"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7E067E1F" w14:textId="36FB7FE5"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58E32A3E" w14:textId="77777777" w:rsidTr="00E34A49">
        <w:trPr>
          <w:trHeight w:val="284"/>
          <w:jc w:val="center"/>
        </w:trPr>
        <w:tc>
          <w:tcPr>
            <w:tcW w:w="881" w:type="dxa"/>
            <w:shd w:val="clear" w:color="auto" w:fill="auto"/>
            <w:vAlign w:val="center"/>
          </w:tcPr>
          <w:p w14:paraId="503E394D" w14:textId="0B63FBB1" w:rsidR="00C52066" w:rsidRPr="002B44C4" w:rsidRDefault="00C52066" w:rsidP="00C52066">
            <w:pPr>
              <w:spacing w:before="60" w:after="60" w:line="360" w:lineRule="auto"/>
              <w:ind w:left="142"/>
              <w:rPr>
                <w:b/>
              </w:rPr>
            </w:pPr>
            <w:r w:rsidRPr="002B44C4">
              <w:rPr>
                <w:b/>
              </w:rPr>
              <w:t>21</w:t>
            </w:r>
          </w:p>
        </w:tc>
        <w:tc>
          <w:tcPr>
            <w:tcW w:w="1949" w:type="dxa"/>
          </w:tcPr>
          <w:p w14:paraId="7E293176" w14:textId="45428FB0" w:rsidR="00C52066" w:rsidRPr="002B44C4" w:rsidRDefault="00C52066" w:rsidP="00C52066">
            <w:pPr>
              <w:keepLines/>
              <w:widowControl w:val="0"/>
              <w:pBdr>
                <w:top w:val="nil"/>
                <w:left w:val="nil"/>
                <w:bottom w:val="nil"/>
                <w:right w:val="nil"/>
                <w:between w:val="nil"/>
              </w:pBdr>
              <w:spacing w:before="60" w:after="60"/>
            </w:pPr>
            <w:r w:rsidRPr="002B44C4">
              <w:t>Người tiếp nhận</w:t>
            </w:r>
          </w:p>
        </w:tc>
        <w:tc>
          <w:tcPr>
            <w:tcW w:w="1418" w:type="dxa"/>
          </w:tcPr>
          <w:p w14:paraId="0D5B6AB1" w14:textId="6966324E"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0718AE4B" w14:textId="3E6F16BC"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760B0961" w14:textId="77777777" w:rsidTr="00E34A49">
        <w:trPr>
          <w:trHeight w:val="284"/>
          <w:jc w:val="center"/>
        </w:trPr>
        <w:tc>
          <w:tcPr>
            <w:tcW w:w="881" w:type="dxa"/>
            <w:shd w:val="clear" w:color="auto" w:fill="auto"/>
            <w:vAlign w:val="center"/>
          </w:tcPr>
          <w:p w14:paraId="77A844AD" w14:textId="0B991797" w:rsidR="00C52066" w:rsidRPr="002B44C4" w:rsidRDefault="00C52066" w:rsidP="00C52066">
            <w:pPr>
              <w:spacing w:before="60" w:after="60" w:line="360" w:lineRule="auto"/>
              <w:ind w:left="142"/>
              <w:rPr>
                <w:b/>
              </w:rPr>
            </w:pPr>
            <w:r w:rsidRPr="002B44C4">
              <w:rPr>
                <w:b/>
              </w:rPr>
              <w:t>22</w:t>
            </w:r>
          </w:p>
        </w:tc>
        <w:tc>
          <w:tcPr>
            <w:tcW w:w="1949" w:type="dxa"/>
          </w:tcPr>
          <w:p w14:paraId="0D5F91C5" w14:textId="016B9E1F" w:rsidR="00C52066" w:rsidRPr="002B44C4" w:rsidRDefault="00C52066" w:rsidP="00C52066">
            <w:pPr>
              <w:keepLines/>
              <w:widowControl w:val="0"/>
              <w:pBdr>
                <w:top w:val="nil"/>
                <w:left w:val="nil"/>
                <w:bottom w:val="nil"/>
                <w:right w:val="nil"/>
                <w:between w:val="nil"/>
              </w:pBdr>
              <w:spacing w:before="60" w:after="60"/>
            </w:pPr>
            <w:r w:rsidRPr="002B44C4">
              <w:t>Thời gian tiếp nhận</w:t>
            </w:r>
          </w:p>
        </w:tc>
        <w:tc>
          <w:tcPr>
            <w:tcW w:w="1418" w:type="dxa"/>
          </w:tcPr>
          <w:p w14:paraId="2667DBDB" w14:textId="46C7F4B3"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796A1741" w14:textId="4C93A0B5"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C52066" w:rsidRPr="002B44C4" w14:paraId="7147B06D" w14:textId="77777777" w:rsidTr="00E34A49">
        <w:trPr>
          <w:trHeight w:val="284"/>
          <w:jc w:val="center"/>
        </w:trPr>
        <w:tc>
          <w:tcPr>
            <w:tcW w:w="881" w:type="dxa"/>
            <w:shd w:val="clear" w:color="auto" w:fill="auto"/>
            <w:vAlign w:val="center"/>
          </w:tcPr>
          <w:p w14:paraId="3FDD477E" w14:textId="31A7B4A2" w:rsidR="00C52066" w:rsidRPr="002B44C4" w:rsidRDefault="00C52066" w:rsidP="00C52066">
            <w:pPr>
              <w:spacing w:before="60" w:after="60" w:line="360" w:lineRule="auto"/>
              <w:ind w:left="142"/>
              <w:rPr>
                <w:b/>
              </w:rPr>
            </w:pPr>
            <w:r w:rsidRPr="002B44C4">
              <w:rPr>
                <w:b/>
              </w:rPr>
              <w:t>23</w:t>
            </w:r>
          </w:p>
        </w:tc>
        <w:tc>
          <w:tcPr>
            <w:tcW w:w="1949" w:type="dxa"/>
          </w:tcPr>
          <w:p w14:paraId="270C8AF6" w14:textId="3091223B" w:rsidR="00C52066" w:rsidRPr="002B44C4" w:rsidRDefault="00C52066" w:rsidP="00C52066">
            <w:pPr>
              <w:keepLines/>
              <w:widowControl w:val="0"/>
              <w:pBdr>
                <w:top w:val="nil"/>
                <w:left w:val="nil"/>
                <w:bottom w:val="nil"/>
                <w:right w:val="nil"/>
                <w:between w:val="nil"/>
              </w:pBdr>
              <w:spacing w:before="60" w:after="60"/>
            </w:pPr>
            <w:r w:rsidRPr="002B44C4">
              <w:t>Đề nghị/đề xuất</w:t>
            </w:r>
          </w:p>
        </w:tc>
        <w:tc>
          <w:tcPr>
            <w:tcW w:w="1418" w:type="dxa"/>
          </w:tcPr>
          <w:p w14:paraId="273BBF35" w14:textId="56892C19"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3A2324CD" w14:textId="676DADF2" w:rsidR="00C52066" w:rsidRPr="002B44C4" w:rsidRDefault="00C52066" w:rsidP="00C52066">
            <w:pPr>
              <w:keepLines/>
              <w:widowControl w:val="0"/>
              <w:pBdr>
                <w:top w:val="nil"/>
                <w:left w:val="nil"/>
                <w:bottom w:val="nil"/>
                <w:right w:val="nil"/>
                <w:between w:val="nil"/>
              </w:pBdr>
              <w:spacing w:before="60" w:after="60"/>
            </w:pPr>
            <w:r w:rsidRPr="001A1418">
              <w:t>Chỉ hiển thị dữ liệu không cho phép sửa</w:t>
            </w:r>
          </w:p>
        </w:tc>
      </w:tr>
      <w:tr w:rsidR="004462EF" w:rsidRPr="002B44C4" w14:paraId="70BB2922" w14:textId="77777777" w:rsidTr="00E34A49">
        <w:trPr>
          <w:trHeight w:val="284"/>
          <w:jc w:val="center"/>
        </w:trPr>
        <w:tc>
          <w:tcPr>
            <w:tcW w:w="881" w:type="dxa"/>
            <w:shd w:val="clear" w:color="auto" w:fill="auto"/>
            <w:vAlign w:val="center"/>
          </w:tcPr>
          <w:p w14:paraId="4F673197" w14:textId="67201BA2" w:rsidR="004462EF" w:rsidRPr="002B44C4" w:rsidRDefault="004462EF" w:rsidP="000F244D">
            <w:pPr>
              <w:spacing w:before="60" w:after="60" w:line="360" w:lineRule="auto"/>
              <w:ind w:left="142"/>
              <w:rPr>
                <w:b/>
              </w:rPr>
            </w:pPr>
            <w:r w:rsidRPr="002B44C4">
              <w:rPr>
                <w:b/>
              </w:rPr>
              <w:t>24</w:t>
            </w:r>
          </w:p>
        </w:tc>
        <w:tc>
          <w:tcPr>
            <w:tcW w:w="1949" w:type="dxa"/>
          </w:tcPr>
          <w:p w14:paraId="44E63E7A" w14:textId="742E68C1" w:rsidR="004462EF" w:rsidRPr="002B44C4" w:rsidRDefault="004462EF" w:rsidP="000F244D">
            <w:pPr>
              <w:keepLines/>
              <w:widowControl w:val="0"/>
              <w:pBdr>
                <w:top w:val="nil"/>
                <w:left w:val="nil"/>
                <w:bottom w:val="nil"/>
                <w:right w:val="nil"/>
                <w:between w:val="nil"/>
              </w:pBdr>
              <w:spacing w:before="60" w:after="60"/>
            </w:pPr>
            <w:r w:rsidRPr="002B44C4">
              <w:rPr>
                <w:noProof/>
              </w:rPr>
              <w:drawing>
                <wp:inline distT="0" distB="0" distL="0" distR="0" wp14:anchorId="3375B105" wp14:editId="4514EA67">
                  <wp:extent cx="628571" cy="142857"/>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571" cy="142857"/>
                          </a:xfrm>
                          <a:prstGeom prst="rect">
                            <a:avLst/>
                          </a:prstGeom>
                        </pic:spPr>
                      </pic:pic>
                    </a:graphicData>
                  </a:graphic>
                </wp:inline>
              </w:drawing>
            </w:r>
          </w:p>
        </w:tc>
        <w:tc>
          <w:tcPr>
            <w:tcW w:w="1418" w:type="dxa"/>
          </w:tcPr>
          <w:p w14:paraId="4FF7B93E" w14:textId="3BA2D64D" w:rsidR="004462EF" w:rsidRPr="002B44C4" w:rsidRDefault="004462EF" w:rsidP="000F244D">
            <w:pPr>
              <w:keepLines/>
              <w:widowControl w:val="0"/>
              <w:pBdr>
                <w:top w:val="nil"/>
                <w:left w:val="nil"/>
                <w:bottom w:val="nil"/>
                <w:right w:val="nil"/>
                <w:between w:val="nil"/>
              </w:pBdr>
              <w:spacing w:before="60" w:after="60"/>
            </w:pPr>
            <w:r w:rsidRPr="002B44C4">
              <w:t>Button</w:t>
            </w:r>
          </w:p>
        </w:tc>
        <w:tc>
          <w:tcPr>
            <w:tcW w:w="4111" w:type="dxa"/>
          </w:tcPr>
          <w:p w14:paraId="0E876130" w14:textId="77777777" w:rsidR="004462EF" w:rsidRPr="002B44C4" w:rsidRDefault="004462EF" w:rsidP="000F244D">
            <w:pPr>
              <w:keepLines/>
              <w:widowControl w:val="0"/>
              <w:pBdr>
                <w:top w:val="nil"/>
                <w:left w:val="nil"/>
                <w:bottom w:val="nil"/>
                <w:right w:val="nil"/>
                <w:between w:val="nil"/>
              </w:pBdr>
              <w:spacing w:before="60" w:after="60"/>
            </w:pPr>
            <w:r w:rsidRPr="002B44C4">
              <w:t>Xóa thông tin tổn thất khỏi danh sách</w:t>
            </w:r>
          </w:p>
          <w:p w14:paraId="39D7D743" w14:textId="77777777" w:rsidR="004462EF" w:rsidRPr="002B44C4" w:rsidRDefault="004462EF" w:rsidP="000F244D">
            <w:pPr>
              <w:keepLines/>
              <w:widowControl w:val="0"/>
              <w:pBdr>
                <w:top w:val="nil"/>
                <w:left w:val="nil"/>
                <w:bottom w:val="nil"/>
                <w:right w:val="nil"/>
                <w:between w:val="nil"/>
              </w:pBdr>
              <w:spacing w:before="60" w:after="60"/>
            </w:pPr>
            <w:r w:rsidRPr="002B44C4">
              <w:t>Hệ thống đưa ra màn hình xác nhận xóa</w:t>
            </w:r>
          </w:p>
          <w:p w14:paraId="6AAD46BC" w14:textId="5E3B1DD0" w:rsidR="004462EF" w:rsidRPr="002B44C4" w:rsidRDefault="004462EF" w:rsidP="004462EF">
            <w:pPr>
              <w:pStyle w:val="ListParagraph"/>
              <w:keepLines/>
              <w:widowControl w:val="0"/>
              <w:numPr>
                <w:ilvl w:val="0"/>
                <w:numId w:val="6"/>
              </w:numPr>
              <w:pBdr>
                <w:top w:val="nil"/>
                <w:left w:val="nil"/>
                <w:bottom w:val="nil"/>
                <w:right w:val="nil"/>
                <w:between w:val="nil"/>
              </w:pBdr>
              <w:spacing w:before="60" w:after="60"/>
            </w:pPr>
            <w:r w:rsidRPr="002B44C4">
              <w:t xml:space="preserve">Có: Xóa khỏi </w:t>
            </w:r>
            <w:r w:rsidR="00726E20">
              <w:t>danh sách khai báo tổn thất</w:t>
            </w:r>
          </w:p>
          <w:p w14:paraId="6D8A6114" w14:textId="500DAF96" w:rsidR="004462EF" w:rsidRPr="002B44C4" w:rsidRDefault="004462EF" w:rsidP="004462EF">
            <w:pPr>
              <w:pStyle w:val="ListParagraph"/>
              <w:keepLines/>
              <w:widowControl w:val="0"/>
              <w:numPr>
                <w:ilvl w:val="0"/>
                <w:numId w:val="6"/>
              </w:numPr>
              <w:pBdr>
                <w:top w:val="nil"/>
                <w:left w:val="nil"/>
                <w:bottom w:val="nil"/>
                <w:right w:val="nil"/>
                <w:between w:val="nil"/>
              </w:pBdr>
              <w:spacing w:before="60" w:after="60"/>
            </w:pPr>
            <w:r w:rsidRPr="002B44C4">
              <w:t>Không: Trở về màn hình thông tin tổn thất</w:t>
            </w:r>
          </w:p>
        </w:tc>
      </w:tr>
      <w:tr w:rsidR="004462EF" w:rsidRPr="002B44C4" w14:paraId="4EE87AA4" w14:textId="77777777" w:rsidTr="00E34A49">
        <w:trPr>
          <w:trHeight w:val="284"/>
          <w:jc w:val="center"/>
        </w:trPr>
        <w:tc>
          <w:tcPr>
            <w:tcW w:w="881" w:type="dxa"/>
            <w:shd w:val="clear" w:color="auto" w:fill="auto"/>
            <w:vAlign w:val="center"/>
          </w:tcPr>
          <w:p w14:paraId="4D508AD3" w14:textId="3E805CD1" w:rsidR="004462EF" w:rsidRPr="002B44C4" w:rsidRDefault="004462EF" w:rsidP="000F244D">
            <w:pPr>
              <w:spacing w:before="60" w:after="60" w:line="360" w:lineRule="auto"/>
              <w:ind w:left="142"/>
              <w:rPr>
                <w:b/>
              </w:rPr>
            </w:pPr>
            <w:r w:rsidRPr="002B44C4">
              <w:rPr>
                <w:b/>
              </w:rPr>
              <w:t>25</w:t>
            </w:r>
          </w:p>
        </w:tc>
        <w:tc>
          <w:tcPr>
            <w:tcW w:w="1949" w:type="dxa"/>
          </w:tcPr>
          <w:p w14:paraId="25EAAA3A" w14:textId="155407B6" w:rsidR="004462EF" w:rsidRPr="002B44C4" w:rsidRDefault="004462EF" w:rsidP="000F244D">
            <w:pPr>
              <w:keepLines/>
              <w:widowControl w:val="0"/>
              <w:pBdr>
                <w:top w:val="nil"/>
                <w:left w:val="nil"/>
                <w:bottom w:val="nil"/>
                <w:right w:val="nil"/>
                <w:between w:val="nil"/>
              </w:pBdr>
              <w:spacing w:before="60" w:after="60"/>
            </w:pPr>
            <w:r w:rsidRPr="002B44C4">
              <w:rPr>
                <w:noProof/>
              </w:rPr>
              <w:drawing>
                <wp:inline distT="0" distB="0" distL="0" distR="0" wp14:anchorId="53B8A09D" wp14:editId="6CF69C85">
                  <wp:extent cx="619048" cy="142857"/>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048" cy="142857"/>
                          </a:xfrm>
                          <a:prstGeom prst="rect">
                            <a:avLst/>
                          </a:prstGeom>
                        </pic:spPr>
                      </pic:pic>
                    </a:graphicData>
                  </a:graphic>
                </wp:inline>
              </w:drawing>
            </w:r>
          </w:p>
        </w:tc>
        <w:tc>
          <w:tcPr>
            <w:tcW w:w="1418" w:type="dxa"/>
          </w:tcPr>
          <w:p w14:paraId="36914A4A" w14:textId="5AB9F75B" w:rsidR="004462EF" w:rsidRPr="002B44C4" w:rsidRDefault="004462EF" w:rsidP="000F244D">
            <w:pPr>
              <w:keepLines/>
              <w:widowControl w:val="0"/>
              <w:pBdr>
                <w:top w:val="nil"/>
                <w:left w:val="nil"/>
                <w:bottom w:val="nil"/>
                <w:right w:val="nil"/>
                <w:between w:val="nil"/>
              </w:pBdr>
              <w:spacing w:before="60" w:after="60"/>
            </w:pPr>
            <w:r w:rsidRPr="002B44C4">
              <w:t>Button</w:t>
            </w:r>
          </w:p>
        </w:tc>
        <w:tc>
          <w:tcPr>
            <w:tcW w:w="4111" w:type="dxa"/>
          </w:tcPr>
          <w:p w14:paraId="7F27C6FC" w14:textId="77777777" w:rsidR="004462EF" w:rsidRPr="002B44C4" w:rsidRDefault="004462EF" w:rsidP="000F244D">
            <w:pPr>
              <w:keepLines/>
              <w:widowControl w:val="0"/>
              <w:pBdr>
                <w:top w:val="nil"/>
                <w:left w:val="nil"/>
                <w:bottom w:val="nil"/>
                <w:right w:val="nil"/>
                <w:between w:val="nil"/>
              </w:pBdr>
              <w:spacing w:before="60" w:after="60"/>
            </w:pPr>
            <w:r w:rsidRPr="002B44C4">
              <w:t>Hủy thông tin khai báo tổn thất</w:t>
            </w:r>
          </w:p>
          <w:p w14:paraId="4BDB3DEF" w14:textId="0013DD23" w:rsidR="004462EF" w:rsidRPr="002B44C4" w:rsidRDefault="004462EF" w:rsidP="000F244D">
            <w:pPr>
              <w:keepLines/>
              <w:widowControl w:val="0"/>
              <w:pBdr>
                <w:top w:val="nil"/>
                <w:left w:val="nil"/>
                <w:bottom w:val="nil"/>
                <w:right w:val="nil"/>
                <w:between w:val="nil"/>
              </w:pBdr>
              <w:spacing w:before="60" w:after="60"/>
            </w:pPr>
            <w:r w:rsidRPr="002B44C4">
              <w:t>Gửi thông báo khách hàng/</w:t>
            </w:r>
            <w:r w:rsidR="00A010C3">
              <w:t>Môi giới</w:t>
            </w:r>
            <w:r w:rsidRPr="002B44C4">
              <w:t xml:space="preserve"> về thông tin hủy tổn thất</w:t>
            </w:r>
          </w:p>
          <w:p w14:paraId="7EDBBCD7" w14:textId="3D96DBDE" w:rsidR="00CE5992" w:rsidRPr="002B44C4" w:rsidRDefault="00CE5992" w:rsidP="00726E20">
            <w:pPr>
              <w:keepLines/>
              <w:widowControl w:val="0"/>
              <w:pBdr>
                <w:top w:val="nil"/>
                <w:left w:val="nil"/>
                <w:bottom w:val="nil"/>
                <w:right w:val="nil"/>
                <w:between w:val="nil"/>
              </w:pBdr>
              <w:spacing w:before="60" w:after="60"/>
            </w:pPr>
            <w:r w:rsidRPr="002B44C4">
              <w:t xml:space="preserve">Cập nhật trạng thái hồ sơ tổn thất sang trạng thái </w:t>
            </w:r>
            <w:r w:rsidR="00726E20">
              <w:t>“T</w:t>
            </w:r>
            <w:r w:rsidRPr="002B44C4">
              <w:t>ừ chối</w:t>
            </w:r>
            <w:r w:rsidR="00726E20">
              <w:t>”</w:t>
            </w:r>
          </w:p>
        </w:tc>
      </w:tr>
    </w:tbl>
    <w:p w14:paraId="3755DAFC" w14:textId="77777777" w:rsidR="00000296" w:rsidRPr="002B44C4" w:rsidRDefault="00000296" w:rsidP="00A8113D"/>
    <w:p w14:paraId="7E8B6E1D" w14:textId="3AFF30DB" w:rsidR="00A8113D" w:rsidRPr="002B44C4" w:rsidRDefault="00A8113D">
      <w:pPr>
        <w:pStyle w:val="Heading4"/>
        <w:numPr>
          <w:ilvl w:val="2"/>
          <w:numId w:val="18"/>
        </w:numPr>
        <w:rPr>
          <w:rFonts w:cs="Times New Roman"/>
        </w:rPr>
        <w:pPrChange w:id="313" w:author="Microsoft Office User" w:date="2022-09-15T12:15:00Z">
          <w:pPr>
            <w:pStyle w:val="Heading4"/>
            <w:numPr>
              <w:ilvl w:val="2"/>
              <w:numId w:val="1"/>
            </w:numPr>
            <w:ind w:left="1224" w:hanging="504"/>
          </w:pPr>
        </w:pPrChange>
      </w:pPr>
      <w:bookmarkStart w:id="314" w:name="_Lập_báo_cáo"/>
      <w:bookmarkStart w:id="315" w:name="_Toc113613675"/>
      <w:bookmarkEnd w:id="314"/>
      <w:r w:rsidRPr="002B44C4">
        <w:rPr>
          <w:rFonts w:cs="Times New Roman"/>
        </w:rPr>
        <w:lastRenderedPageBreak/>
        <w:t xml:space="preserve">Lập báo cáo tổn thất – </w:t>
      </w:r>
      <w:r w:rsidR="00B16F7C">
        <w:rPr>
          <w:rFonts w:cs="Times New Roman"/>
        </w:rPr>
        <w:t>Phòng/ban</w:t>
      </w:r>
      <w:r w:rsidRPr="002B44C4">
        <w:rPr>
          <w:rFonts w:cs="Times New Roman"/>
        </w:rPr>
        <w:t xml:space="preserve"> Cấp đơn</w:t>
      </w:r>
      <w:bookmarkEnd w:id="315"/>
    </w:p>
    <w:p w14:paraId="5705F588" w14:textId="0237B6F8" w:rsidR="00187DA0" w:rsidRPr="002B44C4" w:rsidRDefault="00187DA0">
      <w:pPr>
        <w:pStyle w:val="Heading5"/>
        <w:numPr>
          <w:ilvl w:val="3"/>
          <w:numId w:val="18"/>
        </w:numPr>
        <w:rPr>
          <w:rFonts w:cs="Times New Roman"/>
        </w:rPr>
        <w:pPrChange w:id="316" w:author="Microsoft Office User" w:date="2022-09-15T12:18:00Z">
          <w:pPr>
            <w:pStyle w:val="Heading5"/>
            <w:numPr>
              <w:ilvl w:val="3"/>
              <w:numId w:val="1"/>
            </w:numPr>
            <w:ind w:left="1728" w:hanging="647"/>
          </w:pPr>
        </w:pPrChange>
      </w:pPr>
      <w:bookmarkStart w:id="317" w:name="_Toc113613676"/>
      <w:r w:rsidRPr="002B44C4">
        <w:rPr>
          <w:rFonts w:cs="Times New Roman"/>
        </w:rPr>
        <w:t>Quy trình nghiệp vụ</w:t>
      </w:r>
    </w:p>
    <w:p w14:paraId="2E730B61" w14:textId="72CD9935" w:rsidR="009316DB" w:rsidRPr="002B44C4" w:rsidRDefault="009316DB">
      <w:pPr>
        <w:pStyle w:val="Heading6"/>
        <w:numPr>
          <w:ilvl w:val="4"/>
          <w:numId w:val="18"/>
        </w:numPr>
        <w:rPr>
          <w:rFonts w:ascii="Times New Roman" w:hAnsi="Times New Roman" w:cs="Times New Roman"/>
          <w:color w:val="auto"/>
        </w:rPr>
        <w:pPrChange w:id="318" w:author="Microsoft Office User" w:date="2022-09-15T12:18:00Z">
          <w:pPr>
            <w:pStyle w:val="Heading6"/>
            <w:numPr>
              <w:ilvl w:val="4"/>
              <w:numId w:val="1"/>
            </w:numPr>
            <w:ind w:left="2232" w:hanging="792"/>
          </w:pPr>
        </w:pPrChange>
      </w:pPr>
      <w:r w:rsidRPr="002B44C4">
        <w:rPr>
          <w:rFonts w:ascii="Times New Roman" w:hAnsi="Times New Roman" w:cs="Times New Roman"/>
          <w:color w:val="auto"/>
        </w:rPr>
        <w:t>Quy trình</w:t>
      </w:r>
    </w:p>
    <w:p w14:paraId="3E799AF4" w14:textId="36D87233" w:rsidR="00E73F3C" w:rsidRPr="002B44C4" w:rsidRDefault="00A40CBD" w:rsidP="00D25C6B">
      <w:pPr>
        <w:jc w:val="center"/>
      </w:pPr>
      <w:r>
        <w:rPr>
          <w:noProof/>
        </w:rPr>
        <w:drawing>
          <wp:inline distT="0" distB="0" distL="0" distR="0" wp14:anchorId="08E189D4" wp14:editId="5FD2D2B9">
            <wp:extent cx="2630083" cy="7367402"/>
            <wp:effectExtent l="19050" t="19050" r="1841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33714" cy="7377572"/>
                    </a:xfrm>
                    <a:prstGeom prst="rect">
                      <a:avLst/>
                    </a:prstGeom>
                    <a:noFill/>
                    <a:ln>
                      <a:solidFill>
                        <a:schemeClr val="accent1"/>
                      </a:solidFill>
                    </a:ln>
                  </pic:spPr>
                </pic:pic>
              </a:graphicData>
            </a:graphic>
          </wp:inline>
        </w:drawing>
      </w:r>
    </w:p>
    <w:p w14:paraId="2FC2646D" w14:textId="2324BDF5" w:rsidR="00187DA0" w:rsidRPr="002B44C4" w:rsidRDefault="00187DA0">
      <w:pPr>
        <w:pStyle w:val="Heading6"/>
        <w:numPr>
          <w:ilvl w:val="4"/>
          <w:numId w:val="18"/>
        </w:numPr>
        <w:rPr>
          <w:rFonts w:ascii="Times New Roman" w:hAnsi="Times New Roman" w:cs="Times New Roman"/>
          <w:color w:val="auto"/>
        </w:rPr>
        <w:pPrChange w:id="319" w:author="Microsoft Office User" w:date="2022-09-15T12:22:00Z">
          <w:pPr>
            <w:pStyle w:val="Heading6"/>
            <w:numPr>
              <w:ilvl w:val="4"/>
              <w:numId w:val="1"/>
            </w:numPr>
            <w:ind w:left="2232" w:hanging="792"/>
          </w:pPr>
        </w:pPrChange>
      </w:pPr>
      <w:bookmarkStart w:id="320" w:name="_Mô_tả_quy"/>
      <w:bookmarkEnd w:id="320"/>
      <w:r w:rsidRPr="002B44C4">
        <w:rPr>
          <w:rFonts w:ascii="Times New Roman" w:hAnsi="Times New Roman" w:cs="Times New Roman"/>
          <w:color w:val="auto"/>
        </w:rPr>
        <w:t>Mô tả quy trình</w:t>
      </w: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F12115" w:rsidRPr="002B44C4" w14:paraId="6F6D5C0B" w14:textId="77777777" w:rsidTr="00E34A49">
        <w:trPr>
          <w:trHeight w:val="284"/>
          <w:jc w:val="center"/>
        </w:trPr>
        <w:tc>
          <w:tcPr>
            <w:tcW w:w="881" w:type="dxa"/>
            <w:shd w:val="clear" w:color="auto" w:fill="D9D9D9" w:themeFill="background1" w:themeFillShade="D9"/>
            <w:vAlign w:val="center"/>
          </w:tcPr>
          <w:p w14:paraId="677DE978" w14:textId="77777777" w:rsidR="00F12115" w:rsidRPr="00E34A49" w:rsidRDefault="00F12115" w:rsidP="00F12115">
            <w:pPr>
              <w:spacing w:before="60" w:after="60" w:line="360" w:lineRule="auto"/>
              <w:ind w:left="142"/>
              <w:rPr>
                <w:b/>
              </w:rPr>
            </w:pPr>
            <w:r w:rsidRPr="00E34A49">
              <w:rPr>
                <w:b/>
              </w:rPr>
              <w:t>STT</w:t>
            </w:r>
          </w:p>
        </w:tc>
        <w:tc>
          <w:tcPr>
            <w:tcW w:w="1627" w:type="dxa"/>
            <w:shd w:val="clear" w:color="auto" w:fill="D9D9D9" w:themeFill="background1" w:themeFillShade="D9"/>
          </w:tcPr>
          <w:p w14:paraId="64729F85" w14:textId="77777777" w:rsidR="00F12115" w:rsidRPr="00E34A49" w:rsidRDefault="00F12115" w:rsidP="00F12115">
            <w:pPr>
              <w:keepLines/>
              <w:widowControl w:val="0"/>
              <w:pBdr>
                <w:top w:val="nil"/>
                <w:left w:val="nil"/>
                <w:bottom w:val="nil"/>
                <w:right w:val="nil"/>
                <w:between w:val="nil"/>
              </w:pBdr>
              <w:spacing w:before="60" w:after="60" w:line="360" w:lineRule="auto"/>
              <w:jc w:val="center"/>
              <w:rPr>
                <w:b/>
              </w:rPr>
            </w:pPr>
            <w:r w:rsidRPr="00E34A49">
              <w:rPr>
                <w:b/>
              </w:rPr>
              <w:t>Tên bước</w:t>
            </w:r>
          </w:p>
        </w:tc>
        <w:tc>
          <w:tcPr>
            <w:tcW w:w="1447" w:type="dxa"/>
            <w:shd w:val="clear" w:color="auto" w:fill="D9D9D9" w:themeFill="background1" w:themeFillShade="D9"/>
          </w:tcPr>
          <w:p w14:paraId="1C5EA5FB" w14:textId="77777777" w:rsidR="00F12115" w:rsidRPr="00E34A49" w:rsidRDefault="00F12115" w:rsidP="00F12115">
            <w:pPr>
              <w:keepLines/>
              <w:widowControl w:val="0"/>
              <w:pBdr>
                <w:top w:val="nil"/>
                <w:left w:val="nil"/>
                <w:bottom w:val="nil"/>
                <w:right w:val="nil"/>
                <w:between w:val="nil"/>
              </w:pBdr>
              <w:spacing w:before="60" w:after="60" w:line="360" w:lineRule="auto"/>
              <w:jc w:val="center"/>
              <w:rPr>
                <w:b/>
              </w:rPr>
            </w:pPr>
            <w:r w:rsidRPr="00E34A49">
              <w:rPr>
                <w:b/>
              </w:rPr>
              <w:t>Vai trò</w:t>
            </w:r>
          </w:p>
        </w:tc>
        <w:tc>
          <w:tcPr>
            <w:tcW w:w="3343" w:type="dxa"/>
            <w:shd w:val="clear" w:color="auto" w:fill="D9D9D9" w:themeFill="background1" w:themeFillShade="D9"/>
          </w:tcPr>
          <w:p w14:paraId="761260E7" w14:textId="77777777" w:rsidR="00F12115" w:rsidRPr="00E34A49" w:rsidRDefault="00F12115" w:rsidP="00F12115">
            <w:pPr>
              <w:keepLines/>
              <w:widowControl w:val="0"/>
              <w:pBdr>
                <w:top w:val="nil"/>
                <w:left w:val="nil"/>
                <w:bottom w:val="nil"/>
                <w:right w:val="nil"/>
                <w:between w:val="nil"/>
              </w:pBdr>
              <w:spacing w:before="60" w:after="60" w:line="360" w:lineRule="auto"/>
              <w:jc w:val="center"/>
              <w:rPr>
                <w:b/>
              </w:rPr>
            </w:pPr>
            <w:r w:rsidRPr="00E34A49">
              <w:rPr>
                <w:b/>
              </w:rPr>
              <w:t>Mô tả nội dung</w:t>
            </w:r>
          </w:p>
        </w:tc>
        <w:tc>
          <w:tcPr>
            <w:tcW w:w="1533" w:type="dxa"/>
            <w:shd w:val="clear" w:color="auto" w:fill="D9D9D9" w:themeFill="background1" w:themeFillShade="D9"/>
          </w:tcPr>
          <w:p w14:paraId="3A1C6C23" w14:textId="77777777" w:rsidR="00F12115" w:rsidRPr="00E34A49" w:rsidRDefault="00F12115" w:rsidP="00F12115">
            <w:pPr>
              <w:keepLines/>
              <w:widowControl w:val="0"/>
              <w:pBdr>
                <w:top w:val="nil"/>
                <w:left w:val="nil"/>
                <w:bottom w:val="nil"/>
                <w:right w:val="nil"/>
                <w:between w:val="nil"/>
              </w:pBdr>
              <w:spacing w:before="60" w:after="60" w:line="360" w:lineRule="auto"/>
              <w:jc w:val="center"/>
              <w:rPr>
                <w:b/>
              </w:rPr>
            </w:pPr>
            <w:r w:rsidRPr="00E34A49">
              <w:rPr>
                <w:b/>
              </w:rPr>
              <w:t>Thực hiện</w:t>
            </w:r>
          </w:p>
        </w:tc>
      </w:tr>
      <w:tr w:rsidR="00F12115" w:rsidRPr="002B44C4" w14:paraId="5416AD36" w14:textId="77777777" w:rsidTr="00E34A49">
        <w:trPr>
          <w:trHeight w:val="284"/>
          <w:jc w:val="center"/>
        </w:trPr>
        <w:tc>
          <w:tcPr>
            <w:tcW w:w="881" w:type="dxa"/>
            <w:shd w:val="clear" w:color="auto" w:fill="auto"/>
            <w:vAlign w:val="center"/>
          </w:tcPr>
          <w:p w14:paraId="51711053" w14:textId="77777777" w:rsidR="00F12115" w:rsidRPr="002B44C4" w:rsidRDefault="00F12115" w:rsidP="00F12115">
            <w:pPr>
              <w:spacing w:before="60" w:after="60" w:line="360" w:lineRule="auto"/>
              <w:ind w:left="142"/>
              <w:rPr>
                <w:b/>
              </w:rPr>
            </w:pPr>
            <w:r w:rsidRPr="002B44C4">
              <w:rPr>
                <w:b/>
              </w:rPr>
              <w:lastRenderedPageBreak/>
              <w:t>B1</w:t>
            </w:r>
          </w:p>
        </w:tc>
        <w:tc>
          <w:tcPr>
            <w:tcW w:w="1627" w:type="dxa"/>
          </w:tcPr>
          <w:p w14:paraId="798C2394" w14:textId="52E24C16" w:rsidR="00F12115" w:rsidRPr="002B44C4" w:rsidRDefault="00F12115" w:rsidP="00F12115">
            <w:pPr>
              <w:keepLines/>
              <w:widowControl w:val="0"/>
              <w:pBdr>
                <w:top w:val="nil"/>
                <w:left w:val="nil"/>
                <w:bottom w:val="nil"/>
                <w:right w:val="nil"/>
                <w:between w:val="nil"/>
              </w:pBdr>
              <w:spacing w:before="60" w:after="60"/>
            </w:pPr>
            <w:r w:rsidRPr="002B44C4">
              <w:t>Chọn</w:t>
            </w:r>
            <w:r w:rsidR="0060046F">
              <w:t xml:space="preserve"> hồ sơ cần lập báo cáo tổn thất</w:t>
            </w:r>
          </w:p>
        </w:tc>
        <w:tc>
          <w:tcPr>
            <w:tcW w:w="1447" w:type="dxa"/>
          </w:tcPr>
          <w:p w14:paraId="103DE665" w14:textId="77777777" w:rsidR="00F12115" w:rsidRPr="002B44C4" w:rsidRDefault="00F12115" w:rsidP="00F12115">
            <w:pPr>
              <w:keepLines/>
              <w:widowControl w:val="0"/>
              <w:pBdr>
                <w:top w:val="nil"/>
                <w:left w:val="nil"/>
                <w:bottom w:val="nil"/>
                <w:right w:val="nil"/>
                <w:between w:val="nil"/>
              </w:pBdr>
              <w:spacing w:before="60" w:after="60"/>
            </w:pPr>
            <w:r w:rsidRPr="002B44C4">
              <w:t>Cán bộ Cấp đơn</w:t>
            </w:r>
          </w:p>
        </w:tc>
        <w:tc>
          <w:tcPr>
            <w:tcW w:w="3343" w:type="dxa"/>
          </w:tcPr>
          <w:p w14:paraId="2984A196" w14:textId="465990A2" w:rsidR="00A010C3" w:rsidRPr="002B44C4" w:rsidRDefault="00A010C3" w:rsidP="00A010C3">
            <w:pPr>
              <w:keepLines/>
              <w:widowControl w:val="0"/>
              <w:pBdr>
                <w:top w:val="nil"/>
                <w:left w:val="nil"/>
                <w:bottom w:val="nil"/>
                <w:right w:val="nil"/>
                <w:between w:val="nil"/>
              </w:pBdr>
              <w:spacing w:before="60" w:after="60"/>
            </w:pPr>
            <w:r>
              <w:t>Người dùng chọn hồ sơ cần lập báo cáo tổn thất</w:t>
            </w:r>
          </w:p>
        </w:tc>
        <w:tc>
          <w:tcPr>
            <w:tcW w:w="1533" w:type="dxa"/>
            <w:vAlign w:val="center"/>
          </w:tcPr>
          <w:p w14:paraId="6037B48F" w14:textId="77777777" w:rsidR="00F12115" w:rsidRPr="002B44C4" w:rsidRDefault="00F12115" w:rsidP="00F12115">
            <w:pPr>
              <w:keepLines/>
              <w:widowControl w:val="0"/>
              <w:pBdr>
                <w:top w:val="nil"/>
                <w:left w:val="nil"/>
                <w:bottom w:val="nil"/>
                <w:right w:val="nil"/>
                <w:between w:val="nil"/>
              </w:pBdr>
              <w:spacing w:before="60" w:after="60"/>
            </w:pPr>
            <w:r w:rsidRPr="002B44C4">
              <w:t>Thực hiện trên hệ thống</w:t>
            </w:r>
          </w:p>
        </w:tc>
      </w:tr>
      <w:tr w:rsidR="00440AE4" w:rsidRPr="002B44C4" w14:paraId="0DD8596A" w14:textId="77777777" w:rsidTr="00E34A49">
        <w:trPr>
          <w:trHeight w:val="284"/>
          <w:jc w:val="center"/>
        </w:trPr>
        <w:tc>
          <w:tcPr>
            <w:tcW w:w="881" w:type="dxa"/>
            <w:vMerge w:val="restart"/>
            <w:shd w:val="clear" w:color="auto" w:fill="auto"/>
            <w:vAlign w:val="center"/>
          </w:tcPr>
          <w:p w14:paraId="00E43BDE" w14:textId="43E3E08B" w:rsidR="00440AE4" w:rsidRPr="002B44C4" w:rsidRDefault="00440AE4" w:rsidP="00440AE4">
            <w:pPr>
              <w:spacing w:before="60" w:after="60" w:line="360" w:lineRule="auto"/>
              <w:ind w:left="142"/>
              <w:rPr>
                <w:b/>
              </w:rPr>
            </w:pPr>
            <w:r w:rsidRPr="002B44C4">
              <w:rPr>
                <w:b/>
              </w:rPr>
              <w:t>B</w:t>
            </w:r>
            <w:r w:rsidR="00A010C3">
              <w:rPr>
                <w:b/>
              </w:rPr>
              <w:t>2</w:t>
            </w:r>
          </w:p>
        </w:tc>
        <w:tc>
          <w:tcPr>
            <w:tcW w:w="1627" w:type="dxa"/>
            <w:vMerge w:val="restart"/>
          </w:tcPr>
          <w:p w14:paraId="4ED95212" w14:textId="046C2961" w:rsidR="00440AE4" w:rsidRPr="002B44C4" w:rsidRDefault="00440AE4" w:rsidP="00440AE4">
            <w:pPr>
              <w:keepLines/>
              <w:widowControl w:val="0"/>
              <w:pBdr>
                <w:top w:val="nil"/>
                <w:left w:val="nil"/>
                <w:bottom w:val="nil"/>
                <w:right w:val="nil"/>
                <w:between w:val="nil"/>
              </w:pBdr>
              <w:spacing w:before="60" w:after="60"/>
            </w:pPr>
            <w:r w:rsidRPr="002B44C4">
              <w:t xml:space="preserve">Kiểm tra thông tin </w:t>
            </w:r>
            <w:r w:rsidR="00A010C3">
              <w:t>tổn thất</w:t>
            </w:r>
          </w:p>
        </w:tc>
        <w:tc>
          <w:tcPr>
            <w:tcW w:w="1447" w:type="dxa"/>
            <w:vMerge w:val="restart"/>
          </w:tcPr>
          <w:p w14:paraId="022E4CA5" w14:textId="2134898A" w:rsidR="00440AE4" w:rsidRPr="002B44C4" w:rsidRDefault="00440AE4" w:rsidP="00440AE4">
            <w:pPr>
              <w:keepLines/>
              <w:widowControl w:val="0"/>
              <w:pBdr>
                <w:top w:val="nil"/>
                <w:left w:val="nil"/>
                <w:bottom w:val="nil"/>
                <w:right w:val="nil"/>
                <w:between w:val="nil"/>
              </w:pBdr>
              <w:spacing w:before="60" w:after="60"/>
            </w:pPr>
            <w:r w:rsidRPr="002B44C4">
              <w:t>Cán bộ Cấp đơn</w:t>
            </w:r>
          </w:p>
        </w:tc>
        <w:tc>
          <w:tcPr>
            <w:tcW w:w="3343" w:type="dxa"/>
          </w:tcPr>
          <w:p w14:paraId="0F3FCE71" w14:textId="0C952F9C" w:rsidR="00440AE4" w:rsidRPr="002B44C4" w:rsidRDefault="00440AE4" w:rsidP="00440AE4">
            <w:pPr>
              <w:keepLines/>
              <w:widowControl w:val="0"/>
              <w:pBdr>
                <w:top w:val="nil"/>
                <w:left w:val="nil"/>
                <w:bottom w:val="nil"/>
                <w:right w:val="nil"/>
                <w:between w:val="nil"/>
              </w:pBdr>
              <w:spacing w:before="60" w:after="60"/>
            </w:pPr>
            <w:r w:rsidRPr="002B44C4">
              <w:rPr>
                <w:b/>
              </w:rPr>
              <w:t>B</w:t>
            </w:r>
            <w:r w:rsidR="00A010C3">
              <w:rPr>
                <w:b/>
              </w:rPr>
              <w:t>2</w:t>
            </w:r>
            <w:r w:rsidRPr="002B44C4">
              <w:rPr>
                <w:b/>
              </w:rPr>
              <w:t>.1.</w:t>
            </w:r>
            <w:r w:rsidRPr="002B44C4">
              <w:t xml:space="preserve"> Hồ sơ khai báo không đầy </w:t>
            </w:r>
            <w:r w:rsidR="00F94F69">
              <w:t>đủ</w:t>
            </w:r>
            <w:r w:rsidRPr="002B44C4">
              <w:t xml:space="preserve"> thông tin: CBCĐ trao đổi </w:t>
            </w:r>
            <w:r w:rsidR="00F94F69">
              <w:t xml:space="preserve">với </w:t>
            </w:r>
            <w:r w:rsidRPr="002B44C4">
              <w:t>khách hàng/</w:t>
            </w:r>
            <w:r w:rsidR="00A010C3">
              <w:t>Môi giớ</w:t>
            </w:r>
            <w:r w:rsidR="00F94F69">
              <w:t>i</w:t>
            </w:r>
            <w:r w:rsidR="009B7AEB">
              <w:t xml:space="preserve"> thông qua chat (hoặc thực hiện bên ngoài hệ thống)</w:t>
            </w:r>
            <w:r w:rsidR="00F94F69">
              <w:t>. Người dùng thực hiện cập nhật thông tin còn thiếu.</w:t>
            </w:r>
          </w:p>
          <w:p w14:paraId="671B1DEB" w14:textId="52533297" w:rsidR="00440AE4" w:rsidRPr="002B44C4" w:rsidRDefault="00A40CBD" w:rsidP="00A40CBD">
            <w:pPr>
              <w:keepLines/>
              <w:widowControl w:val="0"/>
              <w:pBdr>
                <w:top w:val="nil"/>
                <w:left w:val="nil"/>
                <w:bottom w:val="nil"/>
                <w:right w:val="nil"/>
                <w:between w:val="nil"/>
              </w:pBdr>
              <w:spacing w:before="60" w:after="60"/>
            </w:pPr>
            <w:r>
              <w:t xml:space="preserve">- </w:t>
            </w:r>
            <w:r w:rsidR="00440AE4" w:rsidRPr="002B44C4">
              <w:t>Trường hợp thông tin sau khi trao đổi bổ sung không hợp lệ</w:t>
            </w:r>
            <w:r w:rsidR="00D77225">
              <w:t>:</w:t>
            </w:r>
            <w:r w:rsidR="00440AE4" w:rsidRPr="002B44C4">
              <w:t xml:space="preserve"> </w:t>
            </w:r>
            <w:r w:rsidR="00D77225">
              <w:t xml:space="preserve">CBCĐ </w:t>
            </w:r>
            <w:r w:rsidR="00440AE4" w:rsidRPr="002B44C4">
              <w:t>thực hiện “Hủy” hồ sơ khai báo tổn thất</w:t>
            </w:r>
            <w:r w:rsidR="00D77225">
              <w:t>.</w:t>
            </w:r>
          </w:p>
          <w:p w14:paraId="453EF530" w14:textId="18F4A697" w:rsidR="00440AE4" w:rsidRPr="002B44C4" w:rsidRDefault="00A40CBD" w:rsidP="00A40CBD">
            <w:pPr>
              <w:keepLines/>
              <w:widowControl w:val="0"/>
              <w:pBdr>
                <w:top w:val="nil"/>
                <w:left w:val="nil"/>
                <w:bottom w:val="nil"/>
                <w:right w:val="nil"/>
                <w:between w:val="nil"/>
              </w:pBdr>
              <w:spacing w:before="60" w:after="60"/>
            </w:pPr>
            <w:r>
              <w:t xml:space="preserve">- </w:t>
            </w:r>
            <w:r w:rsidR="00440AE4" w:rsidRPr="002B44C4">
              <w:t>Trường hợp thông tin sau khi trao đổi bổ sung</w:t>
            </w:r>
            <w:r w:rsidR="00D77225">
              <w:t xml:space="preserve"> hợp lệ: </w:t>
            </w:r>
            <w:r w:rsidR="00440AE4" w:rsidRPr="002B44C4">
              <w:t>CBCĐ thực hiện kiểm tra đơn BH</w:t>
            </w:r>
            <w:r w:rsidR="00D77225">
              <w:t>.</w:t>
            </w:r>
          </w:p>
        </w:tc>
        <w:tc>
          <w:tcPr>
            <w:tcW w:w="1533" w:type="dxa"/>
          </w:tcPr>
          <w:p w14:paraId="1B510277" w14:textId="27476212" w:rsidR="00440AE4" w:rsidRPr="002B44C4" w:rsidRDefault="00440AE4" w:rsidP="00440AE4">
            <w:pPr>
              <w:keepLines/>
              <w:widowControl w:val="0"/>
              <w:pBdr>
                <w:top w:val="nil"/>
                <w:left w:val="nil"/>
                <w:bottom w:val="nil"/>
                <w:right w:val="nil"/>
                <w:between w:val="nil"/>
              </w:pBdr>
              <w:spacing w:before="60" w:after="60"/>
            </w:pPr>
            <w:r w:rsidRPr="002B44C4">
              <w:t>Thực hiện trên hệ thống</w:t>
            </w:r>
          </w:p>
        </w:tc>
      </w:tr>
      <w:tr w:rsidR="00440AE4" w:rsidRPr="002B44C4" w14:paraId="7A8E1850" w14:textId="77777777" w:rsidTr="00E34A49">
        <w:trPr>
          <w:trHeight w:val="284"/>
          <w:jc w:val="center"/>
        </w:trPr>
        <w:tc>
          <w:tcPr>
            <w:tcW w:w="881" w:type="dxa"/>
            <w:vMerge/>
            <w:shd w:val="clear" w:color="auto" w:fill="auto"/>
            <w:vAlign w:val="center"/>
          </w:tcPr>
          <w:p w14:paraId="2DFC121C" w14:textId="77777777" w:rsidR="00440AE4" w:rsidRPr="002B44C4" w:rsidRDefault="00440AE4" w:rsidP="00440AE4">
            <w:pPr>
              <w:spacing w:before="60" w:after="60" w:line="360" w:lineRule="auto"/>
              <w:ind w:left="142"/>
              <w:rPr>
                <w:b/>
              </w:rPr>
            </w:pPr>
          </w:p>
        </w:tc>
        <w:tc>
          <w:tcPr>
            <w:tcW w:w="1627" w:type="dxa"/>
            <w:vMerge/>
          </w:tcPr>
          <w:p w14:paraId="3A4F90C4" w14:textId="77777777" w:rsidR="00440AE4" w:rsidRPr="002B44C4" w:rsidRDefault="00440AE4" w:rsidP="00440AE4">
            <w:pPr>
              <w:keepLines/>
              <w:widowControl w:val="0"/>
              <w:pBdr>
                <w:top w:val="nil"/>
                <w:left w:val="nil"/>
                <w:bottom w:val="nil"/>
                <w:right w:val="nil"/>
                <w:between w:val="nil"/>
              </w:pBdr>
              <w:spacing w:before="60" w:after="60"/>
            </w:pPr>
          </w:p>
        </w:tc>
        <w:tc>
          <w:tcPr>
            <w:tcW w:w="1447" w:type="dxa"/>
            <w:vMerge/>
          </w:tcPr>
          <w:p w14:paraId="19718BD1" w14:textId="77777777" w:rsidR="00440AE4" w:rsidRPr="002B44C4" w:rsidRDefault="00440AE4" w:rsidP="00440AE4">
            <w:pPr>
              <w:keepLines/>
              <w:widowControl w:val="0"/>
              <w:pBdr>
                <w:top w:val="nil"/>
                <w:left w:val="nil"/>
                <w:bottom w:val="nil"/>
                <w:right w:val="nil"/>
                <w:between w:val="nil"/>
              </w:pBdr>
              <w:spacing w:before="60" w:after="60"/>
            </w:pPr>
          </w:p>
        </w:tc>
        <w:tc>
          <w:tcPr>
            <w:tcW w:w="3343" w:type="dxa"/>
          </w:tcPr>
          <w:p w14:paraId="340D97E2" w14:textId="7A1AE246" w:rsidR="00440AE4" w:rsidRPr="002B44C4" w:rsidRDefault="00440AE4" w:rsidP="00440AE4">
            <w:pPr>
              <w:keepLines/>
              <w:widowControl w:val="0"/>
              <w:pBdr>
                <w:top w:val="nil"/>
                <w:left w:val="nil"/>
                <w:bottom w:val="nil"/>
                <w:right w:val="nil"/>
                <w:between w:val="nil"/>
              </w:pBdr>
              <w:spacing w:before="60" w:after="60"/>
            </w:pPr>
            <w:r w:rsidRPr="002B44C4">
              <w:rPr>
                <w:b/>
              </w:rPr>
              <w:t>B</w:t>
            </w:r>
            <w:r w:rsidR="00A010C3">
              <w:rPr>
                <w:b/>
              </w:rPr>
              <w:t>2</w:t>
            </w:r>
            <w:r w:rsidRPr="002B44C4">
              <w:rPr>
                <w:b/>
              </w:rPr>
              <w:t>.2.</w:t>
            </w:r>
            <w:r w:rsidRPr="002B44C4">
              <w:t xml:space="preserve"> Hồ sơ khai báo tổn thất</w:t>
            </w:r>
            <w:r w:rsidR="00980350">
              <w:t xml:space="preserve"> </w:t>
            </w:r>
            <w:r w:rsidR="00D77225">
              <w:t>hợp lệ</w:t>
            </w:r>
            <w:r w:rsidRPr="002B44C4">
              <w:t>: CBCĐ thực hiện chọn “Kiểm tra đơn BH”. Hệ thống gọi API để lấy thông tin đơn BH từ hệ thống Pias</w:t>
            </w:r>
            <w:r w:rsidR="00980350">
              <w:t>.</w:t>
            </w:r>
            <w:r w:rsidRPr="002B44C4">
              <w:t xml:space="preserve"> </w:t>
            </w:r>
          </w:p>
        </w:tc>
        <w:tc>
          <w:tcPr>
            <w:tcW w:w="1533" w:type="dxa"/>
          </w:tcPr>
          <w:p w14:paraId="08889378" w14:textId="788A06E8" w:rsidR="00440AE4" w:rsidRPr="002B44C4" w:rsidRDefault="00440AE4" w:rsidP="00440AE4">
            <w:pPr>
              <w:keepLines/>
              <w:widowControl w:val="0"/>
              <w:pBdr>
                <w:top w:val="nil"/>
                <w:left w:val="nil"/>
                <w:bottom w:val="nil"/>
                <w:right w:val="nil"/>
                <w:between w:val="nil"/>
              </w:pBdr>
              <w:spacing w:before="60" w:after="60"/>
            </w:pPr>
            <w:r w:rsidRPr="002B44C4">
              <w:t>Thực hiện trên hệ thống</w:t>
            </w:r>
          </w:p>
        </w:tc>
      </w:tr>
      <w:tr w:rsidR="00440AE4" w:rsidRPr="002B44C4" w14:paraId="73DF1417" w14:textId="77777777" w:rsidTr="00E34A49">
        <w:trPr>
          <w:trHeight w:val="284"/>
          <w:jc w:val="center"/>
        </w:trPr>
        <w:tc>
          <w:tcPr>
            <w:tcW w:w="881" w:type="dxa"/>
            <w:shd w:val="clear" w:color="auto" w:fill="auto"/>
            <w:vAlign w:val="center"/>
          </w:tcPr>
          <w:p w14:paraId="3FCC15C8" w14:textId="060A2466" w:rsidR="00440AE4" w:rsidRPr="002B44C4" w:rsidRDefault="00440AE4" w:rsidP="00A40CBD">
            <w:pPr>
              <w:spacing w:before="60" w:after="60" w:line="360" w:lineRule="auto"/>
              <w:ind w:left="142"/>
              <w:rPr>
                <w:b/>
              </w:rPr>
            </w:pPr>
            <w:r w:rsidRPr="002B44C4">
              <w:rPr>
                <w:b/>
              </w:rPr>
              <w:t>B</w:t>
            </w:r>
            <w:r w:rsidR="00A40CBD">
              <w:rPr>
                <w:b/>
              </w:rPr>
              <w:t>3</w:t>
            </w:r>
          </w:p>
        </w:tc>
        <w:tc>
          <w:tcPr>
            <w:tcW w:w="1627" w:type="dxa"/>
          </w:tcPr>
          <w:p w14:paraId="136C7718" w14:textId="2297B7C6" w:rsidR="00440AE4" w:rsidRPr="002B44C4" w:rsidRDefault="00440AE4" w:rsidP="00440AE4">
            <w:pPr>
              <w:keepLines/>
              <w:widowControl w:val="0"/>
              <w:pBdr>
                <w:top w:val="nil"/>
                <w:left w:val="nil"/>
                <w:bottom w:val="nil"/>
                <w:right w:val="nil"/>
                <w:between w:val="nil"/>
              </w:pBdr>
              <w:spacing w:before="60" w:after="60"/>
            </w:pPr>
            <w:r w:rsidRPr="002B44C4">
              <w:t>Kiểm tra thông tin đơn bảo hiểm</w:t>
            </w:r>
          </w:p>
        </w:tc>
        <w:tc>
          <w:tcPr>
            <w:tcW w:w="1447" w:type="dxa"/>
          </w:tcPr>
          <w:p w14:paraId="43219A9A" w14:textId="749E8EE3" w:rsidR="00440AE4" w:rsidRPr="002B44C4" w:rsidRDefault="00440AE4" w:rsidP="00440AE4">
            <w:pPr>
              <w:keepLines/>
              <w:widowControl w:val="0"/>
              <w:pBdr>
                <w:top w:val="nil"/>
                <w:left w:val="nil"/>
                <w:bottom w:val="nil"/>
                <w:right w:val="nil"/>
                <w:between w:val="nil"/>
              </w:pBdr>
              <w:spacing w:before="60" w:after="60"/>
            </w:pPr>
            <w:r w:rsidRPr="002B44C4">
              <w:t>Cán bộ Cấp đơn</w:t>
            </w:r>
          </w:p>
        </w:tc>
        <w:tc>
          <w:tcPr>
            <w:tcW w:w="3343" w:type="dxa"/>
          </w:tcPr>
          <w:p w14:paraId="12F2FCFF" w14:textId="77777777" w:rsidR="008607B2" w:rsidRDefault="00440AE4" w:rsidP="00440AE4">
            <w:pPr>
              <w:keepLines/>
              <w:widowControl w:val="0"/>
              <w:pBdr>
                <w:top w:val="nil"/>
                <w:left w:val="nil"/>
                <w:bottom w:val="nil"/>
                <w:right w:val="nil"/>
                <w:between w:val="nil"/>
              </w:pBdr>
              <w:spacing w:before="60" w:after="60"/>
            </w:pPr>
            <w:r w:rsidRPr="002B44C4">
              <w:t>Hệ thống lấy thông tin dữ liệu theo số đơn bảo hiểm từ hệ thống Pias:</w:t>
            </w:r>
          </w:p>
          <w:p w14:paraId="5C2BFDF2" w14:textId="53651B66" w:rsidR="00440AE4" w:rsidRPr="002B44C4" w:rsidRDefault="00440AE4" w:rsidP="00440AE4">
            <w:pPr>
              <w:keepLines/>
              <w:widowControl w:val="0"/>
              <w:pBdr>
                <w:top w:val="nil"/>
                <w:left w:val="nil"/>
                <w:bottom w:val="nil"/>
                <w:right w:val="nil"/>
                <w:between w:val="nil"/>
              </w:pBdr>
              <w:spacing w:before="60" w:after="60"/>
            </w:pPr>
            <w:r w:rsidRPr="002B44C4">
              <w:rPr>
                <w:b/>
              </w:rPr>
              <w:t>B</w:t>
            </w:r>
            <w:r w:rsidR="00A40CBD">
              <w:rPr>
                <w:b/>
              </w:rPr>
              <w:t>3</w:t>
            </w:r>
            <w:r w:rsidRPr="002B44C4">
              <w:rPr>
                <w:b/>
              </w:rPr>
              <w:t>.1.</w:t>
            </w:r>
            <w:r w:rsidRPr="002B44C4">
              <w:t xml:space="preserve"> </w:t>
            </w:r>
            <w:r w:rsidR="008607B2">
              <w:t xml:space="preserve">Trường hợp có nhiều đơn BH, </w:t>
            </w:r>
            <w:r w:rsidRPr="002B44C4">
              <w:t>CBCĐ thực hiện xác định</w:t>
            </w:r>
            <w:r w:rsidR="00980350">
              <w:t xml:space="preserve"> 01</w:t>
            </w:r>
            <w:r w:rsidRPr="002B44C4">
              <w:t xml:space="preserve"> số đơn bảo hiểm</w:t>
            </w:r>
            <w:r w:rsidR="008607B2">
              <w:t xml:space="preserve"> </w:t>
            </w:r>
            <w:r w:rsidR="00980350">
              <w:t>tương ứng</w:t>
            </w:r>
            <w:r w:rsidRPr="002B44C4">
              <w:t xml:space="preserve"> báo cáo tổn thất</w:t>
            </w:r>
            <w:r w:rsidR="00980350">
              <w:t>.</w:t>
            </w:r>
            <w:r w:rsidR="008607B2">
              <w:t xml:space="preserve"> Sau đó, chuyển đến </w:t>
            </w:r>
            <w:ins w:id="321" w:author="Nguyen Thi Cuc" w:date="2022-09-15T10:06:00Z">
              <w:r w:rsidR="00BC2651">
                <w:t>B3.2</w:t>
              </w:r>
            </w:ins>
            <w:del w:id="322" w:author="Nguyen Thi Cuc" w:date="2022-09-15T10:06:00Z">
              <w:r w:rsidR="008607B2" w:rsidDel="00BC2651">
                <w:delText>B</w:delText>
              </w:r>
              <w:r w:rsidR="00BC2651" w:rsidDel="00BC2651">
                <w:delText>3.2</w:delText>
              </w:r>
            </w:del>
          </w:p>
          <w:p w14:paraId="7B34D956" w14:textId="3E1A95AD" w:rsidR="00980350" w:rsidRPr="00980350" w:rsidRDefault="00440AE4" w:rsidP="00A40CBD">
            <w:pPr>
              <w:keepLines/>
              <w:widowControl w:val="0"/>
              <w:pBdr>
                <w:top w:val="nil"/>
                <w:left w:val="nil"/>
                <w:bottom w:val="nil"/>
                <w:right w:val="nil"/>
                <w:between w:val="nil"/>
              </w:pBdr>
              <w:spacing w:before="60" w:after="60"/>
              <w:rPr>
                <w:rFonts w:eastAsiaTheme="minorHAnsi"/>
              </w:rPr>
            </w:pPr>
            <w:r w:rsidRPr="002B44C4">
              <w:rPr>
                <w:b/>
              </w:rPr>
              <w:t>B</w:t>
            </w:r>
            <w:r w:rsidR="00A40CBD">
              <w:rPr>
                <w:b/>
              </w:rPr>
              <w:t>3</w:t>
            </w:r>
            <w:r w:rsidRPr="002B44C4">
              <w:rPr>
                <w:b/>
              </w:rPr>
              <w:t>.2.</w:t>
            </w:r>
            <w:r w:rsidRPr="002B44C4">
              <w:t xml:space="preserve"> CBCĐ thực hiện xác định </w:t>
            </w:r>
            <w:r w:rsidRPr="002B44C4">
              <w:rPr>
                <w:rFonts w:eastAsiaTheme="minorHAnsi"/>
              </w:rPr>
              <w:t xml:space="preserve">dòng SP BH, ĐBH, </w:t>
            </w:r>
            <w:r w:rsidR="00980350">
              <w:rPr>
                <w:rFonts w:eastAsiaTheme="minorHAnsi"/>
              </w:rPr>
              <w:t>TBH</w:t>
            </w:r>
            <w:r w:rsidRPr="002B44C4">
              <w:rPr>
                <w:rFonts w:eastAsiaTheme="minorHAnsi"/>
              </w:rPr>
              <w:t>, xác nhận nộp phí</w:t>
            </w:r>
            <w:r w:rsidR="00980350">
              <w:rPr>
                <w:rFonts w:eastAsiaTheme="minorHAnsi"/>
              </w:rPr>
              <w:t>,</w:t>
            </w:r>
            <w:r w:rsidRPr="002B44C4">
              <w:rPr>
                <w:rFonts w:eastAsiaTheme="minorHAnsi"/>
              </w:rPr>
              <w:t xml:space="preserve"> đồng thời lấy thông tin tài liệu đính kèm từ hệ thống Pias đưa vào báo cáo tổn thất</w:t>
            </w:r>
            <w:r w:rsidR="00980350">
              <w:rPr>
                <w:rFonts w:eastAsiaTheme="minorHAnsi"/>
              </w:rPr>
              <w:t>.</w:t>
            </w:r>
          </w:p>
        </w:tc>
        <w:tc>
          <w:tcPr>
            <w:tcW w:w="1533" w:type="dxa"/>
          </w:tcPr>
          <w:p w14:paraId="3582BED0" w14:textId="6237DF3A" w:rsidR="00440AE4" w:rsidRPr="002B44C4" w:rsidRDefault="00440AE4" w:rsidP="00440AE4">
            <w:pPr>
              <w:keepLines/>
              <w:widowControl w:val="0"/>
              <w:pBdr>
                <w:top w:val="nil"/>
                <w:left w:val="nil"/>
                <w:bottom w:val="nil"/>
                <w:right w:val="nil"/>
                <w:between w:val="nil"/>
              </w:pBdr>
              <w:spacing w:before="60" w:after="60"/>
            </w:pPr>
            <w:r w:rsidRPr="002B44C4">
              <w:t>Thực hiện trên hệ thống</w:t>
            </w:r>
          </w:p>
        </w:tc>
      </w:tr>
      <w:tr w:rsidR="00440AE4" w:rsidRPr="002B44C4" w14:paraId="3AF40A6C" w14:textId="77777777" w:rsidTr="00E34A49">
        <w:trPr>
          <w:trHeight w:val="284"/>
          <w:jc w:val="center"/>
        </w:trPr>
        <w:tc>
          <w:tcPr>
            <w:tcW w:w="881" w:type="dxa"/>
            <w:vMerge w:val="restart"/>
            <w:shd w:val="clear" w:color="auto" w:fill="auto"/>
            <w:vAlign w:val="center"/>
          </w:tcPr>
          <w:p w14:paraId="5715FF77" w14:textId="0D8467BA" w:rsidR="00440AE4" w:rsidRPr="002B44C4" w:rsidRDefault="00440AE4" w:rsidP="00A40CBD">
            <w:pPr>
              <w:spacing w:before="60" w:after="60" w:line="360" w:lineRule="auto"/>
              <w:ind w:left="142"/>
              <w:rPr>
                <w:b/>
              </w:rPr>
            </w:pPr>
            <w:r w:rsidRPr="002B44C4">
              <w:rPr>
                <w:b/>
              </w:rPr>
              <w:t>B</w:t>
            </w:r>
            <w:r w:rsidR="00A40CBD">
              <w:rPr>
                <w:b/>
              </w:rPr>
              <w:t>4</w:t>
            </w:r>
          </w:p>
        </w:tc>
        <w:tc>
          <w:tcPr>
            <w:tcW w:w="1627" w:type="dxa"/>
            <w:vMerge w:val="restart"/>
          </w:tcPr>
          <w:p w14:paraId="01F65ED0" w14:textId="71617BAB" w:rsidR="00440AE4" w:rsidRPr="002B44C4" w:rsidRDefault="00440AE4" w:rsidP="00440AE4">
            <w:pPr>
              <w:keepLines/>
              <w:widowControl w:val="0"/>
              <w:pBdr>
                <w:top w:val="nil"/>
                <w:left w:val="nil"/>
                <w:bottom w:val="nil"/>
                <w:right w:val="nil"/>
                <w:between w:val="nil"/>
              </w:pBdr>
              <w:spacing w:before="60" w:after="60"/>
            </w:pPr>
            <w:r w:rsidRPr="002B44C4">
              <w:t xml:space="preserve">Cập nhật thông tin báo cáo tổn thất; </w:t>
            </w:r>
            <w:r w:rsidRPr="002B44C4">
              <w:rPr>
                <w:rFonts w:eastAsiaTheme="minorHAnsi"/>
              </w:rPr>
              <w:t>Upload các tài liệu đính kèm/ phân loại tài liệu</w:t>
            </w:r>
          </w:p>
        </w:tc>
        <w:tc>
          <w:tcPr>
            <w:tcW w:w="1447" w:type="dxa"/>
            <w:vMerge w:val="restart"/>
          </w:tcPr>
          <w:p w14:paraId="639FF839" w14:textId="069203CD" w:rsidR="00440AE4" w:rsidRPr="002B44C4" w:rsidRDefault="00440AE4" w:rsidP="00440AE4">
            <w:pPr>
              <w:keepLines/>
              <w:widowControl w:val="0"/>
              <w:pBdr>
                <w:top w:val="nil"/>
                <w:left w:val="nil"/>
                <w:bottom w:val="nil"/>
                <w:right w:val="nil"/>
                <w:between w:val="nil"/>
              </w:pBdr>
              <w:spacing w:before="60" w:after="60"/>
            </w:pPr>
            <w:r w:rsidRPr="002B44C4">
              <w:t>Cán bộ Cấp đơn</w:t>
            </w:r>
          </w:p>
        </w:tc>
        <w:tc>
          <w:tcPr>
            <w:tcW w:w="3343" w:type="dxa"/>
          </w:tcPr>
          <w:p w14:paraId="0B02986D" w14:textId="7AA7B44A" w:rsidR="00440AE4" w:rsidRPr="002B44C4" w:rsidRDefault="00440AE4" w:rsidP="00A40CBD">
            <w:pPr>
              <w:keepLines/>
              <w:widowControl w:val="0"/>
              <w:pBdr>
                <w:top w:val="nil"/>
                <w:left w:val="nil"/>
                <w:bottom w:val="nil"/>
                <w:right w:val="nil"/>
                <w:between w:val="nil"/>
              </w:pBdr>
              <w:spacing w:before="60" w:after="60"/>
            </w:pPr>
            <w:r w:rsidRPr="002B44C4">
              <w:rPr>
                <w:b/>
              </w:rPr>
              <w:t>B</w:t>
            </w:r>
            <w:r w:rsidR="00A40CBD">
              <w:rPr>
                <w:b/>
              </w:rPr>
              <w:t>4</w:t>
            </w:r>
            <w:r w:rsidRPr="002B44C4">
              <w:rPr>
                <w:b/>
              </w:rPr>
              <w:t>.1.</w:t>
            </w:r>
            <w:r w:rsidRPr="002B44C4">
              <w:t xml:space="preserve"> Thực hiện cập nhật thông tin báo cáo tổn thất</w:t>
            </w:r>
            <w:r w:rsidR="00A1766D">
              <w:t>.</w:t>
            </w:r>
          </w:p>
        </w:tc>
        <w:tc>
          <w:tcPr>
            <w:tcW w:w="1533" w:type="dxa"/>
          </w:tcPr>
          <w:p w14:paraId="7D9E3F6C" w14:textId="147B921C" w:rsidR="00440AE4" w:rsidRPr="002B44C4" w:rsidRDefault="00440AE4" w:rsidP="00440AE4">
            <w:pPr>
              <w:keepLines/>
              <w:widowControl w:val="0"/>
              <w:pBdr>
                <w:top w:val="nil"/>
                <w:left w:val="nil"/>
                <w:bottom w:val="nil"/>
                <w:right w:val="nil"/>
                <w:between w:val="nil"/>
              </w:pBdr>
              <w:spacing w:before="60" w:after="60"/>
            </w:pPr>
            <w:r w:rsidRPr="002B44C4">
              <w:t>Thực hiện trên hệ thống</w:t>
            </w:r>
          </w:p>
        </w:tc>
      </w:tr>
      <w:tr w:rsidR="00440AE4" w:rsidRPr="002B44C4" w14:paraId="3A5202A2" w14:textId="77777777" w:rsidTr="00E34A49">
        <w:trPr>
          <w:trHeight w:val="284"/>
          <w:jc w:val="center"/>
        </w:trPr>
        <w:tc>
          <w:tcPr>
            <w:tcW w:w="881" w:type="dxa"/>
            <w:vMerge/>
            <w:shd w:val="clear" w:color="auto" w:fill="auto"/>
            <w:vAlign w:val="center"/>
          </w:tcPr>
          <w:p w14:paraId="2CC93B80" w14:textId="77777777" w:rsidR="00440AE4" w:rsidRPr="002B44C4" w:rsidRDefault="00440AE4" w:rsidP="00440AE4">
            <w:pPr>
              <w:spacing w:before="60" w:after="60" w:line="360" w:lineRule="auto"/>
              <w:ind w:left="142"/>
              <w:rPr>
                <w:b/>
              </w:rPr>
            </w:pPr>
          </w:p>
        </w:tc>
        <w:tc>
          <w:tcPr>
            <w:tcW w:w="1627" w:type="dxa"/>
            <w:vMerge/>
          </w:tcPr>
          <w:p w14:paraId="3EFC6B5A" w14:textId="77777777" w:rsidR="00440AE4" w:rsidRPr="002B44C4" w:rsidRDefault="00440AE4" w:rsidP="00440AE4">
            <w:pPr>
              <w:keepLines/>
              <w:widowControl w:val="0"/>
              <w:pBdr>
                <w:top w:val="nil"/>
                <w:left w:val="nil"/>
                <w:bottom w:val="nil"/>
                <w:right w:val="nil"/>
                <w:between w:val="nil"/>
              </w:pBdr>
              <w:spacing w:before="60" w:after="60"/>
            </w:pPr>
          </w:p>
        </w:tc>
        <w:tc>
          <w:tcPr>
            <w:tcW w:w="1447" w:type="dxa"/>
            <w:vMerge/>
          </w:tcPr>
          <w:p w14:paraId="74AF2AF7" w14:textId="77777777" w:rsidR="00440AE4" w:rsidRPr="002B44C4" w:rsidRDefault="00440AE4" w:rsidP="00440AE4">
            <w:pPr>
              <w:keepLines/>
              <w:widowControl w:val="0"/>
              <w:pBdr>
                <w:top w:val="nil"/>
                <w:left w:val="nil"/>
                <w:bottom w:val="nil"/>
                <w:right w:val="nil"/>
                <w:between w:val="nil"/>
              </w:pBdr>
              <w:spacing w:before="60" w:after="60"/>
            </w:pPr>
          </w:p>
        </w:tc>
        <w:tc>
          <w:tcPr>
            <w:tcW w:w="3343" w:type="dxa"/>
          </w:tcPr>
          <w:p w14:paraId="7F104CAC" w14:textId="5715CED5" w:rsidR="00440AE4" w:rsidRPr="002B44C4" w:rsidRDefault="00440AE4" w:rsidP="00A40CBD">
            <w:pPr>
              <w:keepLines/>
              <w:widowControl w:val="0"/>
              <w:pBdr>
                <w:top w:val="nil"/>
                <w:left w:val="nil"/>
                <w:bottom w:val="nil"/>
                <w:right w:val="nil"/>
                <w:between w:val="nil"/>
              </w:pBdr>
              <w:spacing w:before="60" w:after="60"/>
            </w:pPr>
            <w:r w:rsidRPr="002B44C4">
              <w:rPr>
                <w:b/>
              </w:rPr>
              <w:t>B</w:t>
            </w:r>
            <w:r w:rsidR="00A40CBD">
              <w:rPr>
                <w:b/>
              </w:rPr>
              <w:t>4</w:t>
            </w:r>
            <w:r w:rsidRPr="002B44C4">
              <w:rPr>
                <w:b/>
              </w:rPr>
              <w:t>.2</w:t>
            </w:r>
            <w:r w:rsidRPr="002B44C4">
              <w:t xml:space="preserve"> Upload các tài liệu đính kèm/phân loại tài liệu trên báo cáo tổn thất</w:t>
            </w:r>
            <w:r w:rsidR="00A1766D">
              <w:t>.</w:t>
            </w:r>
          </w:p>
        </w:tc>
        <w:tc>
          <w:tcPr>
            <w:tcW w:w="1533" w:type="dxa"/>
          </w:tcPr>
          <w:p w14:paraId="2F5A67EF" w14:textId="63A0EE13" w:rsidR="00440AE4" w:rsidRPr="002B44C4" w:rsidRDefault="00440AE4" w:rsidP="00440AE4">
            <w:pPr>
              <w:keepLines/>
              <w:widowControl w:val="0"/>
              <w:pBdr>
                <w:top w:val="nil"/>
                <w:left w:val="nil"/>
                <w:bottom w:val="nil"/>
                <w:right w:val="nil"/>
                <w:between w:val="nil"/>
              </w:pBdr>
              <w:spacing w:before="60" w:after="60"/>
            </w:pPr>
            <w:r w:rsidRPr="002B44C4">
              <w:t>Thực hiện trên hệ thống</w:t>
            </w:r>
          </w:p>
        </w:tc>
      </w:tr>
      <w:tr w:rsidR="00440AE4" w:rsidRPr="002B44C4" w14:paraId="02B76D8A" w14:textId="77777777" w:rsidTr="00E34A49">
        <w:trPr>
          <w:trHeight w:val="284"/>
          <w:jc w:val="center"/>
        </w:trPr>
        <w:tc>
          <w:tcPr>
            <w:tcW w:w="881" w:type="dxa"/>
            <w:shd w:val="clear" w:color="auto" w:fill="auto"/>
            <w:vAlign w:val="center"/>
          </w:tcPr>
          <w:p w14:paraId="55A68574" w14:textId="5CA7F90D" w:rsidR="00440AE4" w:rsidRPr="002B44C4" w:rsidRDefault="00440AE4" w:rsidP="00A40CBD">
            <w:pPr>
              <w:spacing w:before="60" w:after="60" w:line="360" w:lineRule="auto"/>
              <w:ind w:left="142"/>
              <w:rPr>
                <w:b/>
              </w:rPr>
            </w:pPr>
            <w:r w:rsidRPr="002B44C4">
              <w:rPr>
                <w:b/>
              </w:rPr>
              <w:t>B</w:t>
            </w:r>
            <w:r w:rsidR="00A40CBD">
              <w:rPr>
                <w:b/>
              </w:rPr>
              <w:t>5</w:t>
            </w:r>
          </w:p>
        </w:tc>
        <w:tc>
          <w:tcPr>
            <w:tcW w:w="1627" w:type="dxa"/>
          </w:tcPr>
          <w:p w14:paraId="705A978B" w14:textId="48B4D977" w:rsidR="00440AE4" w:rsidRPr="002B44C4" w:rsidRDefault="00440AE4" w:rsidP="00440AE4">
            <w:pPr>
              <w:keepLines/>
              <w:widowControl w:val="0"/>
              <w:pBdr>
                <w:top w:val="nil"/>
                <w:left w:val="nil"/>
                <w:bottom w:val="nil"/>
                <w:right w:val="nil"/>
                <w:between w:val="nil"/>
              </w:pBdr>
              <w:spacing w:before="60" w:after="60"/>
            </w:pPr>
            <w:r w:rsidRPr="002B44C4">
              <w:t xml:space="preserve">Lưu thông tin báo cáo tổn </w:t>
            </w:r>
            <w:r w:rsidRPr="002B44C4">
              <w:lastRenderedPageBreak/>
              <w:t>thất</w:t>
            </w:r>
          </w:p>
        </w:tc>
        <w:tc>
          <w:tcPr>
            <w:tcW w:w="1447" w:type="dxa"/>
          </w:tcPr>
          <w:p w14:paraId="5E74989E" w14:textId="3EF66E20" w:rsidR="00440AE4" w:rsidRPr="002B44C4" w:rsidRDefault="00440AE4" w:rsidP="00440AE4">
            <w:pPr>
              <w:keepLines/>
              <w:widowControl w:val="0"/>
              <w:pBdr>
                <w:top w:val="nil"/>
                <w:left w:val="nil"/>
                <w:bottom w:val="nil"/>
                <w:right w:val="nil"/>
                <w:between w:val="nil"/>
              </w:pBdr>
              <w:spacing w:before="60" w:after="60"/>
            </w:pPr>
            <w:r w:rsidRPr="002B44C4">
              <w:lastRenderedPageBreak/>
              <w:t>Cán bộ Cấp đơn</w:t>
            </w:r>
          </w:p>
        </w:tc>
        <w:tc>
          <w:tcPr>
            <w:tcW w:w="3343" w:type="dxa"/>
          </w:tcPr>
          <w:p w14:paraId="0BD89D8F" w14:textId="2114A7A8" w:rsidR="00440AE4" w:rsidRPr="002B44C4" w:rsidRDefault="00440AE4" w:rsidP="00440AE4">
            <w:pPr>
              <w:keepLines/>
              <w:widowControl w:val="0"/>
              <w:pBdr>
                <w:top w:val="nil"/>
                <w:left w:val="nil"/>
                <w:bottom w:val="nil"/>
                <w:right w:val="nil"/>
                <w:between w:val="nil"/>
              </w:pBdr>
              <w:spacing w:before="60" w:after="60"/>
            </w:pPr>
            <w:r w:rsidRPr="002B44C4">
              <w:t>CBCĐ thực hiện “Lưu” thông tin báo cáo tổn</w:t>
            </w:r>
            <w:r w:rsidR="00A1766D">
              <w:t xml:space="preserve"> thất</w:t>
            </w:r>
            <w:r w:rsidRPr="002B44C4">
              <w:t>:</w:t>
            </w:r>
          </w:p>
          <w:p w14:paraId="772381DD" w14:textId="2157CAC0" w:rsidR="00440AE4" w:rsidRPr="002B44C4" w:rsidRDefault="00A40CBD" w:rsidP="00A40CBD">
            <w:pPr>
              <w:keepLines/>
              <w:widowControl w:val="0"/>
              <w:pBdr>
                <w:top w:val="nil"/>
                <w:left w:val="nil"/>
                <w:bottom w:val="nil"/>
                <w:right w:val="nil"/>
                <w:between w:val="nil"/>
              </w:pBdr>
              <w:spacing w:before="60" w:after="60"/>
            </w:pPr>
            <w:r>
              <w:lastRenderedPageBreak/>
              <w:t xml:space="preserve">- </w:t>
            </w:r>
            <w:r w:rsidR="00440AE4" w:rsidRPr="002B44C4">
              <w:t>Hiển thị thông báo lỗi nếu thông tin nhập không hợp lệ</w:t>
            </w:r>
            <w:r w:rsidR="00A1766D">
              <w:t>.</w:t>
            </w:r>
          </w:p>
          <w:p w14:paraId="3A0FDF9B" w14:textId="5CCF081E" w:rsidR="00440AE4" w:rsidRPr="002B44C4" w:rsidRDefault="00A40CBD" w:rsidP="00A40CBD">
            <w:pPr>
              <w:keepLines/>
              <w:widowControl w:val="0"/>
              <w:pBdr>
                <w:top w:val="nil"/>
                <w:left w:val="nil"/>
                <w:bottom w:val="nil"/>
                <w:right w:val="nil"/>
                <w:between w:val="nil"/>
              </w:pBdr>
              <w:spacing w:before="60" w:after="60"/>
            </w:pPr>
            <w:r>
              <w:t xml:space="preserve">- </w:t>
            </w:r>
            <w:r w:rsidR="00440AE4" w:rsidRPr="002B44C4">
              <w:t>Hiển thị thông báo thành công nếu thông tin nhập hợp lệ</w:t>
            </w:r>
            <w:r w:rsidR="00A1766D">
              <w:t>.</w:t>
            </w:r>
          </w:p>
        </w:tc>
        <w:tc>
          <w:tcPr>
            <w:tcW w:w="1533" w:type="dxa"/>
          </w:tcPr>
          <w:p w14:paraId="0E0220F7" w14:textId="2FDA27B2" w:rsidR="00440AE4" w:rsidRPr="002B44C4" w:rsidRDefault="00440AE4" w:rsidP="00440AE4">
            <w:pPr>
              <w:keepLines/>
              <w:widowControl w:val="0"/>
              <w:pBdr>
                <w:top w:val="nil"/>
                <w:left w:val="nil"/>
                <w:bottom w:val="nil"/>
                <w:right w:val="nil"/>
                <w:between w:val="nil"/>
              </w:pBdr>
              <w:spacing w:before="60" w:after="60"/>
            </w:pPr>
            <w:r w:rsidRPr="002B44C4">
              <w:lastRenderedPageBreak/>
              <w:t>Thực hiện trên hệ thống</w:t>
            </w:r>
          </w:p>
        </w:tc>
      </w:tr>
      <w:tr w:rsidR="00440AE4" w:rsidRPr="002B44C4" w14:paraId="007D6F46" w14:textId="77777777" w:rsidTr="00E34A49">
        <w:trPr>
          <w:trHeight w:val="284"/>
          <w:jc w:val="center"/>
        </w:trPr>
        <w:tc>
          <w:tcPr>
            <w:tcW w:w="881" w:type="dxa"/>
            <w:shd w:val="clear" w:color="auto" w:fill="auto"/>
            <w:vAlign w:val="center"/>
          </w:tcPr>
          <w:p w14:paraId="257BC1BC" w14:textId="36A0B8FD" w:rsidR="00440AE4" w:rsidRPr="002B44C4" w:rsidRDefault="00440AE4" w:rsidP="00A40CBD">
            <w:pPr>
              <w:spacing w:before="60" w:after="60" w:line="360" w:lineRule="auto"/>
              <w:ind w:left="142"/>
              <w:rPr>
                <w:b/>
              </w:rPr>
            </w:pPr>
            <w:r w:rsidRPr="002B44C4">
              <w:rPr>
                <w:b/>
              </w:rPr>
              <w:lastRenderedPageBreak/>
              <w:t>B</w:t>
            </w:r>
            <w:r w:rsidR="00A40CBD">
              <w:rPr>
                <w:b/>
              </w:rPr>
              <w:t>6</w:t>
            </w:r>
          </w:p>
        </w:tc>
        <w:tc>
          <w:tcPr>
            <w:tcW w:w="1627" w:type="dxa"/>
          </w:tcPr>
          <w:p w14:paraId="17C4071E" w14:textId="1BB70F87" w:rsidR="00440AE4" w:rsidRPr="002B44C4" w:rsidRDefault="00440AE4" w:rsidP="00440AE4">
            <w:pPr>
              <w:keepLines/>
              <w:widowControl w:val="0"/>
              <w:pBdr>
                <w:top w:val="nil"/>
                <w:left w:val="nil"/>
                <w:bottom w:val="nil"/>
                <w:right w:val="nil"/>
                <w:between w:val="nil"/>
              </w:pBdr>
              <w:spacing w:before="60" w:after="60"/>
            </w:pPr>
            <w:r w:rsidRPr="002B44C4">
              <w:t>Chuyển báo cáo tổn thất tới đến lãnh đạo phòng/ban cấp đơn</w:t>
            </w:r>
          </w:p>
        </w:tc>
        <w:tc>
          <w:tcPr>
            <w:tcW w:w="1447" w:type="dxa"/>
          </w:tcPr>
          <w:p w14:paraId="5651B7C1" w14:textId="65E09D29" w:rsidR="00440AE4" w:rsidRPr="002B44C4" w:rsidRDefault="00440AE4" w:rsidP="00440AE4">
            <w:pPr>
              <w:keepLines/>
              <w:widowControl w:val="0"/>
              <w:pBdr>
                <w:top w:val="nil"/>
                <w:left w:val="nil"/>
                <w:bottom w:val="nil"/>
                <w:right w:val="nil"/>
                <w:between w:val="nil"/>
              </w:pBdr>
              <w:spacing w:before="60" w:after="60"/>
            </w:pPr>
            <w:r w:rsidRPr="002B44C4">
              <w:t>Cán bộ Cấp đơn</w:t>
            </w:r>
          </w:p>
        </w:tc>
        <w:tc>
          <w:tcPr>
            <w:tcW w:w="3343" w:type="dxa"/>
          </w:tcPr>
          <w:p w14:paraId="4F96902E" w14:textId="559C81DA" w:rsidR="00A1766D" w:rsidRPr="002B44C4" w:rsidRDefault="00440AE4" w:rsidP="00A1766D">
            <w:pPr>
              <w:keepLines/>
              <w:widowControl w:val="0"/>
              <w:pBdr>
                <w:top w:val="nil"/>
                <w:left w:val="nil"/>
                <w:bottom w:val="nil"/>
                <w:right w:val="nil"/>
                <w:between w:val="nil"/>
              </w:pBdr>
              <w:spacing w:before="60" w:after="60"/>
            </w:pPr>
            <w:r w:rsidRPr="002B44C4">
              <w:t>CBCĐ thực hiện chọn “Chuyển</w:t>
            </w:r>
            <w:r w:rsidR="00A1766D">
              <w:t xml:space="preserve"> xử lý</w:t>
            </w:r>
            <w:r w:rsidRPr="002B44C4">
              <w:t>” báo cáo tổn thất đến lãnh đạo phòng/ban cấp đơn. Hệ thống thực hiện</w:t>
            </w:r>
            <w:r w:rsidR="00A1766D">
              <w:t xml:space="preserve"> gửi</w:t>
            </w:r>
            <w:r w:rsidRPr="002B44C4">
              <w:t xml:space="preserve"> thông báo </w:t>
            </w:r>
          </w:p>
          <w:p w14:paraId="18034740" w14:textId="7847A1A9" w:rsidR="00440AE4" w:rsidRPr="002B44C4" w:rsidRDefault="00440AE4" w:rsidP="00A1766D">
            <w:pPr>
              <w:keepLines/>
              <w:widowControl w:val="0"/>
              <w:pBdr>
                <w:top w:val="nil"/>
                <w:left w:val="nil"/>
                <w:bottom w:val="nil"/>
                <w:right w:val="nil"/>
                <w:between w:val="nil"/>
              </w:pBdr>
              <w:spacing w:before="60" w:after="60"/>
            </w:pPr>
            <w:r w:rsidRPr="002B44C4">
              <w:t>tới trưởng phòng/ban cấp đơn để thực hiện xác nhận báo cáo tổn thất</w:t>
            </w:r>
            <w:r w:rsidR="00A1766D">
              <w:t>.</w:t>
            </w:r>
          </w:p>
        </w:tc>
        <w:tc>
          <w:tcPr>
            <w:tcW w:w="1533" w:type="dxa"/>
          </w:tcPr>
          <w:p w14:paraId="50D11773" w14:textId="5F319481" w:rsidR="00440AE4" w:rsidRPr="002B44C4" w:rsidRDefault="00440AE4" w:rsidP="00440AE4">
            <w:pPr>
              <w:keepLines/>
              <w:widowControl w:val="0"/>
              <w:pBdr>
                <w:top w:val="nil"/>
                <w:left w:val="nil"/>
                <w:bottom w:val="nil"/>
                <w:right w:val="nil"/>
                <w:between w:val="nil"/>
              </w:pBdr>
              <w:spacing w:before="60" w:after="60"/>
            </w:pPr>
            <w:r w:rsidRPr="002B44C4">
              <w:t>Thực hiện trên hệ thống</w:t>
            </w:r>
          </w:p>
        </w:tc>
      </w:tr>
      <w:tr w:rsidR="006B00AA" w:rsidRPr="002B44C4" w14:paraId="4F3AE57A" w14:textId="77777777" w:rsidTr="00E34A49">
        <w:trPr>
          <w:trHeight w:val="284"/>
          <w:jc w:val="center"/>
        </w:trPr>
        <w:tc>
          <w:tcPr>
            <w:tcW w:w="881" w:type="dxa"/>
            <w:shd w:val="clear" w:color="auto" w:fill="auto"/>
            <w:vAlign w:val="center"/>
          </w:tcPr>
          <w:p w14:paraId="633834B8" w14:textId="0AFC69D6" w:rsidR="006B00AA" w:rsidRPr="002B44C4" w:rsidRDefault="006B00AA" w:rsidP="00A40CBD">
            <w:pPr>
              <w:spacing w:before="60" w:after="60" w:line="360" w:lineRule="auto"/>
              <w:ind w:left="142"/>
              <w:rPr>
                <w:b/>
              </w:rPr>
            </w:pPr>
            <w:r w:rsidRPr="002B44C4">
              <w:rPr>
                <w:b/>
              </w:rPr>
              <w:t>B</w:t>
            </w:r>
            <w:r w:rsidR="00A40CBD">
              <w:rPr>
                <w:b/>
              </w:rPr>
              <w:t>7</w:t>
            </w:r>
          </w:p>
        </w:tc>
        <w:tc>
          <w:tcPr>
            <w:tcW w:w="1627" w:type="dxa"/>
          </w:tcPr>
          <w:p w14:paraId="7E4B680F" w14:textId="37573D00" w:rsidR="006B00AA" w:rsidRPr="002B44C4" w:rsidRDefault="006B00AA" w:rsidP="00C95D22">
            <w:pPr>
              <w:keepLines/>
              <w:widowControl w:val="0"/>
              <w:pBdr>
                <w:top w:val="nil"/>
                <w:left w:val="nil"/>
                <w:bottom w:val="nil"/>
                <w:right w:val="nil"/>
                <w:between w:val="nil"/>
              </w:pBdr>
              <w:spacing w:before="60" w:after="60"/>
            </w:pPr>
            <w:r>
              <w:t>Phê</w:t>
            </w:r>
            <w:r w:rsidRPr="002B44C4">
              <w:t xml:space="preserve"> duyệt báo cáo tổn thất</w:t>
            </w:r>
          </w:p>
        </w:tc>
        <w:tc>
          <w:tcPr>
            <w:tcW w:w="1447" w:type="dxa"/>
          </w:tcPr>
          <w:p w14:paraId="2DE3F2E6" w14:textId="77777777" w:rsidR="006B00AA" w:rsidRPr="002B44C4" w:rsidRDefault="006B00AA" w:rsidP="00C95D22">
            <w:pPr>
              <w:keepLines/>
              <w:widowControl w:val="0"/>
              <w:pBdr>
                <w:top w:val="nil"/>
                <w:left w:val="nil"/>
                <w:bottom w:val="nil"/>
                <w:right w:val="nil"/>
                <w:between w:val="nil"/>
              </w:pBdr>
              <w:spacing w:before="60" w:after="60"/>
            </w:pPr>
            <w:r w:rsidRPr="002B44C4">
              <w:t>Lãnh đạo phòng/ban cấp đơn</w:t>
            </w:r>
          </w:p>
        </w:tc>
        <w:tc>
          <w:tcPr>
            <w:tcW w:w="3343" w:type="dxa"/>
          </w:tcPr>
          <w:p w14:paraId="59AF0033" w14:textId="69EFF347" w:rsidR="006B00AA" w:rsidRDefault="006B00AA" w:rsidP="00C95D22">
            <w:pPr>
              <w:keepLines/>
              <w:widowControl w:val="0"/>
              <w:pBdr>
                <w:top w:val="nil"/>
                <w:left w:val="nil"/>
                <w:bottom w:val="nil"/>
                <w:right w:val="nil"/>
                <w:between w:val="nil"/>
              </w:pBdr>
              <w:spacing w:before="60" w:after="60"/>
            </w:pPr>
            <w:r>
              <w:t xml:space="preserve">- </w:t>
            </w:r>
            <w:r w:rsidRPr="002B44C4">
              <w:t>Nếu thông tin báo cáo tổn thất không đúng. Lãnh đạo phòng/ban cấp đơn thực hiện “Từ chối”</w:t>
            </w:r>
            <w:r>
              <w:t xml:space="preserve">. </w:t>
            </w:r>
            <w:r w:rsidRPr="002B44C4">
              <w:t>Hệ thống gửi thông báo tới các cán bộ phòng/ban cấp đơn nội dung lý do từ chối</w:t>
            </w:r>
            <w:r>
              <w:t>.</w:t>
            </w:r>
          </w:p>
          <w:p w14:paraId="1CEA2751" w14:textId="4658806C" w:rsidR="006B00AA" w:rsidRPr="002B44C4" w:rsidRDefault="006B00AA" w:rsidP="00211B3B">
            <w:pPr>
              <w:keepLines/>
              <w:widowControl w:val="0"/>
              <w:pBdr>
                <w:top w:val="nil"/>
                <w:left w:val="nil"/>
                <w:bottom w:val="nil"/>
                <w:right w:val="nil"/>
                <w:between w:val="nil"/>
              </w:pBdr>
              <w:spacing w:before="60" w:after="60"/>
              <w:jc w:val="both"/>
            </w:pPr>
            <w:r>
              <w:t xml:space="preserve">- </w:t>
            </w:r>
            <w:r w:rsidRPr="002B44C4">
              <w:t>Nếu thông tin báo cáo tổn thất hợp lệ, Lãnh đạo phòng/ban cấp đơn thực hiện chọn “Phê duyệt”, hệ thống</w:t>
            </w:r>
            <w:r>
              <w:t xml:space="preserve"> gửi </w:t>
            </w:r>
            <w:r w:rsidRPr="002B44C4">
              <w:t>thông báo phê duyệt thành công</w:t>
            </w:r>
            <w:r>
              <w:t xml:space="preserve">, </w:t>
            </w:r>
            <w:r w:rsidRPr="002B44C4">
              <w:t>đồng thời</w:t>
            </w:r>
            <w:r>
              <w:t xml:space="preserve"> chuyển xử lý tới</w:t>
            </w:r>
            <w:r w:rsidRPr="002B44C4">
              <w:t xml:space="preserve"> P.QLNV, TCKT, TBH để xác nhận thông tin báo cáo tổn thất, phí và cơ cấu tái</w:t>
            </w:r>
            <w:r>
              <w:t>.</w:t>
            </w:r>
            <w:r w:rsidRPr="002B44C4">
              <w:t xml:space="preserve"> </w:t>
            </w:r>
            <w:r>
              <w:t>C</w:t>
            </w:r>
            <w:r w:rsidRPr="002B44C4">
              <w:t>c các cán bộ thuộc phòng</w:t>
            </w:r>
            <w:r>
              <w:t xml:space="preserve">/ </w:t>
            </w:r>
            <w:r w:rsidRPr="002B44C4">
              <w:t>ban cấp đơn lập báo cáo để phối hợp</w:t>
            </w:r>
            <w:r w:rsidR="00211B3B">
              <w:t>.</w:t>
            </w:r>
          </w:p>
        </w:tc>
        <w:tc>
          <w:tcPr>
            <w:tcW w:w="1533" w:type="dxa"/>
            <w:vAlign w:val="center"/>
          </w:tcPr>
          <w:p w14:paraId="5DF30605" w14:textId="77777777" w:rsidR="006B00AA" w:rsidRPr="002B44C4" w:rsidRDefault="006B00AA" w:rsidP="00C95D22">
            <w:pPr>
              <w:keepLines/>
              <w:widowControl w:val="0"/>
              <w:pBdr>
                <w:top w:val="nil"/>
                <w:left w:val="nil"/>
                <w:bottom w:val="nil"/>
                <w:right w:val="nil"/>
                <w:between w:val="nil"/>
              </w:pBdr>
              <w:spacing w:before="60" w:after="60"/>
            </w:pPr>
            <w:r w:rsidRPr="002B44C4">
              <w:t>Thực hiện trên hệ thống</w:t>
            </w:r>
          </w:p>
        </w:tc>
      </w:tr>
    </w:tbl>
    <w:p w14:paraId="53982D67" w14:textId="77777777" w:rsidR="00E73F3C" w:rsidRPr="002B44C4" w:rsidRDefault="00E73F3C" w:rsidP="00E73F3C"/>
    <w:p w14:paraId="7B4529AC" w14:textId="165D8DFE" w:rsidR="009316DB" w:rsidRPr="002B44C4" w:rsidRDefault="009316DB">
      <w:pPr>
        <w:pStyle w:val="Heading5"/>
        <w:numPr>
          <w:ilvl w:val="3"/>
          <w:numId w:val="18"/>
        </w:numPr>
        <w:rPr>
          <w:rFonts w:cs="Times New Roman"/>
        </w:rPr>
        <w:pPrChange w:id="323" w:author="Microsoft Office User" w:date="2022-09-15T12:19:00Z">
          <w:pPr>
            <w:pStyle w:val="Heading5"/>
            <w:numPr>
              <w:ilvl w:val="3"/>
              <w:numId w:val="1"/>
            </w:numPr>
            <w:ind w:left="1728" w:hanging="647"/>
          </w:pPr>
        </w:pPrChange>
      </w:pPr>
      <w:r w:rsidRPr="002B44C4">
        <w:rPr>
          <w:rFonts w:cs="Times New Roman"/>
        </w:rPr>
        <w:t>Giao diện thiết kế</w:t>
      </w:r>
      <w:r w:rsidR="00211B3B">
        <w:rPr>
          <w:rFonts w:cs="Times New Roman"/>
        </w:rPr>
        <w:t xml:space="preserve"> của CBCĐ</w:t>
      </w:r>
    </w:p>
    <w:p w14:paraId="6925CFCB" w14:textId="6A3A4D69" w:rsidR="00694588" w:rsidRDefault="00694588">
      <w:pPr>
        <w:pStyle w:val="Heading6"/>
        <w:numPr>
          <w:ilvl w:val="4"/>
          <w:numId w:val="18"/>
        </w:numPr>
        <w:rPr>
          <w:rFonts w:ascii="Times New Roman" w:hAnsi="Times New Roman" w:cs="Times New Roman"/>
          <w:color w:val="auto"/>
        </w:rPr>
        <w:pPrChange w:id="324" w:author="Microsoft Office User" w:date="2022-09-15T12:22:00Z">
          <w:pPr>
            <w:pStyle w:val="Heading6"/>
            <w:numPr>
              <w:ilvl w:val="4"/>
              <w:numId w:val="1"/>
            </w:numPr>
            <w:ind w:left="2232" w:hanging="792"/>
          </w:pPr>
        </w:pPrChange>
      </w:pPr>
      <w:r>
        <w:rPr>
          <w:rFonts w:ascii="Times New Roman" w:hAnsi="Times New Roman" w:cs="Times New Roman"/>
          <w:color w:val="auto"/>
        </w:rPr>
        <w:t>Lập báo cáo tổn thất</w:t>
      </w:r>
    </w:p>
    <w:p w14:paraId="13F03263" w14:textId="0304C5D3" w:rsidR="00A8113D" w:rsidRPr="002B44C4" w:rsidRDefault="00A8113D">
      <w:pPr>
        <w:pStyle w:val="Heading7"/>
        <w:numPr>
          <w:ilvl w:val="5"/>
          <w:numId w:val="18"/>
        </w:numPr>
        <w:rPr>
          <w:rFonts w:cs="Times New Roman"/>
          <w:color w:val="auto"/>
        </w:rPr>
        <w:pPrChange w:id="325" w:author="Microsoft Office User" w:date="2022-09-15T12:39:00Z">
          <w:pPr>
            <w:pStyle w:val="Heading7"/>
            <w:numPr>
              <w:ilvl w:val="5"/>
              <w:numId w:val="1"/>
            </w:numPr>
            <w:ind w:left="2736" w:hanging="934"/>
          </w:pPr>
        </w:pPrChange>
      </w:pPr>
      <w:r w:rsidRPr="002B44C4">
        <w:rPr>
          <w:rFonts w:cs="Times New Roman"/>
          <w:color w:val="auto"/>
        </w:rPr>
        <w:t>Màn hình</w:t>
      </w:r>
      <w:bookmarkEnd w:id="317"/>
    </w:p>
    <w:p w14:paraId="1D383609" w14:textId="77777777" w:rsidR="00E73F3C" w:rsidRPr="002B44C4" w:rsidRDefault="00E73F3C" w:rsidP="00E73F3C"/>
    <w:p w14:paraId="7BC8D2B3" w14:textId="3B0E5FD6" w:rsidR="006C134C" w:rsidRPr="002B44C4" w:rsidRDefault="006C134C" w:rsidP="006C134C">
      <w:r w:rsidRPr="002B44C4">
        <w:rPr>
          <w:noProof/>
        </w:rPr>
        <w:lastRenderedPageBreak/>
        <w:drawing>
          <wp:inline distT="0" distB="0" distL="0" distR="0" wp14:anchorId="5C152B4A" wp14:editId="345DDB90">
            <wp:extent cx="5731510" cy="5250815"/>
            <wp:effectExtent l="19050" t="19050" r="2159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250815"/>
                    </a:xfrm>
                    <a:prstGeom prst="rect">
                      <a:avLst/>
                    </a:prstGeom>
                    <a:ln>
                      <a:solidFill>
                        <a:schemeClr val="accent1"/>
                      </a:solidFill>
                    </a:ln>
                  </pic:spPr>
                </pic:pic>
              </a:graphicData>
            </a:graphic>
          </wp:inline>
        </w:drawing>
      </w:r>
    </w:p>
    <w:p w14:paraId="317F5C86" w14:textId="346F4B9D" w:rsidR="006C134C" w:rsidRPr="002B44C4" w:rsidRDefault="006C134C" w:rsidP="006C134C">
      <w:pPr>
        <w:jc w:val="center"/>
        <w:rPr>
          <w:i/>
        </w:rPr>
      </w:pPr>
      <w:r w:rsidRPr="002B44C4">
        <w:rPr>
          <w:i/>
        </w:rPr>
        <w:t>Màn hình lập báo cáo tổn thất</w:t>
      </w:r>
    </w:p>
    <w:p w14:paraId="2CB49C32" w14:textId="368458F9" w:rsidR="006C134C" w:rsidRPr="002B44C4" w:rsidRDefault="006C134C" w:rsidP="006C134C">
      <w:pPr>
        <w:jc w:val="center"/>
        <w:rPr>
          <w:i/>
        </w:rPr>
      </w:pPr>
      <w:r w:rsidRPr="002B44C4">
        <w:rPr>
          <w:noProof/>
        </w:rPr>
        <w:lastRenderedPageBreak/>
        <w:drawing>
          <wp:inline distT="0" distB="0" distL="0" distR="0" wp14:anchorId="264B8698" wp14:editId="4E526C9C">
            <wp:extent cx="5731510" cy="3931285"/>
            <wp:effectExtent l="19050" t="19050" r="2159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931285"/>
                    </a:xfrm>
                    <a:prstGeom prst="rect">
                      <a:avLst/>
                    </a:prstGeom>
                    <a:ln>
                      <a:solidFill>
                        <a:schemeClr val="accent1"/>
                      </a:solidFill>
                    </a:ln>
                  </pic:spPr>
                </pic:pic>
              </a:graphicData>
            </a:graphic>
          </wp:inline>
        </w:drawing>
      </w:r>
    </w:p>
    <w:p w14:paraId="0E5626F2" w14:textId="0B59CAEF" w:rsidR="006C134C" w:rsidRDefault="006C134C" w:rsidP="006C134C">
      <w:pPr>
        <w:jc w:val="center"/>
        <w:rPr>
          <w:i/>
        </w:rPr>
      </w:pPr>
      <w:r w:rsidRPr="002B44C4">
        <w:rPr>
          <w:i/>
        </w:rPr>
        <w:t xml:space="preserve">Màn hình </w:t>
      </w:r>
      <w:r w:rsidR="002B57B1" w:rsidRPr="002B44C4">
        <w:rPr>
          <w:i/>
        </w:rPr>
        <w:t>hiển thị danh sách đơn bảo hiểm và đơn sửa đổi bổ sung liên quan lấy từ hệ thống Pias</w:t>
      </w:r>
    </w:p>
    <w:p w14:paraId="0ECAF284" w14:textId="28B15A78" w:rsidR="00B821D8" w:rsidRDefault="00B821D8" w:rsidP="006C134C">
      <w:pPr>
        <w:jc w:val="center"/>
        <w:rPr>
          <w:i/>
        </w:rPr>
      </w:pPr>
      <w:r w:rsidRPr="002B44C4">
        <w:rPr>
          <w:noProof/>
        </w:rPr>
        <w:drawing>
          <wp:inline distT="0" distB="0" distL="0" distR="0" wp14:anchorId="36D8E850" wp14:editId="08F3B4F9">
            <wp:extent cx="5731510" cy="4084320"/>
            <wp:effectExtent l="19050" t="19050" r="21590" b="1143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084320"/>
                    </a:xfrm>
                    <a:prstGeom prst="rect">
                      <a:avLst/>
                    </a:prstGeom>
                    <a:ln>
                      <a:solidFill>
                        <a:schemeClr val="accent1"/>
                      </a:solidFill>
                    </a:ln>
                  </pic:spPr>
                </pic:pic>
              </a:graphicData>
            </a:graphic>
          </wp:inline>
        </w:drawing>
      </w:r>
    </w:p>
    <w:p w14:paraId="36E879CC" w14:textId="25E70406" w:rsidR="00B821D8" w:rsidRPr="002B44C4" w:rsidRDefault="00B821D8" w:rsidP="006C134C">
      <w:pPr>
        <w:jc w:val="center"/>
        <w:rPr>
          <w:i/>
        </w:rPr>
      </w:pPr>
      <w:r>
        <w:rPr>
          <w:i/>
        </w:rPr>
        <w:lastRenderedPageBreak/>
        <w:t>Màn hình lập dự thảo công văn</w:t>
      </w:r>
    </w:p>
    <w:p w14:paraId="29CAB58C" w14:textId="77777777" w:rsidR="00E0400B" w:rsidRPr="002B44C4" w:rsidRDefault="00E0400B" w:rsidP="006C134C">
      <w:pPr>
        <w:jc w:val="center"/>
        <w:rPr>
          <w:i/>
        </w:rPr>
      </w:pPr>
    </w:p>
    <w:p w14:paraId="00C9AE20" w14:textId="7CE24F4A" w:rsidR="00A8113D" w:rsidRDefault="00A8113D">
      <w:pPr>
        <w:pStyle w:val="Heading7"/>
        <w:numPr>
          <w:ilvl w:val="5"/>
          <w:numId w:val="18"/>
        </w:numPr>
        <w:rPr>
          <w:rFonts w:cs="Times New Roman"/>
          <w:color w:val="auto"/>
        </w:rPr>
        <w:pPrChange w:id="326" w:author="Microsoft Office User" w:date="2022-09-15T12:39:00Z">
          <w:pPr>
            <w:pStyle w:val="Heading7"/>
            <w:numPr>
              <w:ilvl w:val="5"/>
              <w:numId w:val="1"/>
            </w:numPr>
            <w:ind w:left="2736" w:hanging="934"/>
          </w:pPr>
        </w:pPrChange>
      </w:pPr>
      <w:bookmarkStart w:id="327" w:name="_Mô_tả_màn"/>
      <w:bookmarkStart w:id="328" w:name="_Toc113613677"/>
      <w:bookmarkEnd w:id="327"/>
      <w:r w:rsidRPr="002B44C4">
        <w:rPr>
          <w:rFonts w:cs="Times New Roman"/>
          <w:color w:val="auto"/>
        </w:rPr>
        <w:t>Mô tả màn hình</w:t>
      </w:r>
      <w:bookmarkEnd w:id="328"/>
    </w:p>
    <w:p w14:paraId="1108B9C1" w14:textId="77777777" w:rsidR="00AC69AE" w:rsidRPr="00AC69AE" w:rsidRDefault="00AC69AE" w:rsidP="00AC69AE"/>
    <w:p w14:paraId="3565046C" w14:textId="02CF443A" w:rsidR="00000296" w:rsidRDefault="00AC69AE" w:rsidP="00AC69AE">
      <w:pPr>
        <w:pStyle w:val="ListParagraph"/>
        <w:numPr>
          <w:ilvl w:val="0"/>
          <w:numId w:val="6"/>
        </w:numPr>
      </w:pPr>
      <w:r>
        <w:t>Màn hình lập báo cáo tổn thất</w:t>
      </w:r>
    </w:p>
    <w:p w14:paraId="64790F7A" w14:textId="77777777" w:rsidR="00AC69AE" w:rsidRPr="002B44C4" w:rsidRDefault="00AC69AE" w:rsidP="00AC69AE">
      <w:pPr>
        <w:pStyle w:val="ListParagraph"/>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gridCol w:w="7"/>
        <w:gridCol w:w="10"/>
      </w:tblGrid>
      <w:tr w:rsidR="002B6593" w:rsidRPr="002B44C4" w14:paraId="2C5B6EC0" w14:textId="77777777" w:rsidTr="00E34A49">
        <w:trPr>
          <w:gridAfter w:val="2"/>
          <w:wAfter w:w="17" w:type="dxa"/>
          <w:trHeight w:val="284"/>
          <w:jc w:val="center"/>
        </w:trPr>
        <w:tc>
          <w:tcPr>
            <w:tcW w:w="984" w:type="dxa"/>
            <w:shd w:val="clear" w:color="auto" w:fill="D9D9D9" w:themeFill="background1" w:themeFillShade="D9"/>
            <w:vAlign w:val="center"/>
          </w:tcPr>
          <w:p w14:paraId="0E3F0A20" w14:textId="77777777" w:rsidR="002B6593" w:rsidRPr="00E34A49" w:rsidRDefault="002B6593" w:rsidP="000F244D">
            <w:pPr>
              <w:spacing w:before="60" w:after="60" w:line="360" w:lineRule="auto"/>
              <w:ind w:left="142"/>
              <w:rPr>
                <w:b/>
              </w:rPr>
            </w:pPr>
            <w:r w:rsidRPr="00E34A49">
              <w:rPr>
                <w:b/>
              </w:rPr>
              <w:t>STT</w:t>
            </w:r>
          </w:p>
        </w:tc>
        <w:tc>
          <w:tcPr>
            <w:tcW w:w="1949" w:type="dxa"/>
            <w:shd w:val="clear" w:color="auto" w:fill="D9D9D9" w:themeFill="background1" w:themeFillShade="D9"/>
          </w:tcPr>
          <w:p w14:paraId="237437E2" w14:textId="77777777" w:rsidR="002B6593" w:rsidRPr="00E34A49" w:rsidRDefault="002B6593" w:rsidP="000F244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3C908CCD" w14:textId="77777777" w:rsidR="002B6593" w:rsidRPr="00E34A49" w:rsidRDefault="002B6593" w:rsidP="000F244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69454CD4" w14:textId="55C84674" w:rsidR="002B6593" w:rsidRPr="00E34A49" w:rsidRDefault="002B6593" w:rsidP="000F244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10767B0D" w14:textId="71FF46A0" w:rsidR="002B6593" w:rsidRPr="00E34A49" w:rsidRDefault="002B6593" w:rsidP="000F244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BE2115" w:rsidRPr="002B44C4" w14:paraId="008465F4" w14:textId="77777777" w:rsidTr="00E34A49">
        <w:trPr>
          <w:gridAfter w:val="2"/>
          <w:wAfter w:w="17" w:type="dxa"/>
          <w:trHeight w:val="284"/>
          <w:jc w:val="center"/>
        </w:trPr>
        <w:tc>
          <w:tcPr>
            <w:tcW w:w="984" w:type="dxa"/>
            <w:shd w:val="clear" w:color="auto" w:fill="auto"/>
            <w:vAlign w:val="center"/>
          </w:tcPr>
          <w:p w14:paraId="6019001F" w14:textId="51E05A0C" w:rsidR="00BE2115" w:rsidRPr="002B44C4" w:rsidRDefault="00BE2115" w:rsidP="00BE2115">
            <w:pPr>
              <w:spacing w:before="60" w:after="60" w:line="360" w:lineRule="auto"/>
              <w:ind w:left="142"/>
              <w:rPr>
                <w:b/>
              </w:rPr>
            </w:pPr>
            <w:r w:rsidRPr="002B44C4">
              <w:rPr>
                <w:b/>
              </w:rPr>
              <w:t>1</w:t>
            </w:r>
          </w:p>
        </w:tc>
        <w:tc>
          <w:tcPr>
            <w:tcW w:w="1949" w:type="dxa"/>
          </w:tcPr>
          <w:p w14:paraId="3A269069" w14:textId="5A8A5B6C" w:rsidR="00BE2115" w:rsidRPr="002B44C4" w:rsidRDefault="00BE2115" w:rsidP="00BE2115">
            <w:pPr>
              <w:keepLines/>
              <w:widowControl w:val="0"/>
              <w:pBdr>
                <w:top w:val="nil"/>
                <w:left w:val="nil"/>
                <w:bottom w:val="nil"/>
                <w:right w:val="nil"/>
                <w:between w:val="nil"/>
              </w:pBdr>
              <w:spacing w:before="60" w:after="60"/>
            </w:pPr>
            <w:r w:rsidRPr="002B44C4">
              <w:t>Tên tổn thất</w:t>
            </w:r>
          </w:p>
        </w:tc>
        <w:tc>
          <w:tcPr>
            <w:tcW w:w="1418" w:type="dxa"/>
          </w:tcPr>
          <w:p w14:paraId="747EDC3D" w14:textId="3C2C1093" w:rsidR="00BE2115" w:rsidRPr="002B44C4" w:rsidRDefault="00BE2115" w:rsidP="00BE2115">
            <w:pPr>
              <w:keepLines/>
              <w:widowControl w:val="0"/>
              <w:pBdr>
                <w:top w:val="nil"/>
                <w:left w:val="nil"/>
                <w:bottom w:val="nil"/>
                <w:right w:val="nil"/>
                <w:between w:val="nil"/>
              </w:pBdr>
              <w:spacing w:before="60" w:after="60"/>
            </w:pPr>
            <w:r w:rsidRPr="002B44C4">
              <w:t>Textbox</w:t>
            </w:r>
          </w:p>
        </w:tc>
        <w:tc>
          <w:tcPr>
            <w:tcW w:w="1044" w:type="dxa"/>
          </w:tcPr>
          <w:p w14:paraId="12E386DC" w14:textId="264B9856" w:rsidR="00BE2115" w:rsidRPr="002B44C4" w:rsidRDefault="00BE2115" w:rsidP="00E45DDC">
            <w:pPr>
              <w:keepLines/>
              <w:widowControl w:val="0"/>
              <w:pBdr>
                <w:top w:val="nil"/>
                <w:left w:val="nil"/>
                <w:bottom w:val="nil"/>
                <w:right w:val="nil"/>
                <w:between w:val="nil"/>
              </w:pBdr>
              <w:spacing w:before="60" w:after="60"/>
              <w:jc w:val="center"/>
            </w:pPr>
            <w:r>
              <w:t>Có</w:t>
            </w:r>
          </w:p>
        </w:tc>
        <w:tc>
          <w:tcPr>
            <w:tcW w:w="4112" w:type="dxa"/>
          </w:tcPr>
          <w:p w14:paraId="23796330" w14:textId="75B70835" w:rsidR="00BE2115" w:rsidRDefault="00DE2DEA" w:rsidP="00DE2DEA">
            <w:pPr>
              <w:pStyle w:val="ListParagraph"/>
              <w:keepLines/>
              <w:widowControl w:val="0"/>
              <w:numPr>
                <w:ilvl w:val="0"/>
                <w:numId w:val="6"/>
              </w:numPr>
              <w:pBdr>
                <w:top w:val="nil"/>
                <w:left w:val="nil"/>
                <w:bottom w:val="nil"/>
                <w:right w:val="nil"/>
                <w:between w:val="nil"/>
              </w:pBdr>
              <w:spacing w:before="60" w:after="60"/>
            </w:pPr>
            <w:r>
              <w:t>Ch</w:t>
            </w:r>
            <w:r w:rsidR="00525909">
              <w:t>o phép nhập</w:t>
            </w:r>
          </w:p>
          <w:p w14:paraId="41D41708" w14:textId="755C732A" w:rsidR="00525909" w:rsidRPr="002B44C4" w:rsidRDefault="00525909" w:rsidP="00D85614">
            <w:pPr>
              <w:pStyle w:val="ListParagraph"/>
              <w:keepLines/>
              <w:widowControl w:val="0"/>
              <w:numPr>
                <w:ilvl w:val="0"/>
                <w:numId w:val="6"/>
              </w:numPr>
              <w:pBdr>
                <w:top w:val="nil"/>
                <w:left w:val="nil"/>
                <w:bottom w:val="nil"/>
                <w:right w:val="nil"/>
                <w:between w:val="nil"/>
              </w:pBdr>
              <w:spacing w:before="60" w:after="60"/>
            </w:pPr>
            <w:r>
              <w:t>Giới hạn 2</w:t>
            </w:r>
            <w:r w:rsidR="00D85614">
              <w:t>5</w:t>
            </w:r>
            <w:r>
              <w:t xml:space="preserve">0 </w:t>
            </w:r>
            <w:r w:rsidR="00C05163">
              <w:t>ký tự</w:t>
            </w:r>
          </w:p>
        </w:tc>
      </w:tr>
      <w:tr w:rsidR="00427590" w:rsidRPr="002B44C4" w14:paraId="15A91F19" w14:textId="77777777" w:rsidTr="00E34A49">
        <w:trPr>
          <w:gridAfter w:val="2"/>
          <w:wAfter w:w="17" w:type="dxa"/>
          <w:trHeight w:val="284"/>
          <w:jc w:val="center"/>
        </w:trPr>
        <w:tc>
          <w:tcPr>
            <w:tcW w:w="984" w:type="dxa"/>
            <w:shd w:val="clear" w:color="auto" w:fill="auto"/>
            <w:vAlign w:val="center"/>
          </w:tcPr>
          <w:p w14:paraId="6134A185" w14:textId="73F855DC" w:rsidR="00427590" w:rsidRPr="002B44C4" w:rsidRDefault="00427590" w:rsidP="00427590">
            <w:pPr>
              <w:spacing w:before="60" w:after="60" w:line="360" w:lineRule="auto"/>
              <w:ind w:left="142"/>
              <w:rPr>
                <w:b/>
              </w:rPr>
            </w:pPr>
            <w:r w:rsidRPr="002B44C4">
              <w:rPr>
                <w:b/>
              </w:rPr>
              <w:t>2</w:t>
            </w:r>
          </w:p>
        </w:tc>
        <w:tc>
          <w:tcPr>
            <w:tcW w:w="1949" w:type="dxa"/>
          </w:tcPr>
          <w:p w14:paraId="3B2542D5" w14:textId="106ECDC2" w:rsidR="00427590" w:rsidRPr="002B44C4" w:rsidRDefault="00427590" w:rsidP="00427590">
            <w:pPr>
              <w:keepLines/>
              <w:widowControl w:val="0"/>
              <w:pBdr>
                <w:top w:val="nil"/>
                <w:left w:val="nil"/>
                <w:bottom w:val="nil"/>
                <w:right w:val="nil"/>
                <w:between w:val="nil"/>
              </w:pBdr>
              <w:spacing w:before="60" w:after="60"/>
            </w:pPr>
            <w:r w:rsidRPr="002B44C4">
              <w:t>Tên nhà đồng bảo hiểm</w:t>
            </w:r>
          </w:p>
        </w:tc>
        <w:tc>
          <w:tcPr>
            <w:tcW w:w="1418" w:type="dxa"/>
          </w:tcPr>
          <w:p w14:paraId="1F81C537" w14:textId="1AB43136"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0942FFC4" w14:textId="24EA31FB"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755472D2"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Cho phép nhập</w:t>
            </w:r>
          </w:p>
          <w:p w14:paraId="50778EAB" w14:textId="011C3211" w:rsidR="00427590" w:rsidRPr="002B44C4" w:rsidRDefault="00525909" w:rsidP="00D85614">
            <w:pPr>
              <w:pStyle w:val="ListParagraph"/>
              <w:keepLines/>
              <w:widowControl w:val="0"/>
              <w:numPr>
                <w:ilvl w:val="0"/>
                <w:numId w:val="6"/>
              </w:numPr>
              <w:pBdr>
                <w:top w:val="nil"/>
                <w:left w:val="nil"/>
                <w:bottom w:val="nil"/>
                <w:right w:val="nil"/>
                <w:between w:val="nil"/>
              </w:pBdr>
              <w:spacing w:before="60" w:after="60"/>
            </w:pPr>
            <w:r>
              <w:t xml:space="preserve">Giới hạn </w:t>
            </w:r>
            <w:r w:rsidR="00D85614">
              <w:t>50</w:t>
            </w:r>
            <w:r>
              <w:t xml:space="preserve">0 </w:t>
            </w:r>
            <w:r w:rsidR="00C05163">
              <w:t>ký tự</w:t>
            </w:r>
          </w:p>
        </w:tc>
      </w:tr>
      <w:tr w:rsidR="00427590" w:rsidRPr="002B44C4" w14:paraId="1364428C" w14:textId="77777777" w:rsidTr="00E34A49">
        <w:trPr>
          <w:gridAfter w:val="2"/>
          <w:wAfter w:w="17" w:type="dxa"/>
          <w:trHeight w:val="284"/>
          <w:jc w:val="center"/>
        </w:trPr>
        <w:tc>
          <w:tcPr>
            <w:tcW w:w="984" w:type="dxa"/>
            <w:shd w:val="clear" w:color="auto" w:fill="auto"/>
            <w:vAlign w:val="center"/>
          </w:tcPr>
          <w:p w14:paraId="41B32A69" w14:textId="48E71BEF" w:rsidR="00427590" w:rsidRPr="002B44C4" w:rsidRDefault="00427590" w:rsidP="00427590">
            <w:pPr>
              <w:spacing w:before="60" w:after="60" w:line="360" w:lineRule="auto"/>
              <w:ind w:left="142"/>
              <w:rPr>
                <w:b/>
              </w:rPr>
            </w:pPr>
            <w:r w:rsidRPr="002B44C4">
              <w:rPr>
                <w:b/>
              </w:rPr>
              <w:t>3</w:t>
            </w:r>
          </w:p>
        </w:tc>
        <w:tc>
          <w:tcPr>
            <w:tcW w:w="1949" w:type="dxa"/>
          </w:tcPr>
          <w:p w14:paraId="116EE373" w14:textId="68D7AE3C" w:rsidR="00427590" w:rsidRPr="002B44C4" w:rsidRDefault="00427590" w:rsidP="00427590">
            <w:pPr>
              <w:keepLines/>
              <w:widowControl w:val="0"/>
              <w:pBdr>
                <w:top w:val="nil"/>
                <w:left w:val="nil"/>
                <w:bottom w:val="nil"/>
                <w:right w:val="nil"/>
                <w:between w:val="nil"/>
              </w:pBdr>
              <w:spacing w:before="60" w:after="60"/>
            </w:pPr>
            <w:r w:rsidRPr="002B44C4">
              <w:t>Người thụ hưởng bảo hiểm</w:t>
            </w:r>
          </w:p>
        </w:tc>
        <w:tc>
          <w:tcPr>
            <w:tcW w:w="1418" w:type="dxa"/>
          </w:tcPr>
          <w:p w14:paraId="66187C6E" w14:textId="0DD0A3EF"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36BED173" w14:textId="478C1F9B"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1BDDD3E5"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Cho phép nhập</w:t>
            </w:r>
          </w:p>
          <w:p w14:paraId="546A7701" w14:textId="2E14A000" w:rsidR="00427590" w:rsidRPr="002B44C4" w:rsidRDefault="00525909" w:rsidP="00D85614">
            <w:pPr>
              <w:pStyle w:val="ListParagraph"/>
              <w:keepLines/>
              <w:widowControl w:val="0"/>
              <w:numPr>
                <w:ilvl w:val="0"/>
                <w:numId w:val="6"/>
              </w:numPr>
              <w:pBdr>
                <w:top w:val="nil"/>
                <w:left w:val="nil"/>
                <w:bottom w:val="nil"/>
                <w:right w:val="nil"/>
                <w:between w:val="nil"/>
              </w:pBdr>
              <w:spacing w:before="60" w:after="60"/>
            </w:pPr>
            <w:r>
              <w:t xml:space="preserve">Giới hạn </w:t>
            </w:r>
            <w:r w:rsidR="00D85614">
              <w:t>50</w:t>
            </w:r>
            <w:r>
              <w:t xml:space="preserve">0 </w:t>
            </w:r>
            <w:r w:rsidR="00C05163">
              <w:t>ký tự</w:t>
            </w:r>
          </w:p>
        </w:tc>
      </w:tr>
      <w:tr w:rsidR="00427590" w:rsidRPr="002B44C4" w14:paraId="18520820" w14:textId="77777777" w:rsidTr="00E34A49">
        <w:trPr>
          <w:gridAfter w:val="2"/>
          <w:wAfter w:w="17" w:type="dxa"/>
          <w:trHeight w:val="284"/>
          <w:jc w:val="center"/>
        </w:trPr>
        <w:tc>
          <w:tcPr>
            <w:tcW w:w="984" w:type="dxa"/>
            <w:shd w:val="clear" w:color="auto" w:fill="auto"/>
            <w:vAlign w:val="center"/>
          </w:tcPr>
          <w:p w14:paraId="40BBD2C3" w14:textId="2A3739F7" w:rsidR="00427590" w:rsidRPr="002B44C4" w:rsidRDefault="00427590" w:rsidP="00427590">
            <w:pPr>
              <w:spacing w:before="60" w:after="60" w:line="360" w:lineRule="auto"/>
              <w:ind w:left="142"/>
              <w:rPr>
                <w:b/>
              </w:rPr>
            </w:pPr>
            <w:r w:rsidRPr="002B44C4">
              <w:rPr>
                <w:b/>
              </w:rPr>
              <w:t>4</w:t>
            </w:r>
          </w:p>
        </w:tc>
        <w:tc>
          <w:tcPr>
            <w:tcW w:w="1949" w:type="dxa"/>
          </w:tcPr>
          <w:p w14:paraId="0091691F" w14:textId="04456267" w:rsidR="00427590" w:rsidRPr="002B44C4" w:rsidRDefault="00427590" w:rsidP="00427590">
            <w:pPr>
              <w:keepLines/>
              <w:widowControl w:val="0"/>
              <w:pBdr>
                <w:top w:val="nil"/>
                <w:left w:val="nil"/>
                <w:bottom w:val="nil"/>
                <w:right w:val="nil"/>
                <w:between w:val="nil"/>
              </w:pBdr>
              <w:spacing w:before="60" w:after="60"/>
            </w:pPr>
            <w:r w:rsidRPr="002B44C4">
              <w:t>Hợp đồng bảo hiểm</w:t>
            </w:r>
          </w:p>
        </w:tc>
        <w:tc>
          <w:tcPr>
            <w:tcW w:w="1418" w:type="dxa"/>
          </w:tcPr>
          <w:p w14:paraId="657A7B6A" w14:textId="182DCDF6"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37663809" w14:textId="65A56AB4"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DA16BC7"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Cho phép nhập</w:t>
            </w:r>
          </w:p>
          <w:p w14:paraId="26DD7158" w14:textId="1FD109AC" w:rsidR="00427590" w:rsidRPr="002B44C4" w:rsidRDefault="00525909" w:rsidP="00D85614">
            <w:pPr>
              <w:pStyle w:val="ListParagraph"/>
              <w:keepLines/>
              <w:widowControl w:val="0"/>
              <w:numPr>
                <w:ilvl w:val="0"/>
                <w:numId w:val="6"/>
              </w:numPr>
              <w:pBdr>
                <w:top w:val="nil"/>
                <w:left w:val="nil"/>
                <w:bottom w:val="nil"/>
                <w:right w:val="nil"/>
                <w:between w:val="nil"/>
              </w:pBdr>
              <w:spacing w:before="60" w:after="60"/>
            </w:pPr>
            <w:r>
              <w:t xml:space="preserve">Giới hạn </w:t>
            </w:r>
            <w:r w:rsidR="00D85614">
              <w:t>5</w:t>
            </w:r>
            <w:r>
              <w:t xml:space="preserve">0 </w:t>
            </w:r>
            <w:r w:rsidR="00C05163">
              <w:t>ký tự</w:t>
            </w:r>
          </w:p>
        </w:tc>
      </w:tr>
      <w:tr w:rsidR="00427590" w:rsidRPr="002B44C4" w14:paraId="4B81DD0E" w14:textId="77777777" w:rsidTr="00E34A49">
        <w:trPr>
          <w:gridAfter w:val="2"/>
          <w:wAfter w:w="17" w:type="dxa"/>
          <w:trHeight w:val="284"/>
          <w:jc w:val="center"/>
        </w:trPr>
        <w:tc>
          <w:tcPr>
            <w:tcW w:w="984" w:type="dxa"/>
            <w:shd w:val="clear" w:color="auto" w:fill="auto"/>
            <w:vAlign w:val="center"/>
          </w:tcPr>
          <w:p w14:paraId="1E0E6E39" w14:textId="3D5FD57A" w:rsidR="00427590" w:rsidRPr="002B44C4" w:rsidRDefault="00427590" w:rsidP="00427590">
            <w:pPr>
              <w:spacing w:before="60" w:after="60" w:line="360" w:lineRule="auto"/>
              <w:ind w:left="142"/>
              <w:rPr>
                <w:b/>
              </w:rPr>
            </w:pPr>
            <w:r w:rsidRPr="002B44C4">
              <w:rPr>
                <w:b/>
              </w:rPr>
              <w:t>5</w:t>
            </w:r>
          </w:p>
        </w:tc>
        <w:tc>
          <w:tcPr>
            <w:tcW w:w="1949" w:type="dxa"/>
          </w:tcPr>
          <w:p w14:paraId="2AA735D5" w14:textId="3E29578A" w:rsidR="00427590" w:rsidRPr="002B44C4" w:rsidRDefault="00427590" w:rsidP="00427590">
            <w:pPr>
              <w:keepLines/>
              <w:widowControl w:val="0"/>
              <w:pBdr>
                <w:top w:val="nil"/>
                <w:left w:val="nil"/>
                <w:bottom w:val="nil"/>
                <w:right w:val="nil"/>
                <w:between w:val="nil"/>
              </w:pBdr>
              <w:spacing w:before="60" w:after="60"/>
            </w:pPr>
            <w:r w:rsidRPr="002B44C4">
              <w:t>Số đơn bảo hiểm</w:t>
            </w:r>
          </w:p>
        </w:tc>
        <w:tc>
          <w:tcPr>
            <w:tcW w:w="1418" w:type="dxa"/>
          </w:tcPr>
          <w:p w14:paraId="6BC8FDE6" w14:textId="30430A72"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4A233A4F" w14:textId="15FB5CBA"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7EC0C31E" w14:textId="18AA387A" w:rsidR="00525909" w:rsidRDefault="00525909" w:rsidP="00525909">
            <w:pPr>
              <w:pStyle w:val="ListParagraph"/>
              <w:keepLines/>
              <w:widowControl w:val="0"/>
              <w:numPr>
                <w:ilvl w:val="0"/>
                <w:numId w:val="6"/>
              </w:numPr>
              <w:pBdr>
                <w:top w:val="nil"/>
                <w:left w:val="nil"/>
                <w:bottom w:val="nil"/>
                <w:right w:val="nil"/>
                <w:between w:val="nil"/>
              </w:pBdr>
              <w:spacing w:before="60" w:after="60"/>
            </w:pPr>
            <w:r w:rsidRPr="002B44C4">
              <w:t>Hiển thị thông tin số đơn bảo hiểm theo số đơn b</w:t>
            </w:r>
            <w:r w:rsidR="00D85614">
              <w:t>ảo hiểm ở tab khai báo tổn thất</w:t>
            </w:r>
          </w:p>
          <w:p w14:paraId="78769B79" w14:textId="08E9AD50" w:rsidR="00525909" w:rsidRDefault="00525909" w:rsidP="00525909">
            <w:pPr>
              <w:pStyle w:val="ListParagraph"/>
              <w:keepLines/>
              <w:widowControl w:val="0"/>
              <w:numPr>
                <w:ilvl w:val="0"/>
                <w:numId w:val="6"/>
              </w:numPr>
              <w:pBdr>
                <w:top w:val="nil"/>
                <w:left w:val="nil"/>
                <w:bottom w:val="nil"/>
                <w:right w:val="nil"/>
                <w:between w:val="nil"/>
              </w:pBdr>
              <w:spacing w:before="60" w:after="60"/>
            </w:pPr>
            <w:r>
              <w:t>Cho phép sửa</w:t>
            </w:r>
          </w:p>
          <w:p w14:paraId="18C15260" w14:textId="354E04E0" w:rsidR="00427590" w:rsidRPr="002B44C4" w:rsidRDefault="00525909" w:rsidP="00D85614">
            <w:pPr>
              <w:pStyle w:val="ListParagraph"/>
              <w:keepLines/>
              <w:widowControl w:val="0"/>
              <w:numPr>
                <w:ilvl w:val="0"/>
                <w:numId w:val="6"/>
              </w:numPr>
              <w:pBdr>
                <w:top w:val="nil"/>
                <w:left w:val="nil"/>
                <w:bottom w:val="nil"/>
                <w:right w:val="nil"/>
                <w:between w:val="nil"/>
              </w:pBdr>
              <w:spacing w:before="60" w:after="60"/>
            </w:pPr>
            <w:r>
              <w:t xml:space="preserve">Giới hạn </w:t>
            </w:r>
            <w:r w:rsidR="00D85614">
              <w:t>5</w:t>
            </w:r>
            <w:r>
              <w:t xml:space="preserve">0 </w:t>
            </w:r>
            <w:r w:rsidR="00C05163">
              <w:t>ký tự</w:t>
            </w:r>
          </w:p>
        </w:tc>
      </w:tr>
      <w:tr w:rsidR="00427590" w:rsidRPr="002B44C4" w14:paraId="0AF34072" w14:textId="77777777" w:rsidTr="00E34A49">
        <w:trPr>
          <w:gridAfter w:val="2"/>
          <w:wAfter w:w="17" w:type="dxa"/>
          <w:trHeight w:val="284"/>
          <w:jc w:val="center"/>
        </w:trPr>
        <w:tc>
          <w:tcPr>
            <w:tcW w:w="984" w:type="dxa"/>
            <w:shd w:val="clear" w:color="auto" w:fill="auto"/>
            <w:vAlign w:val="center"/>
          </w:tcPr>
          <w:p w14:paraId="500A340F" w14:textId="54885E6D" w:rsidR="00427590" w:rsidRPr="002B44C4" w:rsidRDefault="00427590" w:rsidP="00427590">
            <w:pPr>
              <w:spacing w:before="60" w:after="60" w:line="360" w:lineRule="auto"/>
              <w:ind w:left="142"/>
              <w:rPr>
                <w:b/>
              </w:rPr>
            </w:pPr>
            <w:r w:rsidRPr="002B44C4">
              <w:rPr>
                <w:b/>
              </w:rPr>
              <w:t>6</w:t>
            </w:r>
          </w:p>
        </w:tc>
        <w:tc>
          <w:tcPr>
            <w:tcW w:w="1949" w:type="dxa"/>
          </w:tcPr>
          <w:p w14:paraId="327BF25A" w14:textId="4B5DA6D3" w:rsidR="00427590" w:rsidRPr="002B44C4" w:rsidRDefault="00427590" w:rsidP="00427590">
            <w:pPr>
              <w:keepLines/>
              <w:widowControl w:val="0"/>
              <w:pBdr>
                <w:top w:val="nil"/>
                <w:left w:val="nil"/>
                <w:bottom w:val="nil"/>
                <w:right w:val="nil"/>
                <w:between w:val="nil"/>
              </w:pBdr>
              <w:spacing w:before="60" w:after="60"/>
            </w:pPr>
            <w:r w:rsidRPr="002B44C4">
              <w:t>Số SĐBS</w:t>
            </w:r>
          </w:p>
        </w:tc>
        <w:tc>
          <w:tcPr>
            <w:tcW w:w="1418" w:type="dxa"/>
          </w:tcPr>
          <w:p w14:paraId="580D246F" w14:textId="16F4741C"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1A1E8088" w14:textId="6720FD2C"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033082C8" w14:textId="55815716" w:rsidR="00427590" w:rsidRDefault="00427590" w:rsidP="00525909">
            <w:pPr>
              <w:pStyle w:val="ListParagraph"/>
              <w:keepLines/>
              <w:widowControl w:val="0"/>
              <w:numPr>
                <w:ilvl w:val="0"/>
                <w:numId w:val="6"/>
              </w:numPr>
              <w:pBdr>
                <w:top w:val="nil"/>
                <w:left w:val="nil"/>
                <w:bottom w:val="nil"/>
                <w:right w:val="nil"/>
                <w:between w:val="nil"/>
              </w:pBdr>
              <w:spacing w:before="60" w:after="60"/>
            </w:pPr>
            <w:r w:rsidRPr="002B44C4">
              <w:t xml:space="preserve">Hiển thị thông tin SĐBS theo số SĐBS ở tab khai báo tổn </w:t>
            </w:r>
            <w:r w:rsidR="00525909">
              <w:t>thất</w:t>
            </w:r>
          </w:p>
          <w:p w14:paraId="4360DABE" w14:textId="7A5988CB" w:rsidR="00525909" w:rsidRDefault="00525909" w:rsidP="00525909">
            <w:pPr>
              <w:pStyle w:val="ListParagraph"/>
              <w:keepLines/>
              <w:widowControl w:val="0"/>
              <w:numPr>
                <w:ilvl w:val="0"/>
                <w:numId w:val="6"/>
              </w:numPr>
              <w:pBdr>
                <w:top w:val="nil"/>
                <w:left w:val="nil"/>
                <w:bottom w:val="nil"/>
                <w:right w:val="nil"/>
                <w:between w:val="nil"/>
              </w:pBdr>
              <w:spacing w:before="60" w:after="60"/>
            </w:pPr>
            <w:r>
              <w:t>Cho phép sửa</w:t>
            </w:r>
          </w:p>
          <w:p w14:paraId="0B3BA9F1" w14:textId="408ACC62" w:rsidR="00525909" w:rsidRPr="002B44C4" w:rsidRDefault="00525909" w:rsidP="00C05163">
            <w:pPr>
              <w:pStyle w:val="ListParagraph"/>
              <w:keepLines/>
              <w:widowControl w:val="0"/>
              <w:numPr>
                <w:ilvl w:val="0"/>
                <w:numId w:val="6"/>
              </w:numPr>
              <w:pBdr>
                <w:top w:val="nil"/>
                <w:left w:val="nil"/>
                <w:bottom w:val="nil"/>
                <w:right w:val="nil"/>
                <w:between w:val="nil"/>
              </w:pBdr>
              <w:spacing w:before="60" w:after="60"/>
            </w:pPr>
            <w:r>
              <w:t xml:space="preserve">Giới hạn </w:t>
            </w:r>
            <w:r w:rsidR="00C05163">
              <w:t>5</w:t>
            </w:r>
            <w:r>
              <w:t xml:space="preserve">0 </w:t>
            </w:r>
            <w:r w:rsidR="00C05163">
              <w:t>ký tự</w:t>
            </w:r>
          </w:p>
        </w:tc>
      </w:tr>
      <w:tr w:rsidR="00427590" w:rsidRPr="002B44C4" w14:paraId="4456CEEF" w14:textId="77777777" w:rsidTr="00E34A49">
        <w:trPr>
          <w:gridAfter w:val="2"/>
          <w:wAfter w:w="17" w:type="dxa"/>
          <w:trHeight w:val="284"/>
          <w:jc w:val="center"/>
        </w:trPr>
        <w:tc>
          <w:tcPr>
            <w:tcW w:w="984" w:type="dxa"/>
            <w:shd w:val="clear" w:color="auto" w:fill="auto"/>
            <w:vAlign w:val="center"/>
          </w:tcPr>
          <w:p w14:paraId="5FD5C9D3" w14:textId="4C7A0FA8" w:rsidR="00427590" w:rsidRPr="002B44C4" w:rsidRDefault="00427590" w:rsidP="00427590">
            <w:pPr>
              <w:spacing w:before="60" w:after="60" w:line="360" w:lineRule="auto"/>
              <w:ind w:left="142"/>
              <w:rPr>
                <w:b/>
              </w:rPr>
            </w:pPr>
            <w:r w:rsidRPr="002B44C4">
              <w:rPr>
                <w:b/>
              </w:rPr>
              <w:t>7</w:t>
            </w:r>
          </w:p>
        </w:tc>
        <w:tc>
          <w:tcPr>
            <w:tcW w:w="1949" w:type="dxa"/>
          </w:tcPr>
          <w:p w14:paraId="27AC9518" w14:textId="4290E686" w:rsidR="00427590" w:rsidRPr="002B44C4" w:rsidRDefault="00427590" w:rsidP="00427590">
            <w:pPr>
              <w:keepLines/>
              <w:widowControl w:val="0"/>
              <w:pBdr>
                <w:top w:val="nil"/>
                <w:left w:val="nil"/>
                <w:bottom w:val="nil"/>
                <w:right w:val="nil"/>
                <w:between w:val="nil"/>
              </w:pBdr>
              <w:spacing w:before="60" w:after="60"/>
            </w:pPr>
            <w:r w:rsidRPr="002B44C4">
              <w:t>COI/COE</w:t>
            </w:r>
          </w:p>
        </w:tc>
        <w:tc>
          <w:tcPr>
            <w:tcW w:w="1418" w:type="dxa"/>
          </w:tcPr>
          <w:p w14:paraId="22E093B6" w14:textId="3B170E98"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68EA8DC0" w14:textId="779D6443"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E097CAE"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Cho phép nhập</w:t>
            </w:r>
          </w:p>
          <w:p w14:paraId="1C8F665D" w14:textId="6380B7EE" w:rsidR="00427590" w:rsidRPr="002B44C4" w:rsidRDefault="00525909" w:rsidP="00C05163">
            <w:pPr>
              <w:pStyle w:val="ListParagraph"/>
              <w:keepLines/>
              <w:widowControl w:val="0"/>
              <w:numPr>
                <w:ilvl w:val="0"/>
                <w:numId w:val="6"/>
              </w:numPr>
              <w:pBdr>
                <w:top w:val="nil"/>
                <w:left w:val="nil"/>
                <w:bottom w:val="nil"/>
                <w:right w:val="nil"/>
                <w:between w:val="nil"/>
              </w:pBdr>
              <w:spacing w:before="60" w:after="60"/>
            </w:pPr>
            <w:r>
              <w:t xml:space="preserve">Giới hạn </w:t>
            </w:r>
            <w:r w:rsidR="00C05163">
              <w:t>5</w:t>
            </w:r>
            <w:r>
              <w:t xml:space="preserve">0 </w:t>
            </w:r>
            <w:r w:rsidR="00C05163">
              <w:t>ký tự</w:t>
            </w:r>
          </w:p>
        </w:tc>
      </w:tr>
      <w:tr w:rsidR="00427590" w:rsidRPr="002B44C4" w14:paraId="4884C2FB" w14:textId="77777777" w:rsidTr="00E34A49">
        <w:trPr>
          <w:gridAfter w:val="2"/>
          <w:wAfter w:w="17" w:type="dxa"/>
          <w:trHeight w:val="284"/>
          <w:jc w:val="center"/>
        </w:trPr>
        <w:tc>
          <w:tcPr>
            <w:tcW w:w="984" w:type="dxa"/>
            <w:shd w:val="clear" w:color="auto" w:fill="auto"/>
            <w:vAlign w:val="center"/>
          </w:tcPr>
          <w:p w14:paraId="514D75CC" w14:textId="51916C77" w:rsidR="00427590" w:rsidRPr="002B44C4" w:rsidRDefault="00427590" w:rsidP="00427590">
            <w:pPr>
              <w:spacing w:before="60" w:after="60" w:line="360" w:lineRule="auto"/>
              <w:ind w:left="142"/>
              <w:rPr>
                <w:b/>
              </w:rPr>
            </w:pPr>
            <w:r w:rsidRPr="002B44C4">
              <w:rPr>
                <w:b/>
              </w:rPr>
              <w:t>8</w:t>
            </w:r>
          </w:p>
        </w:tc>
        <w:tc>
          <w:tcPr>
            <w:tcW w:w="1949" w:type="dxa"/>
          </w:tcPr>
          <w:p w14:paraId="23ACFE2F" w14:textId="5D3C7ED2" w:rsidR="00427590" w:rsidRPr="002B44C4" w:rsidRDefault="00427590" w:rsidP="00427590">
            <w:pPr>
              <w:keepLines/>
              <w:widowControl w:val="0"/>
              <w:pBdr>
                <w:top w:val="nil"/>
                <w:left w:val="nil"/>
                <w:bottom w:val="nil"/>
                <w:right w:val="nil"/>
                <w:between w:val="nil"/>
              </w:pBdr>
              <w:spacing w:before="60" w:after="60"/>
            </w:pPr>
            <w:r w:rsidRPr="002B44C4">
              <w:t>Bảo hành mở rộng</w:t>
            </w:r>
          </w:p>
        </w:tc>
        <w:tc>
          <w:tcPr>
            <w:tcW w:w="1418" w:type="dxa"/>
          </w:tcPr>
          <w:p w14:paraId="3EA01A34" w14:textId="7E97AE70"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6673CFA0" w14:textId="6C1C5207"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5182B958"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Cho phép nhập</w:t>
            </w:r>
          </w:p>
          <w:p w14:paraId="1F1A2186" w14:textId="604FB513" w:rsidR="00427590" w:rsidRPr="002B44C4" w:rsidRDefault="00525909" w:rsidP="00E45DDC">
            <w:pPr>
              <w:pStyle w:val="ListParagraph"/>
              <w:keepLines/>
              <w:widowControl w:val="0"/>
              <w:numPr>
                <w:ilvl w:val="0"/>
                <w:numId w:val="6"/>
              </w:numPr>
              <w:pBdr>
                <w:top w:val="nil"/>
                <w:left w:val="nil"/>
                <w:bottom w:val="nil"/>
                <w:right w:val="nil"/>
                <w:between w:val="nil"/>
              </w:pBdr>
              <w:spacing w:before="60" w:after="60"/>
            </w:pPr>
            <w:r>
              <w:t xml:space="preserve">Giới hạn </w:t>
            </w:r>
            <w:r w:rsidR="00CB29BD">
              <w:t>1</w:t>
            </w:r>
            <w:r>
              <w:t xml:space="preserve">00 </w:t>
            </w:r>
            <w:r w:rsidR="00C05163">
              <w:t>ký tự</w:t>
            </w:r>
          </w:p>
        </w:tc>
      </w:tr>
      <w:tr w:rsidR="00427590" w:rsidRPr="002B44C4" w14:paraId="76AA46E5" w14:textId="77777777" w:rsidTr="00E34A49">
        <w:trPr>
          <w:gridAfter w:val="2"/>
          <w:wAfter w:w="17" w:type="dxa"/>
          <w:trHeight w:val="284"/>
          <w:jc w:val="center"/>
        </w:trPr>
        <w:tc>
          <w:tcPr>
            <w:tcW w:w="984" w:type="dxa"/>
            <w:shd w:val="clear" w:color="auto" w:fill="auto"/>
            <w:vAlign w:val="center"/>
          </w:tcPr>
          <w:p w14:paraId="283904F5" w14:textId="5FC60F4B" w:rsidR="00427590" w:rsidRPr="002B44C4" w:rsidRDefault="00427590" w:rsidP="00427590">
            <w:pPr>
              <w:spacing w:before="60" w:after="60" w:line="360" w:lineRule="auto"/>
              <w:ind w:left="142"/>
              <w:rPr>
                <w:b/>
              </w:rPr>
            </w:pPr>
            <w:r w:rsidRPr="002B44C4">
              <w:rPr>
                <w:b/>
              </w:rPr>
              <w:t>9</w:t>
            </w:r>
          </w:p>
        </w:tc>
        <w:tc>
          <w:tcPr>
            <w:tcW w:w="1949" w:type="dxa"/>
          </w:tcPr>
          <w:p w14:paraId="2E7FE274" w14:textId="1D63A005" w:rsidR="00427590" w:rsidRPr="002B44C4" w:rsidRDefault="00427590" w:rsidP="00427590">
            <w:pPr>
              <w:keepLines/>
              <w:widowControl w:val="0"/>
              <w:pBdr>
                <w:top w:val="nil"/>
                <w:left w:val="nil"/>
                <w:bottom w:val="nil"/>
                <w:right w:val="nil"/>
                <w:between w:val="nil"/>
              </w:pBdr>
              <w:spacing w:before="60" w:after="60"/>
            </w:pPr>
            <w:r w:rsidRPr="002B44C4">
              <w:t xml:space="preserve">Thời hạn </w:t>
            </w:r>
            <w:r>
              <w:t>hồi tố</w:t>
            </w:r>
          </w:p>
        </w:tc>
        <w:tc>
          <w:tcPr>
            <w:tcW w:w="1418" w:type="dxa"/>
          </w:tcPr>
          <w:p w14:paraId="7B1F3F7F" w14:textId="59DDBEAE" w:rsidR="00427590" w:rsidRPr="002B44C4" w:rsidRDefault="00427590" w:rsidP="00427590">
            <w:pPr>
              <w:keepLines/>
              <w:widowControl w:val="0"/>
              <w:pBdr>
                <w:top w:val="nil"/>
                <w:left w:val="nil"/>
                <w:bottom w:val="nil"/>
                <w:right w:val="nil"/>
                <w:between w:val="nil"/>
              </w:pBdr>
              <w:spacing w:before="60" w:after="60"/>
            </w:pPr>
            <w:r w:rsidRPr="002B44C4">
              <w:t>Datetime</w:t>
            </w:r>
          </w:p>
        </w:tc>
        <w:tc>
          <w:tcPr>
            <w:tcW w:w="1044" w:type="dxa"/>
          </w:tcPr>
          <w:p w14:paraId="545998B9" w14:textId="1583C1C5"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EAB5290"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Cho phép nhập</w:t>
            </w:r>
          </w:p>
          <w:p w14:paraId="78D3F6A6" w14:textId="6B5A1C32" w:rsidR="00427590" w:rsidRPr="002B44C4" w:rsidRDefault="00525909" w:rsidP="00E45DDC">
            <w:pPr>
              <w:pStyle w:val="ListParagraph"/>
              <w:numPr>
                <w:ilvl w:val="0"/>
                <w:numId w:val="6"/>
              </w:numPr>
            </w:pPr>
            <w:r>
              <w:t xml:space="preserve">Địng </w:t>
            </w:r>
            <w:r w:rsidR="00427590" w:rsidRPr="002B44C4">
              <w:t>dạng dd/mm/yyyy</w:t>
            </w:r>
            <w:r>
              <w:t xml:space="preserve"> hh:mm</w:t>
            </w:r>
          </w:p>
        </w:tc>
      </w:tr>
      <w:tr w:rsidR="00427590" w:rsidRPr="002B44C4" w14:paraId="622C2257" w14:textId="77777777" w:rsidTr="00E34A49">
        <w:trPr>
          <w:gridAfter w:val="2"/>
          <w:wAfter w:w="17" w:type="dxa"/>
          <w:trHeight w:val="284"/>
          <w:jc w:val="center"/>
        </w:trPr>
        <w:tc>
          <w:tcPr>
            <w:tcW w:w="984" w:type="dxa"/>
            <w:shd w:val="clear" w:color="auto" w:fill="auto"/>
            <w:vAlign w:val="center"/>
          </w:tcPr>
          <w:p w14:paraId="7D6EC47C" w14:textId="6F7A4266" w:rsidR="00427590" w:rsidRPr="002B44C4" w:rsidRDefault="00427590" w:rsidP="00427590">
            <w:pPr>
              <w:spacing w:before="60" w:after="60" w:line="360" w:lineRule="auto"/>
              <w:ind w:left="142"/>
              <w:rPr>
                <w:b/>
              </w:rPr>
            </w:pPr>
            <w:r w:rsidRPr="002B44C4">
              <w:rPr>
                <w:b/>
              </w:rPr>
              <w:t>10</w:t>
            </w:r>
          </w:p>
        </w:tc>
        <w:tc>
          <w:tcPr>
            <w:tcW w:w="1949" w:type="dxa"/>
          </w:tcPr>
          <w:p w14:paraId="1D74CEA5" w14:textId="0D16D6B2" w:rsidR="00427590" w:rsidRPr="002B44C4" w:rsidRDefault="00427590" w:rsidP="00427590">
            <w:pPr>
              <w:keepLines/>
              <w:widowControl w:val="0"/>
              <w:pBdr>
                <w:top w:val="nil"/>
                <w:left w:val="nil"/>
                <w:bottom w:val="nil"/>
                <w:right w:val="nil"/>
                <w:between w:val="nil"/>
              </w:pBdr>
              <w:spacing w:before="60" w:after="60"/>
            </w:pPr>
            <w:r w:rsidRPr="002B44C4">
              <w:t>Ngày đầu BH</w:t>
            </w:r>
          </w:p>
        </w:tc>
        <w:tc>
          <w:tcPr>
            <w:tcW w:w="1418" w:type="dxa"/>
          </w:tcPr>
          <w:p w14:paraId="252864B0" w14:textId="490E255F" w:rsidR="00427590" w:rsidRPr="002B44C4" w:rsidRDefault="00427590" w:rsidP="00427590">
            <w:pPr>
              <w:keepLines/>
              <w:widowControl w:val="0"/>
              <w:pBdr>
                <w:top w:val="nil"/>
                <w:left w:val="nil"/>
                <w:bottom w:val="nil"/>
                <w:right w:val="nil"/>
                <w:between w:val="nil"/>
              </w:pBdr>
              <w:spacing w:before="60" w:after="60"/>
            </w:pPr>
            <w:r w:rsidRPr="002B44C4">
              <w:t>Datetime</w:t>
            </w:r>
          </w:p>
        </w:tc>
        <w:tc>
          <w:tcPr>
            <w:tcW w:w="1044" w:type="dxa"/>
          </w:tcPr>
          <w:p w14:paraId="4947B956" w14:textId="7AAD5357"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3FE14AB0" w14:textId="7AF88E91" w:rsidR="00427590" w:rsidRDefault="00427590" w:rsidP="00525909">
            <w:pPr>
              <w:pStyle w:val="ListParagraph"/>
              <w:keepLines/>
              <w:widowControl w:val="0"/>
              <w:numPr>
                <w:ilvl w:val="0"/>
                <w:numId w:val="6"/>
              </w:numPr>
              <w:pBdr>
                <w:top w:val="nil"/>
                <w:left w:val="nil"/>
                <w:bottom w:val="nil"/>
                <w:right w:val="nil"/>
                <w:between w:val="nil"/>
              </w:pBdr>
              <w:spacing w:before="60" w:after="60"/>
            </w:pPr>
            <w:r w:rsidRPr="002B44C4">
              <w:t>Hiển thị thông tin ngày đầu BH theo thông tin đã khai báo ở tab khai báo tổn thất</w:t>
            </w:r>
            <w:r w:rsidR="00525909">
              <w:t>.</w:t>
            </w:r>
          </w:p>
          <w:p w14:paraId="56D3DE7C" w14:textId="4B246083"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phép sửa </w:t>
            </w:r>
          </w:p>
          <w:p w14:paraId="19AB7820" w14:textId="5DD52B22" w:rsidR="00525909" w:rsidRPr="002B44C4" w:rsidRDefault="00525909" w:rsidP="00E45DDC">
            <w:pPr>
              <w:pStyle w:val="ListParagraph"/>
              <w:keepLines/>
              <w:widowControl w:val="0"/>
              <w:numPr>
                <w:ilvl w:val="0"/>
                <w:numId w:val="6"/>
              </w:numPr>
              <w:pBdr>
                <w:top w:val="nil"/>
                <w:left w:val="nil"/>
                <w:bottom w:val="nil"/>
                <w:right w:val="nil"/>
                <w:between w:val="nil"/>
              </w:pBdr>
              <w:spacing w:before="60" w:after="60"/>
            </w:pPr>
            <w:r>
              <w:t xml:space="preserve">Địng </w:t>
            </w:r>
            <w:r w:rsidRPr="002B44C4">
              <w:t>dạng dd/mm/yyyy</w:t>
            </w:r>
            <w:r>
              <w:t xml:space="preserve"> hh:mm</w:t>
            </w:r>
          </w:p>
        </w:tc>
      </w:tr>
      <w:tr w:rsidR="00427590" w:rsidRPr="002B44C4" w14:paraId="5ABBA40A" w14:textId="77777777" w:rsidTr="00E34A49">
        <w:trPr>
          <w:gridAfter w:val="2"/>
          <w:wAfter w:w="17" w:type="dxa"/>
          <w:trHeight w:val="284"/>
          <w:jc w:val="center"/>
        </w:trPr>
        <w:tc>
          <w:tcPr>
            <w:tcW w:w="984" w:type="dxa"/>
            <w:shd w:val="clear" w:color="auto" w:fill="auto"/>
            <w:vAlign w:val="center"/>
          </w:tcPr>
          <w:p w14:paraId="522E3EB8" w14:textId="505178B5" w:rsidR="00427590" w:rsidRPr="002B44C4" w:rsidRDefault="00427590" w:rsidP="00427590">
            <w:pPr>
              <w:spacing w:before="60" w:after="60" w:line="360" w:lineRule="auto"/>
              <w:ind w:left="142"/>
              <w:rPr>
                <w:b/>
              </w:rPr>
            </w:pPr>
            <w:r w:rsidRPr="002B44C4">
              <w:rPr>
                <w:b/>
              </w:rPr>
              <w:t>11</w:t>
            </w:r>
          </w:p>
        </w:tc>
        <w:tc>
          <w:tcPr>
            <w:tcW w:w="1949" w:type="dxa"/>
          </w:tcPr>
          <w:p w14:paraId="5328EDE3" w14:textId="3CB1F2B3" w:rsidR="00427590" w:rsidRPr="002B44C4" w:rsidRDefault="00427590" w:rsidP="00427590">
            <w:pPr>
              <w:keepLines/>
              <w:widowControl w:val="0"/>
              <w:pBdr>
                <w:top w:val="nil"/>
                <w:left w:val="nil"/>
                <w:bottom w:val="nil"/>
                <w:right w:val="nil"/>
                <w:between w:val="nil"/>
              </w:pBdr>
              <w:spacing w:before="60" w:after="60"/>
            </w:pPr>
            <w:r w:rsidRPr="002B44C4">
              <w:t>Ngày cuối BH</w:t>
            </w:r>
          </w:p>
        </w:tc>
        <w:tc>
          <w:tcPr>
            <w:tcW w:w="1418" w:type="dxa"/>
          </w:tcPr>
          <w:p w14:paraId="643AFD85" w14:textId="63F73E77" w:rsidR="00427590" w:rsidRPr="002B44C4" w:rsidRDefault="00427590" w:rsidP="00427590">
            <w:pPr>
              <w:keepLines/>
              <w:widowControl w:val="0"/>
              <w:pBdr>
                <w:top w:val="nil"/>
                <w:left w:val="nil"/>
                <w:bottom w:val="nil"/>
                <w:right w:val="nil"/>
                <w:between w:val="nil"/>
              </w:pBdr>
              <w:spacing w:before="60" w:after="60"/>
            </w:pPr>
            <w:r w:rsidRPr="002B44C4">
              <w:t>Datetime</w:t>
            </w:r>
          </w:p>
        </w:tc>
        <w:tc>
          <w:tcPr>
            <w:tcW w:w="1044" w:type="dxa"/>
          </w:tcPr>
          <w:p w14:paraId="4B510ACC" w14:textId="66633A52"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D2B8AED" w14:textId="2C8239CD" w:rsidR="00427590" w:rsidRDefault="00427590" w:rsidP="00CB29BD">
            <w:pPr>
              <w:pStyle w:val="ListParagraph"/>
              <w:keepLines/>
              <w:widowControl w:val="0"/>
              <w:numPr>
                <w:ilvl w:val="0"/>
                <w:numId w:val="6"/>
              </w:numPr>
              <w:pBdr>
                <w:top w:val="nil"/>
                <w:left w:val="nil"/>
                <w:bottom w:val="nil"/>
                <w:right w:val="nil"/>
                <w:between w:val="nil"/>
              </w:pBdr>
              <w:spacing w:before="60" w:after="60"/>
            </w:pPr>
            <w:r w:rsidRPr="002B44C4">
              <w:t>Hiển thị thông tin ngày cuối BH theo thông tin đã khai báo ở tab khai báo tổn</w:t>
            </w:r>
            <w:r w:rsidR="00CB29BD">
              <w:t>.</w:t>
            </w:r>
          </w:p>
          <w:p w14:paraId="623B1EC1" w14:textId="77777777" w:rsidR="00CB29BD" w:rsidRDefault="00CB29BD" w:rsidP="00CB29BD">
            <w:pPr>
              <w:pStyle w:val="ListParagraph"/>
              <w:keepLines/>
              <w:widowControl w:val="0"/>
              <w:numPr>
                <w:ilvl w:val="0"/>
                <w:numId w:val="6"/>
              </w:numPr>
              <w:pBdr>
                <w:top w:val="nil"/>
                <w:left w:val="nil"/>
                <w:bottom w:val="nil"/>
                <w:right w:val="nil"/>
                <w:between w:val="nil"/>
              </w:pBdr>
              <w:spacing w:before="60" w:after="60"/>
            </w:pPr>
            <w:r>
              <w:t xml:space="preserve">Cho phép sửa </w:t>
            </w:r>
          </w:p>
          <w:p w14:paraId="461CD246" w14:textId="1117C6EE" w:rsidR="00CB29BD" w:rsidRPr="002B44C4" w:rsidRDefault="00CB29BD" w:rsidP="00E45DDC">
            <w:pPr>
              <w:pStyle w:val="ListParagraph"/>
              <w:keepLines/>
              <w:widowControl w:val="0"/>
              <w:numPr>
                <w:ilvl w:val="0"/>
                <w:numId w:val="6"/>
              </w:numPr>
              <w:pBdr>
                <w:top w:val="nil"/>
                <w:left w:val="nil"/>
                <w:bottom w:val="nil"/>
                <w:right w:val="nil"/>
                <w:between w:val="nil"/>
              </w:pBdr>
              <w:spacing w:before="60" w:after="60"/>
            </w:pPr>
            <w:r>
              <w:t xml:space="preserve">Địng </w:t>
            </w:r>
            <w:r w:rsidRPr="002B44C4">
              <w:t>dạng dd/mm/yyyy</w:t>
            </w:r>
            <w:r>
              <w:t xml:space="preserve"> hh:mm</w:t>
            </w:r>
          </w:p>
        </w:tc>
      </w:tr>
      <w:tr w:rsidR="00427590" w:rsidRPr="002B44C4" w14:paraId="1CB96D35" w14:textId="77777777" w:rsidTr="00E34A49">
        <w:trPr>
          <w:gridAfter w:val="2"/>
          <w:wAfter w:w="17" w:type="dxa"/>
          <w:trHeight w:val="284"/>
          <w:jc w:val="center"/>
        </w:trPr>
        <w:tc>
          <w:tcPr>
            <w:tcW w:w="984" w:type="dxa"/>
            <w:shd w:val="clear" w:color="auto" w:fill="auto"/>
            <w:vAlign w:val="center"/>
          </w:tcPr>
          <w:p w14:paraId="6B9100F3" w14:textId="1F293EEC" w:rsidR="00427590" w:rsidRPr="002B44C4" w:rsidRDefault="00427590" w:rsidP="00427590">
            <w:pPr>
              <w:spacing w:before="60" w:after="60" w:line="360" w:lineRule="auto"/>
              <w:ind w:left="142"/>
              <w:rPr>
                <w:b/>
              </w:rPr>
            </w:pPr>
            <w:r w:rsidRPr="002B44C4">
              <w:rPr>
                <w:b/>
              </w:rPr>
              <w:lastRenderedPageBreak/>
              <w:t>12</w:t>
            </w:r>
          </w:p>
        </w:tc>
        <w:tc>
          <w:tcPr>
            <w:tcW w:w="1949" w:type="dxa"/>
          </w:tcPr>
          <w:p w14:paraId="34DE6B01" w14:textId="76CC2F8D" w:rsidR="00427590" w:rsidRPr="002B44C4" w:rsidRDefault="00427590" w:rsidP="00427590">
            <w:pPr>
              <w:keepLines/>
              <w:widowControl w:val="0"/>
              <w:pBdr>
                <w:top w:val="nil"/>
                <w:left w:val="nil"/>
                <w:bottom w:val="nil"/>
                <w:right w:val="nil"/>
                <w:between w:val="nil"/>
              </w:pBdr>
              <w:spacing w:before="60" w:after="60"/>
            </w:pPr>
            <w:r w:rsidRPr="002B44C4">
              <w:t>Số lần tổn thất trong thời hạn Đơn/HĐBH</w:t>
            </w:r>
          </w:p>
        </w:tc>
        <w:tc>
          <w:tcPr>
            <w:tcW w:w="1418" w:type="dxa"/>
          </w:tcPr>
          <w:p w14:paraId="53BBE199" w14:textId="479D286E" w:rsidR="00427590" w:rsidRPr="002B44C4" w:rsidRDefault="00427590" w:rsidP="00427590">
            <w:pPr>
              <w:keepLines/>
              <w:widowControl w:val="0"/>
              <w:pBdr>
                <w:top w:val="nil"/>
                <w:left w:val="nil"/>
                <w:bottom w:val="nil"/>
                <w:right w:val="nil"/>
                <w:between w:val="nil"/>
              </w:pBdr>
              <w:spacing w:before="60" w:after="60"/>
            </w:pPr>
            <w:r w:rsidRPr="002B44C4">
              <w:t>Number</w:t>
            </w:r>
          </w:p>
        </w:tc>
        <w:tc>
          <w:tcPr>
            <w:tcW w:w="1044" w:type="dxa"/>
          </w:tcPr>
          <w:p w14:paraId="5A90E14A" w14:textId="07C1569A"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02F9EFD0" w14:textId="5DFEE003" w:rsidR="00CB29BD" w:rsidRDefault="00CB29BD" w:rsidP="00CB29BD">
            <w:pPr>
              <w:pStyle w:val="ListParagraph"/>
              <w:keepLines/>
              <w:widowControl w:val="0"/>
              <w:numPr>
                <w:ilvl w:val="0"/>
                <w:numId w:val="6"/>
              </w:numPr>
              <w:pBdr>
                <w:top w:val="nil"/>
                <w:left w:val="nil"/>
                <w:bottom w:val="nil"/>
                <w:right w:val="nil"/>
                <w:between w:val="nil"/>
              </w:pBdr>
              <w:spacing w:before="60" w:after="60"/>
            </w:pPr>
            <w:r>
              <w:t>Cho phép nhập (số nguyên dương)</w:t>
            </w:r>
          </w:p>
          <w:p w14:paraId="69CA9B6C" w14:textId="46B88F1C" w:rsidR="00427590" w:rsidRPr="002B44C4" w:rsidRDefault="00CB29BD" w:rsidP="00E45DDC">
            <w:pPr>
              <w:pStyle w:val="ListParagraph"/>
              <w:numPr>
                <w:ilvl w:val="0"/>
                <w:numId w:val="6"/>
              </w:numPr>
            </w:pPr>
            <w:r>
              <w:t xml:space="preserve">Giới hạn 10 </w:t>
            </w:r>
            <w:r w:rsidR="00C05163">
              <w:t>ký tự</w:t>
            </w:r>
          </w:p>
        </w:tc>
      </w:tr>
      <w:tr w:rsidR="00427590" w:rsidRPr="002B44C4" w14:paraId="7B2C527B" w14:textId="77777777" w:rsidTr="00E34A49">
        <w:trPr>
          <w:gridAfter w:val="2"/>
          <w:wAfter w:w="17" w:type="dxa"/>
          <w:trHeight w:val="284"/>
          <w:jc w:val="center"/>
        </w:trPr>
        <w:tc>
          <w:tcPr>
            <w:tcW w:w="984" w:type="dxa"/>
            <w:shd w:val="clear" w:color="auto" w:fill="auto"/>
            <w:vAlign w:val="center"/>
          </w:tcPr>
          <w:p w14:paraId="352B340A" w14:textId="300B84B9" w:rsidR="00427590" w:rsidRPr="002B44C4" w:rsidRDefault="00427590" w:rsidP="00427590">
            <w:pPr>
              <w:spacing w:before="60" w:after="60" w:line="360" w:lineRule="auto"/>
              <w:ind w:left="142"/>
              <w:rPr>
                <w:b/>
              </w:rPr>
            </w:pPr>
            <w:r w:rsidRPr="002B44C4">
              <w:rPr>
                <w:b/>
              </w:rPr>
              <w:t>13</w:t>
            </w:r>
          </w:p>
        </w:tc>
        <w:tc>
          <w:tcPr>
            <w:tcW w:w="1949" w:type="dxa"/>
          </w:tcPr>
          <w:p w14:paraId="557835E7" w14:textId="728FEF88" w:rsidR="00427590" w:rsidRPr="002B44C4" w:rsidRDefault="00427590" w:rsidP="00427590">
            <w:pPr>
              <w:keepLines/>
              <w:widowControl w:val="0"/>
              <w:pBdr>
                <w:top w:val="nil"/>
                <w:left w:val="nil"/>
                <w:bottom w:val="nil"/>
                <w:right w:val="nil"/>
                <w:between w:val="nil"/>
              </w:pBdr>
              <w:spacing w:before="60" w:after="60"/>
            </w:pPr>
            <w:r w:rsidRPr="002B44C4">
              <w:t>Tổng số phí BH</w:t>
            </w:r>
          </w:p>
        </w:tc>
        <w:tc>
          <w:tcPr>
            <w:tcW w:w="1418" w:type="dxa"/>
          </w:tcPr>
          <w:p w14:paraId="7FB8C9B0" w14:textId="5CAC29F0" w:rsidR="00427590" w:rsidRPr="002B44C4" w:rsidRDefault="00427590" w:rsidP="00427590">
            <w:pPr>
              <w:keepLines/>
              <w:widowControl w:val="0"/>
              <w:pBdr>
                <w:top w:val="nil"/>
                <w:left w:val="nil"/>
                <w:bottom w:val="nil"/>
                <w:right w:val="nil"/>
                <w:between w:val="nil"/>
              </w:pBdr>
              <w:spacing w:before="60" w:after="60"/>
            </w:pPr>
            <w:r w:rsidRPr="002B44C4">
              <w:t>Number</w:t>
            </w:r>
          </w:p>
        </w:tc>
        <w:tc>
          <w:tcPr>
            <w:tcW w:w="1044" w:type="dxa"/>
          </w:tcPr>
          <w:p w14:paraId="7529B7E8" w14:textId="1F23FA42"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36163C34" w14:textId="4B2B847E" w:rsidR="00CB29BD" w:rsidRDefault="00CB29BD" w:rsidP="00CB29BD">
            <w:pPr>
              <w:pStyle w:val="ListParagraph"/>
              <w:keepLines/>
              <w:widowControl w:val="0"/>
              <w:numPr>
                <w:ilvl w:val="0"/>
                <w:numId w:val="6"/>
              </w:numPr>
              <w:pBdr>
                <w:top w:val="nil"/>
                <w:left w:val="nil"/>
                <w:bottom w:val="nil"/>
                <w:right w:val="nil"/>
                <w:between w:val="nil"/>
              </w:pBdr>
              <w:spacing w:before="60" w:after="60"/>
            </w:pPr>
            <w:r>
              <w:t>Cho phép nhập (số nguyên dương)</w:t>
            </w:r>
          </w:p>
          <w:p w14:paraId="6F1E5EEB" w14:textId="1BC9521C" w:rsidR="00427590" w:rsidRPr="002B44C4" w:rsidRDefault="00CB29BD" w:rsidP="00C05163">
            <w:pPr>
              <w:pStyle w:val="ListParagraph"/>
              <w:numPr>
                <w:ilvl w:val="0"/>
                <w:numId w:val="6"/>
              </w:numPr>
            </w:pPr>
            <w:r>
              <w:t xml:space="preserve">Giới hạn </w:t>
            </w:r>
            <w:r w:rsidR="00C05163">
              <w:t>15</w:t>
            </w:r>
            <w:r>
              <w:t xml:space="preserve"> </w:t>
            </w:r>
            <w:r w:rsidR="00C05163">
              <w:t>ký tự</w:t>
            </w:r>
          </w:p>
        </w:tc>
      </w:tr>
      <w:tr w:rsidR="00427590" w:rsidRPr="002B44C4" w14:paraId="04256D8F" w14:textId="77777777" w:rsidTr="00E34A49">
        <w:trPr>
          <w:gridAfter w:val="2"/>
          <w:wAfter w:w="17" w:type="dxa"/>
          <w:trHeight w:val="284"/>
          <w:jc w:val="center"/>
        </w:trPr>
        <w:tc>
          <w:tcPr>
            <w:tcW w:w="984" w:type="dxa"/>
            <w:shd w:val="clear" w:color="auto" w:fill="auto"/>
            <w:vAlign w:val="center"/>
          </w:tcPr>
          <w:p w14:paraId="6E653549" w14:textId="2058A3D5" w:rsidR="00427590" w:rsidRPr="002B44C4" w:rsidRDefault="00427590" w:rsidP="00427590">
            <w:pPr>
              <w:spacing w:before="60" w:after="60" w:line="360" w:lineRule="auto"/>
              <w:ind w:left="142"/>
              <w:rPr>
                <w:b/>
              </w:rPr>
            </w:pPr>
            <w:r w:rsidRPr="002B44C4">
              <w:rPr>
                <w:b/>
              </w:rPr>
              <w:t>14</w:t>
            </w:r>
          </w:p>
        </w:tc>
        <w:tc>
          <w:tcPr>
            <w:tcW w:w="1949" w:type="dxa"/>
          </w:tcPr>
          <w:p w14:paraId="3BBA346B" w14:textId="0011662A" w:rsidR="00427590" w:rsidRPr="002B44C4" w:rsidRDefault="00427590" w:rsidP="00427590">
            <w:pPr>
              <w:keepLines/>
              <w:widowControl w:val="0"/>
              <w:pBdr>
                <w:top w:val="nil"/>
                <w:left w:val="nil"/>
                <w:bottom w:val="nil"/>
                <w:right w:val="nil"/>
                <w:between w:val="nil"/>
              </w:pBdr>
              <w:spacing w:before="60" w:after="60"/>
            </w:pPr>
            <w:r w:rsidRPr="002B44C4">
              <w:t>Tổng phí BH thực nộp</w:t>
            </w:r>
          </w:p>
        </w:tc>
        <w:tc>
          <w:tcPr>
            <w:tcW w:w="1418" w:type="dxa"/>
          </w:tcPr>
          <w:p w14:paraId="7179D34C" w14:textId="53D1D6EB" w:rsidR="00427590" w:rsidRPr="002B44C4" w:rsidRDefault="00427590" w:rsidP="00427590">
            <w:pPr>
              <w:keepLines/>
              <w:widowControl w:val="0"/>
              <w:pBdr>
                <w:top w:val="nil"/>
                <w:left w:val="nil"/>
                <w:bottom w:val="nil"/>
                <w:right w:val="nil"/>
                <w:between w:val="nil"/>
              </w:pBdr>
              <w:spacing w:before="60" w:after="60"/>
            </w:pPr>
            <w:r w:rsidRPr="002B44C4">
              <w:t>Number</w:t>
            </w:r>
          </w:p>
        </w:tc>
        <w:tc>
          <w:tcPr>
            <w:tcW w:w="1044" w:type="dxa"/>
          </w:tcPr>
          <w:p w14:paraId="6259C428" w14:textId="4244852D"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2A4DAD86" w14:textId="4FE6D97A" w:rsidR="00CB29BD" w:rsidRDefault="00CB29BD" w:rsidP="00CB29BD">
            <w:pPr>
              <w:pStyle w:val="ListParagraph"/>
              <w:keepLines/>
              <w:widowControl w:val="0"/>
              <w:numPr>
                <w:ilvl w:val="0"/>
                <w:numId w:val="6"/>
              </w:numPr>
              <w:pBdr>
                <w:top w:val="nil"/>
                <w:left w:val="nil"/>
                <w:bottom w:val="nil"/>
                <w:right w:val="nil"/>
                <w:between w:val="nil"/>
              </w:pBdr>
              <w:spacing w:before="60" w:after="60"/>
            </w:pPr>
            <w:r>
              <w:t>Cho phép nhập (Số nguyên dương)</w:t>
            </w:r>
          </w:p>
          <w:p w14:paraId="69ABF00F" w14:textId="6FAF3A15" w:rsidR="00427590" w:rsidRPr="002B44C4" w:rsidRDefault="00CB29BD" w:rsidP="00C05163">
            <w:pPr>
              <w:pStyle w:val="ListParagraph"/>
              <w:numPr>
                <w:ilvl w:val="0"/>
                <w:numId w:val="6"/>
              </w:numPr>
            </w:pPr>
            <w:r>
              <w:t xml:space="preserve">Giới hạn </w:t>
            </w:r>
            <w:r w:rsidR="00C05163">
              <w:t>15</w:t>
            </w:r>
            <w:r>
              <w:t xml:space="preserve"> </w:t>
            </w:r>
            <w:r w:rsidR="00C05163">
              <w:t>ký tự</w:t>
            </w:r>
          </w:p>
        </w:tc>
      </w:tr>
      <w:tr w:rsidR="00427590" w:rsidRPr="002B44C4" w14:paraId="1155A53C" w14:textId="77777777" w:rsidTr="00E34A49">
        <w:trPr>
          <w:gridAfter w:val="2"/>
          <w:wAfter w:w="17" w:type="dxa"/>
          <w:trHeight w:val="284"/>
          <w:jc w:val="center"/>
        </w:trPr>
        <w:tc>
          <w:tcPr>
            <w:tcW w:w="984" w:type="dxa"/>
            <w:shd w:val="clear" w:color="auto" w:fill="auto"/>
            <w:vAlign w:val="center"/>
          </w:tcPr>
          <w:p w14:paraId="2AE8AEF6" w14:textId="34EE4092" w:rsidR="00427590" w:rsidRPr="002B44C4" w:rsidRDefault="00427590" w:rsidP="00427590">
            <w:pPr>
              <w:spacing w:before="60" w:after="60" w:line="360" w:lineRule="auto"/>
              <w:ind w:left="142"/>
              <w:rPr>
                <w:b/>
              </w:rPr>
            </w:pPr>
            <w:r w:rsidRPr="002B44C4">
              <w:rPr>
                <w:b/>
              </w:rPr>
              <w:t>15</w:t>
            </w:r>
          </w:p>
        </w:tc>
        <w:tc>
          <w:tcPr>
            <w:tcW w:w="1949" w:type="dxa"/>
          </w:tcPr>
          <w:p w14:paraId="3B8CED0F" w14:textId="0CDDAEAA" w:rsidR="00427590" w:rsidRPr="002B44C4" w:rsidRDefault="00427590" w:rsidP="00427590">
            <w:pPr>
              <w:keepLines/>
              <w:widowControl w:val="0"/>
              <w:pBdr>
                <w:top w:val="nil"/>
                <w:left w:val="nil"/>
                <w:bottom w:val="nil"/>
                <w:right w:val="nil"/>
                <w:between w:val="nil"/>
              </w:pBdr>
              <w:spacing w:before="60" w:after="60"/>
            </w:pPr>
            <w:r w:rsidRPr="002B44C4">
              <w:t>Đối tượng bị tổn thất</w:t>
            </w:r>
          </w:p>
        </w:tc>
        <w:tc>
          <w:tcPr>
            <w:tcW w:w="1418" w:type="dxa"/>
          </w:tcPr>
          <w:p w14:paraId="286F1C30" w14:textId="522E3FC2"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78437DE5" w14:textId="59B5E8F6"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7BEBB481" w14:textId="2788C0B5" w:rsidR="00427590" w:rsidRDefault="00427590" w:rsidP="00CB29BD">
            <w:pPr>
              <w:pStyle w:val="ListParagraph"/>
              <w:keepLines/>
              <w:widowControl w:val="0"/>
              <w:numPr>
                <w:ilvl w:val="0"/>
                <w:numId w:val="6"/>
              </w:numPr>
              <w:pBdr>
                <w:top w:val="nil"/>
                <w:left w:val="nil"/>
                <w:bottom w:val="nil"/>
                <w:right w:val="nil"/>
                <w:between w:val="nil"/>
              </w:pBdr>
              <w:spacing w:before="60" w:after="60"/>
            </w:pPr>
            <w:r w:rsidRPr="002B44C4">
              <w:t>Hiển thị thông tin đối tượng bị tổn thất theo thông tin đã khai báo ở tab khai báo tổn thất</w:t>
            </w:r>
            <w:r w:rsidR="00CB29BD">
              <w:t>.</w:t>
            </w:r>
          </w:p>
          <w:p w14:paraId="0AC2B49F" w14:textId="77777777" w:rsidR="00CB29BD" w:rsidRDefault="00CB29BD" w:rsidP="00CB29BD">
            <w:pPr>
              <w:pStyle w:val="ListParagraph"/>
              <w:keepLines/>
              <w:widowControl w:val="0"/>
              <w:numPr>
                <w:ilvl w:val="0"/>
                <w:numId w:val="6"/>
              </w:numPr>
              <w:pBdr>
                <w:top w:val="nil"/>
                <w:left w:val="nil"/>
                <w:bottom w:val="nil"/>
                <w:right w:val="nil"/>
                <w:between w:val="nil"/>
              </w:pBdr>
              <w:spacing w:before="60" w:after="60"/>
            </w:pPr>
            <w:r>
              <w:t>Cho phép sửa</w:t>
            </w:r>
          </w:p>
          <w:p w14:paraId="499918B5" w14:textId="08D18E8C" w:rsidR="00CB29BD" w:rsidRPr="002B44C4" w:rsidRDefault="00CB29BD" w:rsidP="00C05163">
            <w:pPr>
              <w:pStyle w:val="ListParagraph"/>
              <w:keepLines/>
              <w:widowControl w:val="0"/>
              <w:numPr>
                <w:ilvl w:val="0"/>
                <w:numId w:val="6"/>
              </w:numPr>
              <w:pBdr>
                <w:top w:val="nil"/>
                <w:left w:val="nil"/>
                <w:bottom w:val="nil"/>
                <w:right w:val="nil"/>
                <w:between w:val="nil"/>
              </w:pBdr>
              <w:spacing w:before="60" w:after="60"/>
            </w:pPr>
            <w:r>
              <w:t>Giới hạn 2</w:t>
            </w:r>
            <w:r w:rsidR="00C05163">
              <w:t>5</w:t>
            </w:r>
            <w:r>
              <w:t xml:space="preserve">0 </w:t>
            </w:r>
            <w:r w:rsidR="00C05163">
              <w:t>ký tự</w:t>
            </w:r>
          </w:p>
        </w:tc>
      </w:tr>
      <w:tr w:rsidR="00427590" w:rsidRPr="002B44C4" w14:paraId="7B83DF4F" w14:textId="77777777" w:rsidTr="00E34A49">
        <w:trPr>
          <w:gridAfter w:val="2"/>
          <w:wAfter w:w="17" w:type="dxa"/>
          <w:trHeight w:val="284"/>
          <w:jc w:val="center"/>
        </w:trPr>
        <w:tc>
          <w:tcPr>
            <w:tcW w:w="984" w:type="dxa"/>
            <w:shd w:val="clear" w:color="auto" w:fill="auto"/>
            <w:vAlign w:val="center"/>
          </w:tcPr>
          <w:p w14:paraId="1DB09B3B" w14:textId="547B300E" w:rsidR="00427590" w:rsidRPr="002B44C4" w:rsidRDefault="00427590" w:rsidP="00427590">
            <w:pPr>
              <w:spacing w:before="60" w:after="60" w:line="360" w:lineRule="auto"/>
              <w:ind w:left="142"/>
              <w:rPr>
                <w:b/>
              </w:rPr>
            </w:pPr>
            <w:r w:rsidRPr="002B44C4">
              <w:rPr>
                <w:b/>
              </w:rPr>
              <w:t>16</w:t>
            </w:r>
          </w:p>
        </w:tc>
        <w:tc>
          <w:tcPr>
            <w:tcW w:w="1949" w:type="dxa"/>
          </w:tcPr>
          <w:p w14:paraId="1B3FF543" w14:textId="76BCA6F4" w:rsidR="00427590" w:rsidRPr="002B44C4" w:rsidRDefault="00427590" w:rsidP="00427590">
            <w:pPr>
              <w:keepLines/>
              <w:widowControl w:val="0"/>
              <w:pBdr>
                <w:top w:val="nil"/>
                <w:left w:val="nil"/>
                <w:bottom w:val="nil"/>
                <w:right w:val="nil"/>
                <w:between w:val="nil"/>
              </w:pBdr>
              <w:spacing w:before="60" w:after="60"/>
            </w:pPr>
            <w:r w:rsidRPr="002B44C4">
              <w:t>Ngày nhận tổn thất</w:t>
            </w:r>
          </w:p>
        </w:tc>
        <w:tc>
          <w:tcPr>
            <w:tcW w:w="1418" w:type="dxa"/>
          </w:tcPr>
          <w:p w14:paraId="7FB0C21C" w14:textId="4455AA4F" w:rsidR="00427590" w:rsidRPr="002B44C4" w:rsidRDefault="00CB29BD" w:rsidP="00427590">
            <w:pPr>
              <w:keepLines/>
              <w:widowControl w:val="0"/>
              <w:pBdr>
                <w:top w:val="nil"/>
                <w:left w:val="nil"/>
                <w:bottom w:val="nil"/>
                <w:right w:val="nil"/>
                <w:between w:val="nil"/>
              </w:pBdr>
              <w:spacing w:before="60" w:after="60"/>
            </w:pPr>
            <w:r>
              <w:t>Datetime</w:t>
            </w:r>
          </w:p>
        </w:tc>
        <w:tc>
          <w:tcPr>
            <w:tcW w:w="1044" w:type="dxa"/>
          </w:tcPr>
          <w:p w14:paraId="035974B9" w14:textId="32B70880"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108645EB" w14:textId="25736846" w:rsidR="00427590" w:rsidRDefault="00427590" w:rsidP="00CB29BD">
            <w:pPr>
              <w:pStyle w:val="ListParagraph"/>
              <w:keepLines/>
              <w:widowControl w:val="0"/>
              <w:numPr>
                <w:ilvl w:val="0"/>
                <w:numId w:val="6"/>
              </w:numPr>
              <w:pBdr>
                <w:top w:val="nil"/>
                <w:left w:val="nil"/>
                <w:bottom w:val="nil"/>
                <w:right w:val="nil"/>
                <w:between w:val="nil"/>
              </w:pBdr>
              <w:spacing w:before="60" w:after="60"/>
            </w:pPr>
            <w:r w:rsidRPr="002B44C4">
              <w:t>Hiển thị thông tin ngày nhận tổn thất theo thông tin thời gian tiếp nhận đã khai báo ở tab khai báo tổn thất</w:t>
            </w:r>
            <w:r w:rsidR="00CB29BD">
              <w:t>.</w:t>
            </w:r>
          </w:p>
          <w:p w14:paraId="6C88693A" w14:textId="77777777" w:rsidR="00CB29BD" w:rsidRDefault="00CB29BD" w:rsidP="00CB29BD">
            <w:pPr>
              <w:pStyle w:val="ListParagraph"/>
              <w:keepLines/>
              <w:widowControl w:val="0"/>
              <w:numPr>
                <w:ilvl w:val="0"/>
                <w:numId w:val="6"/>
              </w:numPr>
              <w:pBdr>
                <w:top w:val="nil"/>
                <w:left w:val="nil"/>
                <w:bottom w:val="nil"/>
                <w:right w:val="nil"/>
                <w:between w:val="nil"/>
              </w:pBdr>
              <w:spacing w:before="60" w:after="60"/>
            </w:pPr>
            <w:r>
              <w:t>Cho phép sửa lại.</w:t>
            </w:r>
          </w:p>
          <w:p w14:paraId="3B13A3E8" w14:textId="1A8240BD" w:rsidR="00CB29BD" w:rsidRPr="002B44C4" w:rsidRDefault="00CB29BD" w:rsidP="00E45DDC">
            <w:pPr>
              <w:pStyle w:val="ListParagraph"/>
              <w:keepLines/>
              <w:widowControl w:val="0"/>
              <w:numPr>
                <w:ilvl w:val="0"/>
                <w:numId w:val="6"/>
              </w:numPr>
              <w:pBdr>
                <w:top w:val="nil"/>
                <w:left w:val="nil"/>
                <w:bottom w:val="nil"/>
                <w:right w:val="nil"/>
                <w:between w:val="nil"/>
              </w:pBdr>
              <w:spacing w:before="60" w:after="60"/>
            </w:pPr>
            <w:r>
              <w:t xml:space="preserve">Định dạng </w:t>
            </w:r>
            <w:r w:rsidRPr="002B44C4">
              <w:t>dd/mm/yyyy</w:t>
            </w:r>
            <w:r>
              <w:t xml:space="preserve"> hh:mm</w:t>
            </w:r>
          </w:p>
        </w:tc>
      </w:tr>
      <w:tr w:rsidR="00427590" w:rsidRPr="002B44C4" w14:paraId="3DE93263" w14:textId="77777777" w:rsidTr="00E34A49">
        <w:trPr>
          <w:gridAfter w:val="2"/>
          <w:wAfter w:w="17" w:type="dxa"/>
          <w:trHeight w:val="284"/>
          <w:jc w:val="center"/>
        </w:trPr>
        <w:tc>
          <w:tcPr>
            <w:tcW w:w="984" w:type="dxa"/>
            <w:shd w:val="clear" w:color="auto" w:fill="auto"/>
            <w:vAlign w:val="center"/>
          </w:tcPr>
          <w:p w14:paraId="0D1AC659" w14:textId="1BD60B70" w:rsidR="00427590" w:rsidRPr="002B44C4" w:rsidRDefault="00427590" w:rsidP="00427590">
            <w:pPr>
              <w:spacing w:before="60" w:after="60" w:line="360" w:lineRule="auto"/>
              <w:ind w:left="142"/>
              <w:rPr>
                <w:b/>
              </w:rPr>
            </w:pPr>
            <w:r w:rsidRPr="002B44C4">
              <w:rPr>
                <w:b/>
              </w:rPr>
              <w:t>17</w:t>
            </w:r>
          </w:p>
        </w:tc>
        <w:tc>
          <w:tcPr>
            <w:tcW w:w="1949" w:type="dxa"/>
          </w:tcPr>
          <w:p w14:paraId="5738067E" w14:textId="5BF7A3CC" w:rsidR="00427590" w:rsidRPr="002B44C4" w:rsidRDefault="00427590" w:rsidP="00427590">
            <w:pPr>
              <w:keepLines/>
              <w:widowControl w:val="0"/>
              <w:pBdr>
                <w:top w:val="nil"/>
                <w:left w:val="nil"/>
                <w:bottom w:val="nil"/>
                <w:right w:val="nil"/>
                <w:between w:val="nil"/>
              </w:pBdr>
              <w:spacing w:before="60" w:after="60"/>
            </w:pPr>
            <w:r w:rsidRPr="002B44C4">
              <w:t>Ước lượng tổn thất</w:t>
            </w:r>
          </w:p>
        </w:tc>
        <w:tc>
          <w:tcPr>
            <w:tcW w:w="1418" w:type="dxa"/>
          </w:tcPr>
          <w:p w14:paraId="1B5DF887" w14:textId="55224617" w:rsidR="00427590" w:rsidRPr="002B44C4" w:rsidRDefault="00C05163" w:rsidP="00427590">
            <w:pPr>
              <w:keepLines/>
              <w:widowControl w:val="0"/>
              <w:pBdr>
                <w:top w:val="nil"/>
                <w:left w:val="nil"/>
                <w:bottom w:val="nil"/>
                <w:right w:val="nil"/>
                <w:between w:val="nil"/>
              </w:pBdr>
              <w:spacing w:before="60" w:after="60"/>
            </w:pPr>
            <w:r>
              <w:t>Number</w:t>
            </w:r>
          </w:p>
        </w:tc>
        <w:tc>
          <w:tcPr>
            <w:tcW w:w="1044" w:type="dxa"/>
          </w:tcPr>
          <w:p w14:paraId="303D0111" w14:textId="32CDD5E4"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223FBB1E" w14:textId="57741B85" w:rsidR="00427590" w:rsidRDefault="00427590" w:rsidP="00CB29BD">
            <w:pPr>
              <w:pStyle w:val="ListParagraph"/>
              <w:keepLines/>
              <w:widowControl w:val="0"/>
              <w:numPr>
                <w:ilvl w:val="0"/>
                <w:numId w:val="6"/>
              </w:numPr>
              <w:pBdr>
                <w:top w:val="nil"/>
                <w:left w:val="nil"/>
                <w:bottom w:val="nil"/>
                <w:right w:val="nil"/>
                <w:between w:val="nil"/>
              </w:pBdr>
              <w:spacing w:before="60" w:after="60"/>
            </w:pPr>
            <w:r w:rsidRPr="002B44C4">
              <w:t>Hiển thị thông tin ước lượng tổn thất theo thông tin đã khai báo ở tab khai báo tổn thất</w:t>
            </w:r>
            <w:r w:rsidR="00CB29BD">
              <w:t>.</w:t>
            </w:r>
          </w:p>
          <w:p w14:paraId="14BBB1D8" w14:textId="525DAC25" w:rsidR="00CB29BD" w:rsidRDefault="00CB29BD" w:rsidP="00CB29BD">
            <w:pPr>
              <w:pStyle w:val="ListParagraph"/>
              <w:keepLines/>
              <w:widowControl w:val="0"/>
              <w:numPr>
                <w:ilvl w:val="0"/>
                <w:numId w:val="6"/>
              </w:numPr>
              <w:pBdr>
                <w:top w:val="nil"/>
                <w:left w:val="nil"/>
                <w:bottom w:val="nil"/>
                <w:right w:val="nil"/>
                <w:between w:val="nil"/>
              </w:pBdr>
              <w:spacing w:before="60" w:after="60"/>
            </w:pPr>
            <w:r>
              <w:t>Cho phép sửa (số nguyên dương)</w:t>
            </w:r>
          </w:p>
          <w:p w14:paraId="7F1403F8" w14:textId="0A9585BE" w:rsidR="00CB29BD" w:rsidRPr="002B44C4" w:rsidRDefault="00CB29BD" w:rsidP="00C05163">
            <w:pPr>
              <w:pStyle w:val="ListParagraph"/>
              <w:keepLines/>
              <w:widowControl w:val="0"/>
              <w:numPr>
                <w:ilvl w:val="0"/>
                <w:numId w:val="6"/>
              </w:numPr>
              <w:pBdr>
                <w:top w:val="nil"/>
                <w:left w:val="nil"/>
                <w:bottom w:val="nil"/>
                <w:right w:val="nil"/>
                <w:between w:val="nil"/>
              </w:pBdr>
              <w:spacing w:before="60" w:after="60"/>
            </w:pPr>
            <w:r>
              <w:t xml:space="preserve">Giới hạn </w:t>
            </w:r>
            <w:r w:rsidR="00C05163">
              <w:t>15</w:t>
            </w:r>
            <w:r>
              <w:t xml:space="preserve"> </w:t>
            </w:r>
            <w:r w:rsidR="00C05163">
              <w:t>ký tự</w:t>
            </w:r>
          </w:p>
        </w:tc>
      </w:tr>
      <w:tr w:rsidR="00427590" w:rsidRPr="002B44C4" w14:paraId="606B35FB" w14:textId="77777777" w:rsidTr="00E34A49">
        <w:trPr>
          <w:gridAfter w:val="2"/>
          <w:wAfter w:w="17" w:type="dxa"/>
          <w:trHeight w:val="284"/>
          <w:jc w:val="center"/>
        </w:trPr>
        <w:tc>
          <w:tcPr>
            <w:tcW w:w="984" w:type="dxa"/>
            <w:shd w:val="clear" w:color="auto" w:fill="auto"/>
            <w:vAlign w:val="center"/>
          </w:tcPr>
          <w:p w14:paraId="363ECC05" w14:textId="4D3AC3DD" w:rsidR="00427590" w:rsidRPr="002B44C4" w:rsidRDefault="00427590" w:rsidP="00427590">
            <w:pPr>
              <w:spacing w:before="60" w:after="60" w:line="360" w:lineRule="auto"/>
              <w:ind w:left="142"/>
              <w:rPr>
                <w:b/>
              </w:rPr>
            </w:pPr>
            <w:r w:rsidRPr="002B44C4">
              <w:rPr>
                <w:b/>
              </w:rPr>
              <w:t>18</w:t>
            </w:r>
          </w:p>
        </w:tc>
        <w:tc>
          <w:tcPr>
            <w:tcW w:w="1949" w:type="dxa"/>
          </w:tcPr>
          <w:p w14:paraId="22259D4E" w14:textId="4618BCB5" w:rsidR="00427590" w:rsidRPr="002B44C4" w:rsidRDefault="00427590" w:rsidP="00427590">
            <w:pPr>
              <w:keepLines/>
              <w:widowControl w:val="0"/>
              <w:pBdr>
                <w:top w:val="nil"/>
                <w:left w:val="nil"/>
                <w:bottom w:val="nil"/>
                <w:right w:val="nil"/>
                <w:between w:val="nil"/>
              </w:pBdr>
              <w:spacing w:before="60" w:after="60"/>
            </w:pPr>
            <w:r w:rsidRPr="002B44C4">
              <w:t>Địa điểm xảy ra tổn thất</w:t>
            </w:r>
          </w:p>
        </w:tc>
        <w:tc>
          <w:tcPr>
            <w:tcW w:w="1418" w:type="dxa"/>
          </w:tcPr>
          <w:p w14:paraId="181089BD" w14:textId="57313444"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6066ADE4" w14:textId="1D9358EF"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54CF1568" w14:textId="1C50B235" w:rsidR="00427590" w:rsidRDefault="00427590" w:rsidP="00801D5B">
            <w:pPr>
              <w:pStyle w:val="ListParagraph"/>
              <w:keepLines/>
              <w:widowControl w:val="0"/>
              <w:numPr>
                <w:ilvl w:val="0"/>
                <w:numId w:val="6"/>
              </w:numPr>
              <w:pBdr>
                <w:top w:val="nil"/>
                <w:left w:val="nil"/>
                <w:bottom w:val="nil"/>
                <w:right w:val="nil"/>
                <w:between w:val="nil"/>
              </w:pBdr>
              <w:spacing w:before="60" w:after="60"/>
            </w:pPr>
            <w:r w:rsidRPr="002B44C4">
              <w:t xml:space="preserve">Hiển thị thông tin địa điểm xảy ra tổn thất theo thông tin đã khai báo ở tab khai báo tổn </w:t>
            </w:r>
            <w:r w:rsidR="00801D5B">
              <w:t>thất.</w:t>
            </w:r>
          </w:p>
          <w:p w14:paraId="554E7D9C" w14:textId="77777777" w:rsidR="00801D5B" w:rsidRDefault="00801D5B" w:rsidP="00801D5B">
            <w:pPr>
              <w:pStyle w:val="ListParagraph"/>
              <w:keepLines/>
              <w:widowControl w:val="0"/>
              <w:numPr>
                <w:ilvl w:val="0"/>
                <w:numId w:val="6"/>
              </w:numPr>
              <w:pBdr>
                <w:top w:val="nil"/>
                <w:left w:val="nil"/>
                <w:bottom w:val="nil"/>
                <w:right w:val="nil"/>
                <w:between w:val="nil"/>
              </w:pBdr>
              <w:spacing w:before="60" w:after="60"/>
            </w:pPr>
            <w:r>
              <w:t>Cho phép sửa</w:t>
            </w:r>
          </w:p>
          <w:p w14:paraId="4D80C750" w14:textId="436F3313" w:rsidR="00801D5B" w:rsidRPr="002B44C4" w:rsidRDefault="00801D5B" w:rsidP="00C05163">
            <w:pPr>
              <w:pStyle w:val="ListParagraph"/>
              <w:keepLines/>
              <w:widowControl w:val="0"/>
              <w:numPr>
                <w:ilvl w:val="0"/>
                <w:numId w:val="6"/>
              </w:numPr>
              <w:pBdr>
                <w:top w:val="nil"/>
                <w:left w:val="nil"/>
                <w:bottom w:val="nil"/>
                <w:right w:val="nil"/>
                <w:between w:val="nil"/>
              </w:pBdr>
              <w:spacing w:before="60" w:after="60"/>
            </w:pPr>
            <w:r>
              <w:t xml:space="preserve">Giới hạn </w:t>
            </w:r>
            <w:r w:rsidR="00C05163">
              <w:t>5</w:t>
            </w:r>
            <w:r>
              <w:t xml:space="preserve">00 </w:t>
            </w:r>
            <w:r w:rsidR="00C05163">
              <w:t>ký tự</w:t>
            </w:r>
          </w:p>
        </w:tc>
      </w:tr>
      <w:tr w:rsidR="00427590" w:rsidRPr="002B44C4" w14:paraId="255C6E66" w14:textId="77777777" w:rsidTr="00E34A49">
        <w:trPr>
          <w:gridAfter w:val="2"/>
          <w:wAfter w:w="17" w:type="dxa"/>
          <w:trHeight w:val="284"/>
          <w:jc w:val="center"/>
        </w:trPr>
        <w:tc>
          <w:tcPr>
            <w:tcW w:w="984" w:type="dxa"/>
            <w:shd w:val="clear" w:color="auto" w:fill="auto"/>
            <w:vAlign w:val="center"/>
          </w:tcPr>
          <w:p w14:paraId="429664A6" w14:textId="7010C4D1" w:rsidR="00427590" w:rsidRPr="002B44C4" w:rsidRDefault="00427590" w:rsidP="00427590">
            <w:pPr>
              <w:spacing w:before="60" w:after="60" w:line="360" w:lineRule="auto"/>
              <w:ind w:left="142"/>
              <w:rPr>
                <w:b/>
              </w:rPr>
            </w:pPr>
            <w:r w:rsidRPr="002B44C4">
              <w:rPr>
                <w:b/>
              </w:rPr>
              <w:t>19</w:t>
            </w:r>
          </w:p>
        </w:tc>
        <w:tc>
          <w:tcPr>
            <w:tcW w:w="1949" w:type="dxa"/>
          </w:tcPr>
          <w:p w14:paraId="1EA01590" w14:textId="4B0AABB0" w:rsidR="00427590" w:rsidRPr="002B44C4" w:rsidRDefault="00427590" w:rsidP="00427590">
            <w:pPr>
              <w:keepLines/>
              <w:widowControl w:val="0"/>
              <w:pBdr>
                <w:top w:val="nil"/>
                <w:left w:val="nil"/>
                <w:bottom w:val="nil"/>
                <w:right w:val="nil"/>
                <w:between w:val="nil"/>
              </w:pBdr>
              <w:spacing w:before="60" w:after="60"/>
            </w:pPr>
            <w:r w:rsidRPr="002B44C4">
              <w:t>Thời gian ra tổn thất</w:t>
            </w:r>
          </w:p>
        </w:tc>
        <w:tc>
          <w:tcPr>
            <w:tcW w:w="1418" w:type="dxa"/>
          </w:tcPr>
          <w:p w14:paraId="7E68064E" w14:textId="666ACB80" w:rsidR="00427590" w:rsidRPr="002B44C4" w:rsidRDefault="00427590" w:rsidP="00427590">
            <w:pPr>
              <w:keepLines/>
              <w:widowControl w:val="0"/>
              <w:pBdr>
                <w:top w:val="nil"/>
                <w:left w:val="nil"/>
                <w:bottom w:val="nil"/>
                <w:right w:val="nil"/>
                <w:between w:val="nil"/>
              </w:pBdr>
              <w:spacing w:before="60" w:after="60"/>
            </w:pPr>
            <w:r w:rsidRPr="002B44C4">
              <w:t>Datetime</w:t>
            </w:r>
          </w:p>
        </w:tc>
        <w:tc>
          <w:tcPr>
            <w:tcW w:w="1044" w:type="dxa"/>
          </w:tcPr>
          <w:p w14:paraId="0B8DA83B" w14:textId="38C778C7"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6A04144" w14:textId="20D715D0" w:rsidR="00CB2E38" w:rsidRDefault="00427590" w:rsidP="00E45DDC">
            <w:pPr>
              <w:pStyle w:val="ListParagraph"/>
              <w:numPr>
                <w:ilvl w:val="0"/>
                <w:numId w:val="6"/>
              </w:numPr>
            </w:pPr>
            <w:r w:rsidRPr="002B44C4">
              <w:t xml:space="preserve">Hiển thị thông tin thời gian ra tổn thất theo thông tin đã khai báo ở tab khai báo tổn thất </w:t>
            </w:r>
          </w:p>
          <w:p w14:paraId="55881362" w14:textId="77777777" w:rsidR="00CB2E38" w:rsidRDefault="00CB2E38" w:rsidP="00CB2E38">
            <w:pPr>
              <w:pStyle w:val="ListParagraph"/>
              <w:keepLines/>
              <w:widowControl w:val="0"/>
              <w:numPr>
                <w:ilvl w:val="0"/>
                <w:numId w:val="6"/>
              </w:numPr>
              <w:pBdr>
                <w:top w:val="nil"/>
                <w:left w:val="nil"/>
                <w:bottom w:val="nil"/>
                <w:right w:val="nil"/>
                <w:between w:val="nil"/>
              </w:pBdr>
              <w:spacing w:before="60" w:after="60"/>
            </w:pPr>
            <w:r>
              <w:t>Cho phép sửa lại.</w:t>
            </w:r>
          </w:p>
          <w:p w14:paraId="77C6EC19" w14:textId="1558AC12" w:rsidR="00427590" w:rsidRPr="002B44C4" w:rsidRDefault="00CB2E38" w:rsidP="00CB2E38">
            <w:pPr>
              <w:pStyle w:val="ListParagraph"/>
              <w:keepLines/>
              <w:widowControl w:val="0"/>
              <w:numPr>
                <w:ilvl w:val="0"/>
                <w:numId w:val="6"/>
              </w:numPr>
              <w:pBdr>
                <w:top w:val="nil"/>
                <w:left w:val="nil"/>
                <w:bottom w:val="nil"/>
                <w:right w:val="nil"/>
                <w:between w:val="nil"/>
              </w:pBdr>
              <w:spacing w:before="60" w:after="60"/>
            </w:pPr>
            <w:r>
              <w:t xml:space="preserve">Định dạng </w:t>
            </w:r>
            <w:r w:rsidRPr="002B44C4">
              <w:t>dd/mm/yyyy</w:t>
            </w:r>
            <w:r>
              <w:t xml:space="preserve"> hh:mm</w:t>
            </w:r>
          </w:p>
        </w:tc>
      </w:tr>
      <w:tr w:rsidR="00427590" w:rsidRPr="002B44C4" w14:paraId="150D970D" w14:textId="77777777" w:rsidTr="00E34A49">
        <w:trPr>
          <w:gridAfter w:val="2"/>
          <w:wAfter w:w="17" w:type="dxa"/>
          <w:trHeight w:val="284"/>
          <w:jc w:val="center"/>
        </w:trPr>
        <w:tc>
          <w:tcPr>
            <w:tcW w:w="984" w:type="dxa"/>
            <w:shd w:val="clear" w:color="auto" w:fill="auto"/>
            <w:vAlign w:val="center"/>
          </w:tcPr>
          <w:p w14:paraId="66040782" w14:textId="19B8308F" w:rsidR="00427590" w:rsidRPr="002B44C4" w:rsidRDefault="00427590" w:rsidP="00427590">
            <w:pPr>
              <w:spacing w:before="60" w:after="60" w:line="360" w:lineRule="auto"/>
              <w:ind w:left="142"/>
              <w:rPr>
                <w:b/>
              </w:rPr>
            </w:pPr>
            <w:r w:rsidRPr="002B44C4">
              <w:rPr>
                <w:b/>
              </w:rPr>
              <w:t>20</w:t>
            </w:r>
          </w:p>
        </w:tc>
        <w:tc>
          <w:tcPr>
            <w:tcW w:w="1949" w:type="dxa"/>
          </w:tcPr>
          <w:p w14:paraId="43A0F8DE" w14:textId="56A4A741" w:rsidR="00427590" w:rsidRPr="002B44C4" w:rsidRDefault="00427590" w:rsidP="00427590">
            <w:pPr>
              <w:keepLines/>
              <w:widowControl w:val="0"/>
              <w:pBdr>
                <w:top w:val="nil"/>
                <w:left w:val="nil"/>
                <w:bottom w:val="nil"/>
                <w:right w:val="nil"/>
                <w:between w:val="nil"/>
              </w:pBdr>
              <w:spacing w:before="60" w:after="60"/>
            </w:pPr>
            <w:r w:rsidRPr="002B44C4">
              <w:t>Nguyên nhân sơ bộ</w:t>
            </w:r>
          </w:p>
        </w:tc>
        <w:tc>
          <w:tcPr>
            <w:tcW w:w="1418" w:type="dxa"/>
          </w:tcPr>
          <w:p w14:paraId="1178330B" w14:textId="2D706E39"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23ABA739" w14:textId="57714DB9"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54357052" w14:textId="3CC08290" w:rsidR="00427590" w:rsidRDefault="00427590" w:rsidP="00CB2E38">
            <w:pPr>
              <w:pStyle w:val="ListParagraph"/>
              <w:keepLines/>
              <w:widowControl w:val="0"/>
              <w:numPr>
                <w:ilvl w:val="0"/>
                <w:numId w:val="6"/>
              </w:numPr>
              <w:pBdr>
                <w:top w:val="nil"/>
                <w:left w:val="nil"/>
                <w:bottom w:val="nil"/>
                <w:right w:val="nil"/>
                <w:between w:val="nil"/>
              </w:pBdr>
              <w:spacing w:before="60" w:after="60"/>
            </w:pPr>
            <w:r w:rsidRPr="002B44C4">
              <w:t>Hiển thị thông tin nguyên nhân sơ bộ theo thông tin đã khai báo ở tab khai báo tổn thất</w:t>
            </w:r>
          </w:p>
          <w:p w14:paraId="0DB8D724" w14:textId="77777777" w:rsidR="00CB2E38" w:rsidRDefault="00CB2E38" w:rsidP="00CB2E38">
            <w:pPr>
              <w:pStyle w:val="ListParagraph"/>
              <w:keepLines/>
              <w:widowControl w:val="0"/>
              <w:numPr>
                <w:ilvl w:val="0"/>
                <w:numId w:val="6"/>
              </w:numPr>
              <w:pBdr>
                <w:top w:val="nil"/>
                <w:left w:val="nil"/>
                <w:bottom w:val="nil"/>
                <w:right w:val="nil"/>
                <w:between w:val="nil"/>
              </w:pBdr>
              <w:spacing w:before="60" w:after="60"/>
            </w:pPr>
            <w:r>
              <w:t>Cho phép sửa</w:t>
            </w:r>
          </w:p>
          <w:p w14:paraId="4B4AF108" w14:textId="3160EBBC" w:rsidR="00CB2E38" w:rsidRPr="002B44C4" w:rsidRDefault="00CB2E38" w:rsidP="00E45DDC">
            <w:pPr>
              <w:pStyle w:val="ListParagraph"/>
              <w:keepLines/>
              <w:widowControl w:val="0"/>
              <w:numPr>
                <w:ilvl w:val="0"/>
                <w:numId w:val="6"/>
              </w:numPr>
              <w:pBdr>
                <w:top w:val="nil"/>
                <w:left w:val="nil"/>
                <w:bottom w:val="nil"/>
                <w:right w:val="nil"/>
                <w:between w:val="nil"/>
              </w:pBdr>
              <w:spacing w:before="60" w:after="60"/>
            </w:pPr>
            <w:r>
              <w:t xml:space="preserve">Giới hạn 500 </w:t>
            </w:r>
            <w:r w:rsidR="00C05163">
              <w:t>ký tự</w:t>
            </w:r>
          </w:p>
        </w:tc>
      </w:tr>
      <w:tr w:rsidR="00427590" w:rsidRPr="002B44C4" w14:paraId="284C2633" w14:textId="77777777" w:rsidTr="00E34A49">
        <w:trPr>
          <w:gridAfter w:val="2"/>
          <w:wAfter w:w="17" w:type="dxa"/>
          <w:trHeight w:val="284"/>
          <w:jc w:val="center"/>
        </w:trPr>
        <w:tc>
          <w:tcPr>
            <w:tcW w:w="984" w:type="dxa"/>
            <w:shd w:val="clear" w:color="auto" w:fill="auto"/>
            <w:vAlign w:val="center"/>
          </w:tcPr>
          <w:p w14:paraId="45688AB7" w14:textId="65DE7DAB" w:rsidR="00427590" w:rsidRPr="002B44C4" w:rsidRDefault="00427590" w:rsidP="00427590">
            <w:pPr>
              <w:spacing w:before="60" w:after="60" w:line="360" w:lineRule="auto"/>
              <w:ind w:left="142"/>
              <w:rPr>
                <w:b/>
              </w:rPr>
            </w:pPr>
            <w:r w:rsidRPr="002B44C4">
              <w:rPr>
                <w:b/>
              </w:rPr>
              <w:t>21</w:t>
            </w:r>
          </w:p>
        </w:tc>
        <w:tc>
          <w:tcPr>
            <w:tcW w:w="1949" w:type="dxa"/>
          </w:tcPr>
          <w:p w14:paraId="569E62C6" w14:textId="57443FDD" w:rsidR="00427590" w:rsidRPr="002B44C4" w:rsidRDefault="00427590" w:rsidP="00427590">
            <w:pPr>
              <w:keepLines/>
              <w:widowControl w:val="0"/>
              <w:pBdr>
                <w:top w:val="nil"/>
                <w:left w:val="nil"/>
                <w:bottom w:val="nil"/>
                <w:right w:val="nil"/>
                <w:between w:val="nil"/>
              </w:pBdr>
              <w:spacing w:before="60" w:after="60"/>
            </w:pPr>
            <w:r w:rsidRPr="002B44C4">
              <w:t>Tình trạng nộp phí</w:t>
            </w:r>
          </w:p>
        </w:tc>
        <w:tc>
          <w:tcPr>
            <w:tcW w:w="1418" w:type="dxa"/>
          </w:tcPr>
          <w:p w14:paraId="15402D09" w14:textId="49BFDFD1" w:rsidR="00427590" w:rsidRPr="002B44C4" w:rsidRDefault="00427590" w:rsidP="00427590">
            <w:pPr>
              <w:keepLines/>
              <w:widowControl w:val="0"/>
              <w:pBdr>
                <w:top w:val="nil"/>
                <w:left w:val="nil"/>
                <w:bottom w:val="nil"/>
                <w:right w:val="nil"/>
                <w:between w:val="nil"/>
              </w:pBdr>
              <w:spacing w:before="60" w:after="60"/>
            </w:pPr>
            <w:r w:rsidRPr="002B44C4">
              <w:t>Checkbox</w:t>
            </w:r>
          </w:p>
        </w:tc>
        <w:tc>
          <w:tcPr>
            <w:tcW w:w="1044" w:type="dxa"/>
          </w:tcPr>
          <w:p w14:paraId="7251F0BB" w14:textId="30BF8D79"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09337DCF" w14:textId="30E33AD5" w:rsidR="00427590" w:rsidRPr="002B44C4" w:rsidRDefault="00472E18" w:rsidP="00E45DDC">
            <w:pPr>
              <w:pStyle w:val="ListParagraph"/>
              <w:numPr>
                <w:ilvl w:val="0"/>
                <w:numId w:val="6"/>
              </w:numPr>
            </w:pPr>
            <w:r>
              <w:t xml:space="preserve">Giá trị: </w:t>
            </w:r>
            <w:r w:rsidR="00427590" w:rsidRPr="002B44C4">
              <w:t>Đầy đủ</w:t>
            </w:r>
            <w:r>
              <w:t xml:space="preserve">, </w:t>
            </w:r>
            <w:r w:rsidR="00427590" w:rsidRPr="002B44C4">
              <w:t>Đúng hạn</w:t>
            </w:r>
            <w:r>
              <w:t xml:space="preserve">, </w:t>
            </w:r>
            <w:r w:rsidR="00427590" w:rsidRPr="002B44C4">
              <w:t>Không đầy đủ</w:t>
            </w:r>
            <w:r>
              <w:t xml:space="preserve">, </w:t>
            </w:r>
            <w:r w:rsidR="00427590" w:rsidRPr="002B44C4">
              <w:t>Không đúng hạn</w:t>
            </w:r>
          </w:p>
          <w:p w14:paraId="5A0C6359" w14:textId="3B66E1E0" w:rsidR="00427590" w:rsidRPr="002B44C4" w:rsidRDefault="00427590" w:rsidP="00E45DDC">
            <w:pPr>
              <w:pStyle w:val="ListParagraph"/>
              <w:keepLines/>
              <w:widowControl w:val="0"/>
              <w:numPr>
                <w:ilvl w:val="0"/>
                <w:numId w:val="6"/>
              </w:numPr>
              <w:pBdr>
                <w:top w:val="nil"/>
                <w:left w:val="nil"/>
                <w:bottom w:val="nil"/>
                <w:right w:val="nil"/>
                <w:between w:val="nil"/>
              </w:pBdr>
              <w:spacing w:before="60" w:after="60"/>
            </w:pPr>
            <w:r w:rsidRPr="002B44C4">
              <w:t>Ch</w:t>
            </w:r>
            <w:r w:rsidR="00472E18">
              <w:t>ỉ cho phép chọn 1 giá trị</w:t>
            </w:r>
          </w:p>
        </w:tc>
      </w:tr>
      <w:tr w:rsidR="00793AD3" w:rsidRPr="002B44C4" w14:paraId="375722F5" w14:textId="77777777" w:rsidTr="00E34A49">
        <w:trPr>
          <w:gridAfter w:val="1"/>
          <w:wAfter w:w="10" w:type="dxa"/>
          <w:trHeight w:val="284"/>
          <w:jc w:val="center"/>
        </w:trPr>
        <w:tc>
          <w:tcPr>
            <w:tcW w:w="984" w:type="dxa"/>
            <w:shd w:val="clear" w:color="auto" w:fill="auto"/>
            <w:vAlign w:val="center"/>
          </w:tcPr>
          <w:p w14:paraId="0C623657" w14:textId="1DD20C67" w:rsidR="00793AD3" w:rsidRPr="002B44C4" w:rsidRDefault="00793AD3" w:rsidP="00557D14">
            <w:pPr>
              <w:spacing w:before="60" w:after="60" w:line="360" w:lineRule="auto"/>
              <w:ind w:left="142"/>
              <w:rPr>
                <w:b/>
              </w:rPr>
            </w:pPr>
            <w:r w:rsidRPr="002B44C4">
              <w:rPr>
                <w:b/>
              </w:rPr>
              <w:lastRenderedPageBreak/>
              <w:t>22</w:t>
            </w:r>
          </w:p>
        </w:tc>
        <w:tc>
          <w:tcPr>
            <w:tcW w:w="8530" w:type="dxa"/>
            <w:gridSpan w:val="5"/>
          </w:tcPr>
          <w:p w14:paraId="6F980DD2" w14:textId="4C8D1A56" w:rsidR="00793AD3" w:rsidRPr="002B44C4" w:rsidRDefault="00793AD3" w:rsidP="00557D14">
            <w:pPr>
              <w:keepLines/>
              <w:widowControl w:val="0"/>
              <w:pBdr>
                <w:top w:val="nil"/>
                <w:left w:val="nil"/>
                <w:bottom w:val="nil"/>
                <w:right w:val="nil"/>
                <w:between w:val="nil"/>
              </w:pBdr>
              <w:spacing w:before="60" w:after="60"/>
            </w:pPr>
            <w:r w:rsidRPr="002B44C4">
              <w:rPr>
                <w:b/>
              </w:rPr>
              <w:t xml:space="preserve">Chi tiết hạng mục bảo hiểm: </w:t>
            </w:r>
            <w:r w:rsidRPr="002B44C4">
              <w:t xml:space="preserve">Hiển thị danh sách chi tiết hạng mục bảo hiểm theo đơn bảo hiểm đã chọn lấy từ hệ thông Pias (lấy thông chi tiết hạng mục bảo hiểm từ </w:t>
            </w:r>
            <w:r w:rsidRPr="002B44C4">
              <w:rPr>
                <w:b/>
              </w:rPr>
              <w:t>màn hình</w:t>
            </w:r>
            <w:r w:rsidRPr="002B44C4">
              <w:t xml:space="preserve"> </w:t>
            </w:r>
            <w:r w:rsidRPr="002B44C4">
              <w:rPr>
                <w:b/>
              </w:rPr>
              <w:t xml:space="preserve">hiển thị danh sách đơn bảo hiểm và đơn sửa đổi bổ sung liên quan lấy từ hệ thống Pias </w:t>
            </w:r>
            <w:r w:rsidRPr="002B44C4">
              <w:t xml:space="preserve">mục </w:t>
            </w:r>
            <w:r w:rsidRPr="002B44C4">
              <w:rPr>
                <w:b/>
              </w:rPr>
              <w:t>Chi tiết hạng mục BH)</w:t>
            </w:r>
          </w:p>
        </w:tc>
      </w:tr>
      <w:tr w:rsidR="002B6593" w:rsidRPr="002B44C4" w14:paraId="6C36520A" w14:textId="77777777" w:rsidTr="00E34A49">
        <w:trPr>
          <w:gridAfter w:val="2"/>
          <w:wAfter w:w="17" w:type="dxa"/>
          <w:trHeight w:val="284"/>
          <w:jc w:val="center"/>
        </w:trPr>
        <w:tc>
          <w:tcPr>
            <w:tcW w:w="984" w:type="dxa"/>
            <w:shd w:val="clear" w:color="auto" w:fill="auto"/>
            <w:vAlign w:val="center"/>
          </w:tcPr>
          <w:p w14:paraId="24E4D99D" w14:textId="5CFE7B83" w:rsidR="002B6593" w:rsidRPr="002B44C4" w:rsidRDefault="002B6593" w:rsidP="00557D14">
            <w:pPr>
              <w:spacing w:before="60" w:after="60" w:line="360" w:lineRule="auto"/>
              <w:ind w:left="142"/>
              <w:rPr>
                <w:b/>
              </w:rPr>
            </w:pPr>
            <w:r w:rsidRPr="002B44C4">
              <w:rPr>
                <w:b/>
              </w:rPr>
              <w:t>22.1</w:t>
            </w:r>
          </w:p>
        </w:tc>
        <w:tc>
          <w:tcPr>
            <w:tcW w:w="1949" w:type="dxa"/>
          </w:tcPr>
          <w:p w14:paraId="7A7D0FE2" w14:textId="248EE6BC" w:rsidR="002B6593" w:rsidRPr="002B44C4" w:rsidRDefault="002B6593" w:rsidP="00557D14">
            <w:pPr>
              <w:keepLines/>
              <w:widowControl w:val="0"/>
              <w:pBdr>
                <w:top w:val="nil"/>
                <w:left w:val="nil"/>
                <w:bottom w:val="nil"/>
                <w:right w:val="nil"/>
                <w:between w:val="nil"/>
              </w:pBdr>
              <w:spacing w:before="60" w:after="60"/>
            </w:pPr>
            <w:r w:rsidRPr="002B44C4">
              <w:t>#</w:t>
            </w:r>
          </w:p>
        </w:tc>
        <w:tc>
          <w:tcPr>
            <w:tcW w:w="1418" w:type="dxa"/>
          </w:tcPr>
          <w:p w14:paraId="2AD7459E" w14:textId="50ECED07" w:rsidR="002B6593" w:rsidRPr="002B44C4" w:rsidRDefault="002B6593" w:rsidP="00557D14">
            <w:pPr>
              <w:keepLines/>
              <w:widowControl w:val="0"/>
              <w:pBdr>
                <w:top w:val="nil"/>
                <w:left w:val="nil"/>
                <w:bottom w:val="nil"/>
                <w:right w:val="nil"/>
                <w:between w:val="nil"/>
              </w:pBdr>
              <w:spacing w:before="60" w:after="60"/>
            </w:pPr>
            <w:r w:rsidRPr="002B44C4">
              <w:t>Number</w:t>
            </w:r>
          </w:p>
        </w:tc>
        <w:tc>
          <w:tcPr>
            <w:tcW w:w="1044" w:type="dxa"/>
          </w:tcPr>
          <w:p w14:paraId="227B670F" w14:textId="77777777" w:rsidR="002B6593" w:rsidRPr="002B44C4" w:rsidRDefault="002B6593" w:rsidP="00557D14">
            <w:pPr>
              <w:keepLines/>
              <w:widowControl w:val="0"/>
              <w:pBdr>
                <w:top w:val="nil"/>
                <w:left w:val="nil"/>
                <w:bottom w:val="nil"/>
                <w:right w:val="nil"/>
                <w:between w:val="nil"/>
              </w:pBdr>
              <w:spacing w:before="60" w:after="60"/>
            </w:pPr>
          </w:p>
        </w:tc>
        <w:tc>
          <w:tcPr>
            <w:tcW w:w="4112" w:type="dxa"/>
          </w:tcPr>
          <w:p w14:paraId="1F968343" w14:textId="7DCC054D" w:rsidR="002B6593" w:rsidRPr="002B44C4" w:rsidRDefault="002B6593" w:rsidP="00557D14">
            <w:pPr>
              <w:keepLines/>
              <w:widowControl w:val="0"/>
              <w:pBdr>
                <w:top w:val="nil"/>
                <w:left w:val="nil"/>
                <w:bottom w:val="nil"/>
                <w:right w:val="nil"/>
                <w:between w:val="nil"/>
              </w:pBdr>
              <w:spacing w:before="60" w:after="60"/>
            </w:pPr>
            <w:r w:rsidRPr="002B44C4">
              <w:t>Số thứ tự</w:t>
            </w:r>
            <w:r w:rsidR="00793AD3" w:rsidRPr="002B44C4">
              <w:t xml:space="preserve"> tự tăng theo số nguyên</w:t>
            </w:r>
          </w:p>
        </w:tc>
      </w:tr>
      <w:tr w:rsidR="00C05163" w:rsidRPr="002B44C4" w14:paraId="23CB050D" w14:textId="77777777" w:rsidTr="00E34A49">
        <w:trPr>
          <w:gridAfter w:val="2"/>
          <w:wAfter w:w="17" w:type="dxa"/>
          <w:trHeight w:val="284"/>
          <w:jc w:val="center"/>
        </w:trPr>
        <w:tc>
          <w:tcPr>
            <w:tcW w:w="984" w:type="dxa"/>
            <w:shd w:val="clear" w:color="auto" w:fill="auto"/>
            <w:vAlign w:val="center"/>
          </w:tcPr>
          <w:p w14:paraId="7AF64C61" w14:textId="1EB27EAB" w:rsidR="00C05163" w:rsidRPr="002B44C4" w:rsidRDefault="00C05163" w:rsidP="00C05163">
            <w:pPr>
              <w:spacing w:before="60" w:after="60" w:line="360" w:lineRule="auto"/>
              <w:ind w:left="142"/>
              <w:rPr>
                <w:b/>
              </w:rPr>
            </w:pPr>
            <w:r w:rsidRPr="002B44C4">
              <w:rPr>
                <w:b/>
              </w:rPr>
              <w:t>22.2</w:t>
            </w:r>
          </w:p>
        </w:tc>
        <w:tc>
          <w:tcPr>
            <w:tcW w:w="1949" w:type="dxa"/>
          </w:tcPr>
          <w:p w14:paraId="55DD2417" w14:textId="6F4D57CD" w:rsidR="00C05163" w:rsidRPr="002B44C4" w:rsidRDefault="00C05163" w:rsidP="00C05163">
            <w:pPr>
              <w:keepLines/>
              <w:widowControl w:val="0"/>
              <w:pBdr>
                <w:top w:val="nil"/>
                <w:left w:val="nil"/>
                <w:bottom w:val="nil"/>
                <w:right w:val="nil"/>
                <w:between w:val="nil"/>
              </w:pBdr>
              <w:spacing w:before="60" w:after="60"/>
            </w:pPr>
            <w:r w:rsidRPr="002B44C4">
              <w:t>Mã sản phẩm bảo hiểm</w:t>
            </w:r>
          </w:p>
        </w:tc>
        <w:tc>
          <w:tcPr>
            <w:tcW w:w="1418" w:type="dxa"/>
          </w:tcPr>
          <w:p w14:paraId="1FBE7421" w14:textId="306E1BA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272B0FD" w14:textId="1BCB3E4A" w:rsidR="00C05163" w:rsidRPr="002B44C4" w:rsidRDefault="00C05163" w:rsidP="00C05163">
            <w:pPr>
              <w:keepLines/>
              <w:widowControl w:val="0"/>
              <w:pBdr>
                <w:top w:val="nil"/>
                <w:left w:val="nil"/>
                <w:bottom w:val="nil"/>
                <w:right w:val="nil"/>
                <w:between w:val="nil"/>
              </w:pBdr>
              <w:spacing w:before="60" w:after="60"/>
              <w:jc w:val="center"/>
            </w:pPr>
            <w:r>
              <w:t>Không</w:t>
            </w:r>
          </w:p>
        </w:tc>
        <w:tc>
          <w:tcPr>
            <w:tcW w:w="4112" w:type="dxa"/>
          </w:tcPr>
          <w:p w14:paraId="6879CD6F" w14:textId="0B0558E9" w:rsidR="00C05163" w:rsidRPr="002B44C4" w:rsidRDefault="00C05163" w:rsidP="00C05163">
            <w:pPr>
              <w:keepLines/>
              <w:widowControl w:val="0"/>
              <w:pBdr>
                <w:top w:val="nil"/>
                <w:left w:val="nil"/>
                <w:bottom w:val="nil"/>
                <w:right w:val="nil"/>
                <w:between w:val="nil"/>
              </w:pBdr>
              <w:spacing w:before="60" w:after="60"/>
            </w:pPr>
            <w:r w:rsidRPr="00C25634">
              <w:t>Chỉ hiển thị dữ liệu không cho phép sửa.</w:t>
            </w:r>
          </w:p>
        </w:tc>
      </w:tr>
      <w:tr w:rsidR="00C05163" w:rsidRPr="002B44C4" w14:paraId="4D872D0D" w14:textId="77777777" w:rsidTr="00E34A49">
        <w:trPr>
          <w:gridAfter w:val="2"/>
          <w:wAfter w:w="17" w:type="dxa"/>
          <w:trHeight w:val="284"/>
          <w:jc w:val="center"/>
        </w:trPr>
        <w:tc>
          <w:tcPr>
            <w:tcW w:w="984" w:type="dxa"/>
            <w:shd w:val="clear" w:color="auto" w:fill="auto"/>
            <w:vAlign w:val="center"/>
          </w:tcPr>
          <w:p w14:paraId="3E8D8283" w14:textId="7B5BA9DE" w:rsidR="00C05163" w:rsidRPr="002B44C4" w:rsidRDefault="00C05163" w:rsidP="00C05163">
            <w:pPr>
              <w:spacing w:before="60" w:after="60" w:line="360" w:lineRule="auto"/>
              <w:ind w:left="142"/>
              <w:rPr>
                <w:b/>
              </w:rPr>
            </w:pPr>
            <w:r w:rsidRPr="002B44C4">
              <w:rPr>
                <w:b/>
              </w:rPr>
              <w:t>22.3</w:t>
            </w:r>
          </w:p>
        </w:tc>
        <w:tc>
          <w:tcPr>
            <w:tcW w:w="1949" w:type="dxa"/>
          </w:tcPr>
          <w:p w14:paraId="55D4BDAC" w14:textId="052E5600" w:rsidR="00C05163" w:rsidRPr="002B44C4" w:rsidRDefault="00C05163" w:rsidP="00C05163">
            <w:pPr>
              <w:keepLines/>
              <w:widowControl w:val="0"/>
              <w:pBdr>
                <w:top w:val="nil"/>
                <w:left w:val="nil"/>
                <w:bottom w:val="nil"/>
                <w:right w:val="nil"/>
                <w:between w:val="nil"/>
              </w:pBdr>
              <w:spacing w:before="60" w:after="60"/>
            </w:pPr>
            <w:r w:rsidRPr="002B44C4">
              <w:t>Tên sản phẩm bảo hiểm</w:t>
            </w:r>
          </w:p>
        </w:tc>
        <w:tc>
          <w:tcPr>
            <w:tcW w:w="1418" w:type="dxa"/>
          </w:tcPr>
          <w:p w14:paraId="5D7D4068" w14:textId="2C9F273E"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1D4F2103" w14:textId="0BB27131"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291CB637" w14:textId="4D4F7CB1" w:rsidR="00C05163" w:rsidRPr="002B44C4" w:rsidRDefault="00C05163" w:rsidP="00C05163">
            <w:pPr>
              <w:keepLines/>
              <w:widowControl w:val="0"/>
              <w:pBdr>
                <w:top w:val="nil"/>
                <w:left w:val="nil"/>
                <w:bottom w:val="nil"/>
                <w:right w:val="nil"/>
                <w:between w:val="nil"/>
              </w:pBdr>
              <w:spacing w:before="60" w:after="60"/>
            </w:pPr>
            <w:r w:rsidRPr="00C25634">
              <w:t>Chỉ hiển thị dữ liệu không cho phép sửa.</w:t>
            </w:r>
          </w:p>
        </w:tc>
      </w:tr>
      <w:tr w:rsidR="00C05163" w:rsidRPr="002B44C4" w14:paraId="3F0E6C5E" w14:textId="77777777" w:rsidTr="00E34A49">
        <w:trPr>
          <w:gridAfter w:val="2"/>
          <w:wAfter w:w="17" w:type="dxa"/>
          <w:trHeight w:val="284"/>
          <w:jc w:val="center"/>
        </w:trPr>
        <w:tc>
          <w:tcPr>
            <w:tcW w:w="984" w:type="dxa"/>
            <w:shd w:val="clear" w:color="auto" w:fill="auto"/>
            <w:vAlign w:val="center"/>
          </w:tcPr>
          <w:p w14:paraId="55D83A17" w14:textId="23390067" w:rsidR="00C05163" w:rsidRPr="002B44C4" w:rsidRDefault="00C05163" w:rsidP="00C05163">
            <w:pPr>
              <w:spacing w:before="60" w:after="60" w:line="360" w:lineRule="auto"/>
              <w:ind w:left="142"/>
              <w:rPr>
                <w:b/>
              </w:rPr>
            </w:pPr>
            <w:r w:rsidRPr="002B44C4">
              <w:rPr>
                <w:b/>
              </w:rPr>
              <w:t>22.4</w:t>
            </w:r>
          </w:p>
        </w:tc>
        <w:tc>
          <w:tcPr>
            <w:tcW w:w="1949" w:type="dxa"/>
          </w:tcPr>
          <w:p w14:paraId="6339738C" w14:textId="5DA601A9" w:rsidR="00C05163" w:rsidRPr="002B44C4" w:rsidRDefault="00C05163" w:rsidP="00C05163">
            <w:pPr>
              <w:keepLines/>
              <w:widowControl w:val="0"/>
              <w:pBdr>
                <w:top w:val="nil"/>
                <w:left w:val="nil"/>
                <w:bottom w:val="nil"/>
                <w:right w:val="nil"/>
                <w:between w:val="nil"/>
              </w:pBdr>
              <w:spacing w:before="60" w:after="60"/>
            </w:pPr>
            <w:r w:rsidRPr="002B44C4">
              <w:t>Số tiền bảo hiểm</w:t>
            </w:r>
          </w:p>
        </w:tc>
        <w:tc>
          <w:tcPr>
            <w:tcW w:w="1418" w:type="dxa"/>
          </w:tcPr>
          <w:p w14:paraId="2E12B0FB" w14:textId="1D654CFB"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70DA3A09" w14:textId="57AD2A55"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1E1C4EF9" w14:textId="3912960A" w:rsidR="00C05163" w:rsidRPr="002B44C4" w:rsidRDefault="00C05163" w:rsidP="00C05163">
            <w:pPr>
              <w:keepLines/>
              <w:widowControl w:val="0"/>
              <w:pBdr>
                <w:top w:val="nil"/>
                <w:left w:val="nil"/>
                <w:bottom w:val="nil"/>
                <w:right w:val="nil"/>
                <w:between w:val="nil"/>
              </w:pBdr>
              <w:spacing w:before="60" w:after="60"/>
            </w:pPr>
            <w:r w:rsidRPr="00C25634">
              <w:t>Chỉ hiển thị dữ liệu không cho phép sửa.</w:t>
            </w:r>
          </w:p>
        </w:tc>
      </w:tr>
      <w:tr w:rsidR="00793AD3" w:rsidRPr="002B44C4" w14:paraId="29670641" w14:textId="77777777" w:rsidTr="00E34A49">
        <w:trPr>
          <w:gridAfter w:val="1"/>
          <w:wAfter w:w="10" w:type="dxa"/>
          <w:trHeight w:val="284"/>
          <w:jc w:val="center"/>
        </w:trPr>
        <w:tc>
          <w:tcPr>
            <w:tcW w:w="984" w:type="dxa"/>
            <w:shd w:val="clear" w:color="auto" w:fill="auto"/>
            <w:vAlign w:val="center"/>
          </w:tcPr>
          <w:p w14:paraId="276017AF" w14:textId="61009269" w:rsidR="00793AD3" w:rsidRPr="002B44C4" w:rsidRDefault="00793AD3" w:rsidP="00557D14">
            <w:pPr>
              <w:spacing w:before="60" w:after="60" w:line="360" w:lineRule="auto"/>
              <w:ind w:left="142"/>
              <w:rPr>
                <w:b/>
              </w:rPr>
            </w:pPr>
            <w:r w:rsidRPr="002B44C4">
              <w:rPr>
                <w:b/>
              </w:rPr>
              <w:t>23</w:t>
            </w:r>
          </w:p>
        </w:tc>
        <w:tc>
          <w:tcPr>
            <w:tcW w:w="8530" w:type="dxa"/>
            <w:gridSpan w:val="5"/>
          </w:tcPr>
          <w:p w14:paraId="5D29D897" w14:textId="7EF14EFF" w:rsidR="00793AD3" w:rsidRPr="002B44C4" w:rsidRDefault="00793AD3" w:rsidP="00557D14">
            <w:pPr>
              <w:keepLines/>
              <w:widowControl w:val="0"/>
              <w:pBdr>
                <w:top w:val="nil"/>
                <w:left w:val="nil"/>
                <w:bottom w:val="nil"/>
                <w:right w:val="nil"/>
                <w:between w:val="nil"/>
              </w:pBdr>
              <w:spacing w:before="60" w:after="60"/>
              <w:rPr>
                <w:b/>
              </w:rPr>
            </w:pPr>
            <w:r w:rsidRPr="002B44C4">
              <w:rPr>
                <w:b/>
              </w:rPr>
              <w:t>Tab thông tin Đồng bảo hiểm</w:t>
            </w:r>
          </w:p>
        </w:tc>
      </w:tr>
      <w:tr w:rsidR="00427590" w:rsidRPr="002B44C4" w14:paraId="1FB06629" w14:textId="77777777" w:rsidTr="00E34A49">
        <w:trPr>
          <w:gridAfter w:val="2"/>
          <w:wAfter w:w="17" w:type="dxa"/>
          <w:trHeight w:val="284"/>
          <w:jc w:val="center"/>
        </w:trPr>
        <w:tc>
          <w:tcPr>
            <w:tcW w:w="984" w:type="dxa"/>
            <w:shd w:val="clear" w:color="auto" w:fill="auto"/>
            <w:vAlign w:val="center"/>
          </w:tcPr>
          <w:p w14:paraId="7067A694" w14:textId="338907B6" w:rsidR="00427590" w:rsidRPr="002B44C4" w:rsidRDefault="00427590" w:rsidP="00427590">
            <w:pPr>
              <w:spacing w:before="60" w:after="60" w:line="360" w:lineRule="auto"/>
              <w:ind w:left="142"/>
              <w:rPr>
                <w:b/>
              </w:rPr>
            </w:pPr>
            <w:r w:rsidRPr="002B44C4">
              <w:rPr>
                <w:b/>
              </w:rPr>
              <w:t>23.1</w:t>
            </w:r>
          </w:p>
        </w:tc>
        <w:tc>
          <w:tcPr>
            <w:tcW w:w="1949" w:type="dxa"/>
          </w:tcPr>
          <w:p w14:paraId="536E7A18" w14:textId="13FA5052" w:rsidR="00427590" w:rsidRPr="002B44C4" w:rsidRDefault="00427590" w:rsidP="00427590">
            <w:pPr>
              <w:keepLines/>
              <w:widowControl w:val="0"/>
              <w:pBdr>
                <w:top w:val="nil"/>
                <w:left w:val="nil"/>
                <w:bottom w:val="nil"/>
                <w:right w:val="nil"/>
                <w:between w:val="nil"/>
              </w:pBdr>
              <w:spacing w:before="60" w:after="60"/>
            </w:pPr>
            <w:r w:rsidRPr="002B44C4">
              <w:t>Vai trò đồng bảo hiểm của PVI</w:t>
            </w:r>
          </w:p>
        </w:tc>
        <w:tc>
          <w:tcPr>
            <w:tcW w:w="1418" w:type="dxa"/>
          </w:tcPr>
          <w:p w14:paraId="504ECE26" w14:textId="0A289861" w:rsidR="00427590" w:rsidRPr="002B44C4" w:rsidRDefault="00427590" w:rsidP="00427590">
            <w:pPr>
              <w:keepLines/>
              <w:widowControl w:val="0"/>
              <w:pBdr>
                <w:top w:val="nil"/>
                <w:left w:val="nil"/>
                <w:bottom w:val="nil"/>
                <w:right w:val="nil"/>
                <w:between w:val="nil"/>
              </w:pBdr>
              <w:spacing w:before="60" w:after="60"/>
            </w:pPr>
            <w:r w:rsidRPr="002B44C4">
              <w:t>Radio button</w:t>
            </w:r>
          </w:p>
        </w:tc>
        <w:tc>
          <w:tcPr>
            <w:tcW w:w="1044" w:type="dxa"/>
          </w:tcPr>
          <w:p w14:paraId="369819AD" w14:textId="35522811" w:rsidR="00427590" w:rsidRPr="002B44C4" w:rsidRDefault="00427590" w:rsidP="00E45DDC">
            <w:pPr>
              <w:keepLines/>
              <w:widowControl w:val="0"/>
              <w:pBdr>
                <w:top w:val="nil"/>
                <w:left w:val="nil"/>
                <w:bottom w:val="nil"/>
                <w:right w:val="nil"/>
                <w:between w:val="nil"/>
              </w:pBdr>
              <w:spacing w:before="60" w:after="60"/>
              <w:jc w:val="center"/>
            </w:pPr>
            <w:r>
              <w:t>Có</w:t>
            </w:r>
          </w:p>
        </w:tc>
        <w:tc>
          <w:tcPr>
            <w:tcW w:w="4112" w:type="dxa"/>
          </w:tcPr>
          <w:p w14:paraId="7CB054F7" w14:textId="3EAE45D7" w:rsidR="00427590" w:rsidRPr="002B44C4" w:rsidRDefault="00C05163" w:rsidP="00C05163">
            <w:pPr>
              <w:keepLines/>
              <w:widowControl w:val="0"/>
              <w:pBdr>
                <w:top w:val="nil"/>
                <w:left w:val="nil"/>
                <w:bottom w:val="nil"/>
                <w:right w:val="nil"/>
                <w:between w:val="nil"/>
              </w:pBdr>
              <w:spacing w:before="60" w:after="60"/>
            </w:pPr>
            <w:r>
              <w:t xml:space="preserve">Giá trị: </w:t>
            </w:r>
            <w:r w:rsidR="00427590" w:rsidRPr="002B44C4">
              <w:t>Leader</w:t>
            </w:r>
            <w:r>
              <w:t xml:space="preserve">, </w:t>
            </w:r>
            <w:r w:rsidR="00427590" w:rsidRPr="002B44C4">
              <w:t>Follower</w:t>
            </w:r>
          </w:p>
          <w:p w14:paraId="7A476310" w14:textId="7DE67324" w:rsidR="00427590" w:rsidRPr="002B44C4" w:rsidRDefault="00427590" w:rsidP="00427590">
            <w:pPr>
              <w:keepLines/>
              <w:widowControl w:val="0"/>
              <w:pBdr>
                <w:top w:val="nil"/>
                <w:left w:val="nil"/>
                <w:bottom w:val="nil"/>
                <w:right w:val="nil"/>
                <w:between w:val="nil"/>
              </w:pBdr>
              <w:spacing w:before="60" w:after="60"/>
            </w:pPr>
            <w:r w:rsidRPr="002B44C4">
              <w:t>Chỉ tích chọn 1 giá trị</w:t>
            </w:r>
          </w:p>
        </w:tc>
      </w:tr>
      <w:tr w:rsidR="00427590" w:rsidRPr="002B44C4" w14:paraId="7C089B88" w14:textId="77777777" w:rsidTr="00E34A49">
        <w:trPr>
          <w:gridAfter w:val="1"/>
          <w:wAfter w:w="10" w:type="dxa"/>
          <w:trHeight w:val="284"/>
          <w:jc w:val="center"/>
        </w:trPr>
        <w:tc>
          <w:tcPr>
            <w:tcW w:w="984" w:type="dxa"/>
            <w:shd w:val="clear" w:color="auto" w:fill="auto"/>
            <w:vAlign w:val="center"/>
          </w:tcPr>
          <w:p w14:paraId="4D4BE46C" w14:textId="6491F130" w:rsidR="00427590" w:rsidRPr="002B44C4" w:rsidRDefault="00427590" w:rsidP="00427590">
            <w:pPr>
              <w:spacing w:before="60" w:after="60" w:line="360" w:lineRule="auto"/>
              <w:ind w:left="142"/>
              <w:rPr>
                <w:b/>
              </w:rPr>
            </w:pPr>
            <w:r w:rsidRPr="002B44C4">
              <w:rPr>
                <w:b/>
              </w:rPr>
              <w:t>23.2</w:t>
            </w:r>
          </w:p>
        </w:tc>
        <w:tc>
          <w:tcPr>
            <w:tcW w:w="8530" w:type="dxa"/>
            <w:gridSpan w:val="5"/>
          </w:tcPr>
          <w:p w14:paraId="232FCE43" w14:textId="041DC55D" w:rsidR="00427590" w:rsidRPr="002B44C4" w:rsidRDefault="00427590" w:rsidP="00427590">
            <w:pPr>
              <w:keepLines/>
              <w:widowControl w:val="0"/>
              <w:pBdr>
                <w:top w:val="nil"/>
                <w:left w:val="nil"/>
                <w:bottom w:val="nil"/>
                <w:right w:val="nil"/>
                <w:between w:val="nil"/>
              </w:pBdr>
              <w:spacing w:before="60" w:after="60"/>
              <w:rPr>
                <w:i/>
              </w:rPr>
            </w:pPr>
            <w:r w:rsidRPr="002B44C4">
              <w:rPr>
                <w:i/>
              </w:rPr>
              <w:t>Danh sách nhà đồng bảo hiểm</w:t>
            </w:r>
          </w:p>
        </w:tc>
      </w:tr>
      <w:tr w:rsidR="00427590" w:rsidRPr="002B44C4" w14:paraId="199FEEF4" w14:textId="77777777" w:rsidTr="00E34A49">
        <w:trPr>
          <w:gridAfter w:val="2"/>
          <w:wAfter w:w="17" w:type="dxa"/>
          <w:trHeight w:val="284"/>
          <w:jc w:val="center"/>
        </w:trPr>
        <w:tc>
          <w:tcPr>
            <w:tcW w:w="984" w:type="dxa"/>
            <w:shd w:val="clear" w:color="auto" w:fill="auto"/>
            <w:vAlign w:val="center"/>
          </w:tcPr>
          <w:p w14:paraId="71439D46" w14:textId="74B0FCF8" w:rsidR="00427590" w:rsidRPr="002B44C4" w:rsidRDefault="00427590" w:rsidP="00427590">
            <w:pPr>
              <w:spacing w:before="60" w:after="60" w:line="360" w:lineRule="auto"/>
              <w:ind w:left="142"/>
              <w:rPr>
                <w:b/>
              </w:rPr>
            </w:pPr>
            <w:r w:rsidRPr="002B44C4">
              <w:rPr>
                <w:b/>
              </w:rPr>
              <w:t>23.3</w:t>
            </w:r>
          </w:p>
        </w:tc>
        <w:tc>
          <w:tcPr>
            <w:tcW w:w="1949" w:type="dxa"/>
          </w:tcPr>
          <w:p w14:paraId="49F583C9" w14:textId="16EE38D2" w:rsidR="00427590" w:rsidRPr="002B44C4" w:rsidRDefault="00427590" w:rsidP="00427590">
            <w:pPr>
              <w:keepLines/>
              <w:widowControl w:val="0"/>
              <w:pBdr>
                <w:top w:val="nil"/>
                <w:left w:val="nil"/>
                <w:bottom w:val="nil"/>
                <w:right w:val="nil"/>
                <w:between w:val="nil"/>
              </w:pBdr>
              <w:spacing w:before="60" w:after="60"/>
            </w:pPr>
            <w:r w:rsidRPr="002B44C4">
              <w:t>#</w:t>
            </w:r>
          </w:p>
        </w:tc>
        <w:tc>
          <w:tcPr>
            <w:tcW w:w="1418" w:type="dxa"/>
          </w:tcPr>
          <w:p w14:paraId="6ACD8B83" w14:textId="214FB2A2" w:rsidR="00427590" w:rsidRPr="002B44C4" w:rsidRDefault="00427590" w:rsidP="00427590">
            <w:pPr>
              <w:keepLines/>
              <w:widowControl w:val="0"/>
              <w:pBdr>
                <w:top w:val="nil"/>
                <w:left w:val="nil"/>
                <w:bottom w:val="nil"/>
                <w:right w:val="nil"/>
                <w:between w:val="nil"/>
              </w:pBdr>
              <w:spacing w:before="60" w:after="60"/>
            </w:pPr>
            <w:r w:rsidRPr="002B44C4">
              <w:t>Number</w:t>
            </w:r>
          </w:p>
        </w:tc>
        <w:tc>
          <w:tcPr>
            <w:tcW w:w="1044" w:type="dxa"/>
          </w:tcPr>
          <w:p w14:paraId="399EA99D" w14:textId="77777777" w:rsidR="00427590" w:rsidRPr="002B44C4" w:rsidRDefault="00427590" w:rsidP="00427590">
            <w:pPr>
              <w:keepLines/>
              <w:widowControl w:val="0"/>
              <w:pBdr>
                <w:top w:val="nil"/>
                <w:left w:val="nil"/>
                <w:bottom w:val="nil"/>
                <w:right w:val="nil"/>
                <w:between w:val="nil"/>
              </w:pBdr>
              <w:spacing w:before="60" w:after="60"/>
            </w:pPr>
          </w:p>
        </w:tc>
        <w:tc>
          <w:tcPr>
            <w:tcW w:w="4112" w:type="dxa"/>
          </w:tcPr>
          <w:p w14:paraId="6A6E0418" w14:textId="11786B41" w:rsidR="00427590" w:rsidRPr="002B44C4" w:rsidRDefault="00427590" w:rsidP="00427590">
            <w:pPr>
              <w:keepLines/>
              <w:widowControl w:val="0"/>
              <w:pBdr>
                <w:top w:val="nil"/>
                <w:left w:val="nil"/>
                <w:bottom w:val="nil"/>
                <w:right w:val="nil"/>
                <w:between w:val="nil"/>
              </w:pBdr>
              <w:spacing w:before="60" w:after="60"/>
            </w:pPr>
            <w:r w:rsidRPr="002B44C4">
              <w:t>Số thứ tự tự tăng theo số nguyên</w:t>
            </w:r>
          </w:p>
        </w:tc>
      </w:tr>
      <w:tr w:rsidR="00C05163" w:rsidRPr="002B44C4" w14:paraId="2A526CEF" w14:textId="77777777" w:rsidTr="00E34A49">
        <w:trPr>
          <w:gridAfter w:val="2"/>
          <w:wAfter w:w="17" w:type="dxa"/>
          <w:trHeight w:val="284"/>
          <w:jc w:val="center"/>
        </w:trPr>
        <w:tc>
          <w:tcPr>
            <w:tcW w:w="984" w:type="dxa"/>
            <w:shd w:val="clear" w:color="auto" w:fill="auto"/>
            <w:vAlign w:val="center"/>
          </w:tcPr>
          <w:p w14:paraId="70726FC3" w14:textId="341C8C83" w:rsidR="00C05163" w:rsidRPr="002B44C4" w:rsidRDefault="00C05163" w:rsidP="00C05163">
            <w:pPr>
              <w:spacing w:before="60" w:after="60" w:line="360" w:lineRule="auto"/>
              <w:ind w:left="142"/>
              <w:rPr>
                <w:b/>
              </w:rPr>
            </w:pPr>
            <w:r w:rsidRPr="002B44C4">
              <w:rPr>
                <w:b/>
              </w:rPr>
              <w:t>23.4</w:t>
            </w:r>
          </w:p>
        </w:tc>
        <w:tc>
          <w:tcPr>
            <w:tcW w:w="1949" w:type="dxa"/>
          </w:tcPr>
          <w:p w14:paraId="71366FB7" w14:textId="1D48066D" w:rsidR="00C05163" w:rsidRPr="002B44C4" w:rsidRDefault="00C05163" w:rsidP="00C05163">
            <w:pPr>
              <w:keepLines/>
              <w:widowControl w:val="0"/>
              <w:pBdr>
                <w:top w:val="nil"/>
                <w:left w:val="nil"/>
                <w:bottom w:val="nil"/>
                <w:right w:val="nil"/>
                <w:between w:val="nil"/>
              </w:pBdr>
              <w:spacing w:before="60" w:after="60"/>
            </w:pPr>
            <w:r w:rsidRPr="002B44C4">
              <w:t>Tên nhà đồng bảo hiểm</w:t>
            </w:r>
          </w:p>
        </w:tc>
        <w:tc>
          <w:tcPr>
            <w:tcW w:w="1418" w:type="dxa"/>
          </w:tcPr>
          <w:p w14:paraId="5068C4A1" w14:textId="0599C418"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54EBB4D2" w14:textId="172522FD"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5E4C25C9" w14:textId="341B6412" w:rsidR="00C05163" w:rsidRPr="002B44C4" w:rsidRDefault="00C05163" w:rsidP="00C05163">
            <w:pPr>
              <w:keepLines/>
              <w:widowControl w:val="0"/>
              <w:pBdr>
                <w:top w:val="nil"/>
                <w:left w:val="nil"/>
                <w:bottom w:val="nil"/>
                <w:right w:val="nil"/>
                <w:between w:val="nil"/>
              </w:pBdr>
              <w:spacing w:before="60" w:after="60"/>
            </w:pPr>
            <w:r w:rsidRPr="00632C59">
              <w:t>Chỉ hiển thị dữ liệu không cho phép sửa.</w:t>
            </w:r>
          </w:p>
        </w:tc>
      </w:tr>
      <w:tr w:rsidR="00C05163" w:rsidRPr="002B44C4" w14:paraId="794E3CD6" w14:textId="77777777" w:rsidTr="00E34A49">
        <w:trPr>
          <w:gridAfter w:val="2"/>
          <w:wAfter w:w="17" w:type="dxa"/>
          <w:trHeight w:val="284"/>
          <w:jc w:val="center"/>
        </w:trPr>
        <w:tc>
          <w:tcPr>
            <w:tcW w:w="984" w:type="dxa"/>
            <w:shd w:val="clear" w:color="auto" w:fill="auto"/>
            <w:vAlign w:val="center"/>
          </w:tcPr>
          <w:p w14:paraId="3729C94B" w14:textId="20FCE685" w:rsidR="00C05163" w:rsidRPr="002B44C4" w:rsidRDefault="00C05163" w:rsidP="00C05163">
            <w:pPr>
              <w:spacing w:before="60" w:after="60" w:line="360" w:lineRule="auto"/>
              <w:ind w:left="142"/>
              <w:rPr>
                <w:b/>
              </w:rPr>
            </w:pPr>
            <w:r w:rsidRPr="002B44C4">
              <w:rPr>
                <w:b/>
              </w:rPr>
              <w:t>23.5</w:t>
            </w:r>
          </w:p>
        </w:tc>
        <w:tc>
          <w:tcPr>
            <w:tcW w:w="1949" w:type="dxa"/>
          </w:tcPr>
          <w:p w14:paraId="591C0C20" w14:textId="322679AA" w:rsidR="00C05163" w:rsidRPr="002B44C4" w:rsidRDefault="00C05163" w:rsidP="00C05163">
            <w:pPr>
              <w:keepLines/>
              <w:widowControl w:val="0"/>
              <w:pBdr>
                <w:top w:val="nil"/>
                <w:left w:val="nil"/>
                <w:bottom w:val="nil"/>
                <w:right w:val="nil"/>
                <w:between w:val="nil"/>
              </w:pBdr>
              <w:spacing w:before="60" w:after="60"/>
            </w:pPr>
            <w:r w:rsidRPr="002B44C4">
              <w:t>Vai trò đồng bảo hiểm</w:t>
            </w:r>
          </w:p>
        </w:tc>
        <w:tc>
          <w:tcPr>
            <w:tcW w:w="1418" w:type="dxa"/>
          </w:tcPr>
          <w:p w14:paraId="240A0536" w14:textId="77048CEE"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EEF37C3" w14:textId="06BC0088"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2F76BD70" w14:textId="7CE75A85" w:rsidR="00C05163" w:rsidRPr="002B44C4" w:rsidRDefault="00C05163" w:rsidP="00C05163">
            <w:pPr>
              <w:keepLines/>
              <w:widowControl w:val="0"/>
              <w:pBdr>
                <w:top w:val="nil"/>
                <w:left w:val="nil"/>
                <w:bottom w:val="nil"/>
                <w:right w:val="nil"/>
                <w:between w:val="nil"/>
              </w:pBdr>
              <w:spacing w:before="60" w:after="60"/>
            </w:pPr>
            <w:r w:rsidRPr="00632C59">
              <w:t>Chỉ hiển thị dữ liệu không cho phép sửa.</w:t>
            </w:r>
          </w:p>
        </w:tc>
      </w:tr>
      <w:tr w:rsidR="00C05163" w:rsidRPr="002B44C4" w14:paraId="5F642B8B" w14:textId="77777777" w:rsidTr="00E34A49">
        <w:trPr>
          <w:gridAfter w:val="2"/>
          <w:wAfter w:w="17" w:type="dxa"/>
          <w:trHeight w:val="284"/>
          <w:jc w:val="center"/>
        </w:trPr>
        <w:tc>
          <w:tcPr>
            <w:tcW w:w="984" w:type="dxa"/>
            <w:shd w:val="clear" w:color="auto" w:fill="auto"/>
            <w:vAlign w:val="center"/>
          </w:tcPr>
          <w:p w14:paraId="4980E510" w14:textId="4FA0AA29" w:rsidR="00C05163" w:rsidRPr="002B44C4" w:rsidRDefault="00C05163" w:rsidP="00C05163">
            <w:pPr>
              <w:spacing w:before="60" w:after="60" w:line="360" w:lineRule="auto"/>
              <w:ind w:left="142"/>
              <w:rPr>
                <w:b/>
              </w:rPr>
            </w:pPr>
            <w:r w:rsidRPr="002B44C4">
              <w:rPr>
                <w:b/>
              </w:rPr>
              <w:t>23.6</w:t>
            </w:r>
          </w:p>
        </w:tc>
        <w:tc>
          <w:tcPr>
            <w:tcW w:w="1949" w:type="dxa"/>
          </w:tcPr>
          <w:p w14:paraId="70E07272" w14:textId="289303B7" w:rsidR="00C05163" w:rsidRPr="002B44C4" w:rsidRDefault="00C05163" w:rsidP="00C05163">
            <w:pPr>
              <w:keepLines/>
              <w:widowControl w:val="0"/>
              <w:pBdr>
                <w:top w:val="nil"/>
                <w:left w:val="nil"/>
                <w:bottom w:val="nil"/>
                <w:right w:val="nil"/>
                <w:between w:val="nil"/>
              </w:pBdr>
              <w:spacing w:before="60" w:after="60"/>
            </w:pPr>
            <w:r w:rsidRPr="002B44C4">
              <w:t>Liên hệ</w:t>
            </w:r>
          </w:p>
        </w:tc>
        <w:tc>
          <w:tcPr>
            <w:tcW w:w="1418" w:type="dxa"/>
          </w:tcPr>
          <w:p w14:paraId="6D93853C" w14:textId="049F79D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11DCD3AF" w14:textId="756D12DB"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4F6B3885" w14:textId="5C97561A" w:rsidR="00C05163" w:rsidRPr="002B44C4" w:rsidRDefault="00C05163" w:rsidP="00C05163">
            <w:pPr>
              <w:keepLines/>
              <w:widowControl w:val="0"/>
              <w:pBdr>
                <w:top w:val="nil"/>
                <w:left w:val="nil"/>
                <w:bottom w:val="nil"/>
                <w:right w:val="nil"/>
                <w:between w:val="nil"/>
              </w:pBdr>
              <w:spacing w:before="60" w:after="60"/>
            </w:pPr>
            <w:r w:rsidRPr="00632C59">
              <w:t>Chỉ hiển thị dữ liệu không cho phép sửa.</w:t>
            </w:r>
          </w:p>
        </w:tc>
      </w:tr>
      <w:tr w:rsidR="00C05163" w:rsidRPr="002B44C4" w14:paraId="3492D3D1" w14:textId="77777777" w:rsidTr="00E34A49">
        <w:trPr>
          <w:gridAfter w:val="2"/>
          <w:wAfter w:w="17" w:type="dxa"/>
          <w:trHeight w:val="284"/>
          <w:jc w:val="center"/>
        </w:trPr>
        <w:tc>
          <w:tcPr>
            <w:tcW w:w="984" w:type="dxa"/>
            <w:shd w:val="clear" w:color="auto" w:fill="auto"/>
            <w:vAlign w:val="center"/>
          </w:tcPr>
          <w:p w14:paraId="20E75C8C" w14:textId="79A451DB" w:rsidR="00C05163" w:rsidRPr="002B44C4" w:rsidRDefault="00C05163" w:rsidP="00C05163">
            <w:pPr>
              <w:spacing w:before="60" w:after="60" w:line="360" w:lineRule="auto"/>
              <w:ind w:left="142"/>
              <w:rPr>
                <w:b/>
              </w:rPr>
            </w:pPr>
            <w:r w:rsidRPr="002B44C4">
              <w:rPr>
                <w:b/>
              </w:rPr>
              <w:t>23.7</w:t>
            </w:r>
          </w:p>
        </w:tc>
        <w:tc>
          <w:tcPr>
            <w:tcW w:w="1949" w:type="dxa"/>
          </w:tcPr>
          <w:p w14:paraId="66D633A9" w14:textId="18F9DE76" w:rsidR="00C05163" w:rsidRPr="002B44C4" w:rsidRDefault="00C05163" w:rsidP="00C05163">
            <w:pPr>
              <w:keepLines/>
              <w:widowControl w:val="0"/>
              <w:pBdr>
                <w:top w:val="nil"/>
                <w:left w:val="nil"/>
                <w:bottom w:val="nil"/>
                <w:right w:val="nil"/>
                <w:between w:val="nil"/>
              </w:pBdr>
              <w:spacing w:before="60" w:after="60"/>
            </w:pPr>
            <w:r w:rsidRPr="002B44C4">
              <w:t>Số điện thoại</w:t>
            </w:r>
          </w:p>
        </w:tc>
        <w:tc>
          <w:tcPr>
            <w:tcW w:w="1418" w:type="dxa"/>
          </w:tcPr>
          <w:p w14:paraId="4288BB34" w14:textId="75126F8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E6C1BA6" w14:textId="74795743"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12828772" w14:textId="05E5B387" w:rsidR="00C05163" w:rsidRPr="002B44C4" w:rsidRDefault="00C05163" w:rsidP="00C05163">
            <w:pPr>
              <w:keepLines/>
              <w:widowControl w:val="0"/>
              <w:pBdr>
                <w:top w:val="nil"/>
                <w:left w:val="nil"/>
                <w:bottom w:val="nil"/>
                <w:right w:val="nil"/>
                <w:between w:val="nil"/>
              </w:pBdr>
              <w:spacing w:before="60" w:after="60"/>
            </w:pPr>
            <w:r w:rsidRPr="00632C59">
              <w:t>Chỉ hiển thị dữ liệu không cho phép sửa.</w:t>
            </w:r>
          </w:p>
        </w:tc>
      </w:tr>
      <w:tr w:rsidR="00C05163" w:rsidRPr="002B44C4" w14:paraId="391AC55A" w14:textId="77777777" w:rsidTr="00E34A49">
        <w:trPr>
          <w:gridAfter w:val="2"/>
          <w:wAfter w:w="17" w:type="dxa"/>
          <w:trHeight w:val="284"/>
          <w:jc w:val="center"/>
        </w:trPr>
        <w:tc>
          <w:tcPr>
            <w:tcW w:w="984" w:type="dxa"/>
            <w:shd w:val="clear" w:color="auto" w:fill="auto"/>
            <w:vAlign w:val="center"/>
          </w:tcPr>
          <w:p w14:paraId="3249E71C" w14:textId="053368A8" w:rsidR="00C05163" w:rsidRPr="002B44C4" w:rsidRDefault="00C05163" w:rsidP="00C05163">
            <w:pPr>
              <w:spacing w:before="60" w:after="60" w:line="360" w:lineRule="auto"/>
              <w:ind w:left="142"/>
              <w:rPr>
                <w:b/>
              </w:rPr>
            </w:pPr>
            <w:r w:rsidRPr="002B44C4">
              <w:rPr>
                <w:b/>
              </w:rPr>
              <w:t>23.8</w:t>
            </w:r>
          </w:p>
        </w:tc>
        <w:tc>
          <w:tcPr>
            <w:tcW w:w="1949" w:type="dxa"/>
          </w:tcPr>
          <w:p w14:paraId="5833D8F7" w14:textId="7C35AC7F" w:rsidR="00C05163" w:rsidRPr="002B44C4" w:rsidRDefault="00C05163" w:rsidP="00C05163">
            <w:pPr>
              <w:keepLines/>
              <w:widowControl w:val="0"/>
              <w:pBdr>
                <w:top w:val="nil"/>
                <w:left w:val="nil"/>
                <w:bottom w:val="nil"/>
                <w:right w:val="nil"/>
                <w:between w:val="nil"/>
              </w:pBdr>
              <w:spacing w:before="60" w:after="60"/>
            </w:pPr>
            <w:r w:rsidRPr="002B44C4">
              <w:t>Email</w:t>
            </w:r>
          </w:p>
        </w:tc>
        <w:tc>
          <w:tcPr>
            <w:tcW w:w="1418" w:type="dxa"/>
          </w:tcPr>
          <w:p w14:paraId="5817539F" w14:textId="5F4E0F0C"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82AAE04" w14:textId="6E15A158"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11EFD714" w14:textId="1ED18B22" w:rsidR="00C05163" w:rsidRPr="002B44C4" w:rsidRDefault="00C05163" w:rsidP="00C05163">
            <w:pPr>
              <w:keepLines/>
              <w:widowControl w:val="0"/>
              <w:pBdr>
                <w:top w:val="nil"/>
                <w:left w:val="nil"/>
                <w:bottom w:val="nil"/>
                <w:right w:val="nil"/>
                <w:between w:val="nil"/>
              </w:pBdr>
              <w:spacing w:before="60" w:after="60"/>
            </w:pPr>
            <w:r w:rsidRPr="00632C59">
              <w:t>Chỉ hiển thị dữ liệu không cho phép sửa.</w:t>
            </w:r>
          </w:p>
        </w:tc>
      </w:tr>
      <w:tr w:rsidR="00C05163" w:rsidRPr="002B44C4" w14:paraId="52AAB075" w14:textId="77777777" w:rsidTr="00E34A49">
        <w:trPr>
          <w:gridAfter w:val="2"/>
          <w:wAfter w:w="17" w:type="dxa"/>
          <w:trHeight w:val="284"/>
          <w:jc w:val="center"/>
        </w:trPr>
        <w:tc>
          <w:tcPr>
            <w:tcW w:w="984" w:type="dxa"/>
            <w:shd w:val="clear" w:color="auto" w:fill="auto"/>
            <w:vAlign w:val="center"/>
          </w:tcPr>
          <w:p w14:paraId="5311D22E" w14:textId="3A1AF8E5" w:rsidR="00C05163" w:rsidRPr="002B44C4" w:rsidRDefault="00C05163" w:rsidP="00C05163">
            <w:pPr>
              <w:spacing w:before="60" w:after="60" w:line="360" w:lineRule="auto"/>
              <w:ind w:left="142"/>
              <w:rPr>
                <w:b/>
              </w:rPr>
            </w:pPr>
            <w:r w:rsidRPr="002B44C4">
              <w:rPr>
                <w:b/>
              </w:rPr>
              <w:t>23.9</w:t>
            </w:r>
          </w:p>
        </w:tc>
        <w:tc>
          <w:tcPr>
            <w:tcW w:w="1949" w:type="dxa"/>
          </w:tcPr>
          <w:p w14:paraId="6DB9094C" w14:textId="153441A6" w:rsidR="00C05163" w:rsidRPr="002B44C4" w:rsidRDefault="00C05163" w:rsidP="00C05163">
            <w:pPr>
              <w:keepLines/>
              <w:widowControl w:val="0"/>
              <w:pBdr>
                <w:top w:val="nil"/>
                <w:left w:val="nil"/>
                <w:bottom w:val="nil"/>
                <w:right w:val="nil"/>
                <w:between w:val="nil"/>
              </w:pBdr>
              <w:spacing w:before="60" w:after="60"/>
            </w:pPr>
            <w:r w:rsidRPr="002B44C4">
              <w:t>Tỷ lệ đ</w:t>
            </w:r>
            <w:r>
              <w:t>ồ</w:t>
            </w:r>
            <w:r w:rsidRPr="002B44C4">
              <w:t>ng</w:t>
            </w:r>
          </w:p>
        </w:tc>
        <w:tc>
          <w:tcPr>
            <w:tcW w:w="1418" w:type="dxa"/>
          </w:tcPr>
          <w:p w14:paraId="6EA69999" w14:textId="5E45A06E"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2587FEAC" w14:textId="4EDB9E7C"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085F7F7E" w14:textId="34B5E177" w:rsidR="00C05163" w:rsidRPr="002B44C4" w:rsidRDefault="00C05163" w:rsidP="00C05163">
            <w:pPr>
              <w:keepLines/>
              <w:widowControl w:val="0"/>
              <w:pBdr>
                <w:top w:val="nil"/>
                <w:left w:val="nil"/>
                <w:bottom w:val="nil"/>
                <w:right w:val="nil"/>
                <w:between w:val="nil"/>
              </w:pBdr>
              <w:spacing w:before="60" w:after="60"/>
            </w:pPr>
            <w:r w:rsidRPr="00632C59">
              <w:t>Chỉ hiển thị dữ liệu không cho phép sửa.</w:t>
            </w:r>
          </w:p>
        </w:tc>
      </w:tr>
      <w:tr w:rsidR="00C05163" w:rsidRPr="002B44C4" w14:paraId="44F2C3E0" w14:textId="77777777" w:rsidTr="00E34A49">
        <w:trPr>
          <w:gridAfter w:val="2"/>
          <w:wAfter w:w="17" w:type="dxa"/>
          <w:trHeight w:val="284"/>
          <w:jc w:val="center"/>
        </w:trPr>
        <w:tc>
          <w:tcPr>
            <w:tcW w:w="984" w:type="dxa"/>
            <w:shd w:val="clear" w:color="auto" w:fill="auto"/>
            <w:vAlign w:val="center"/>
          </w:tcPr>
          <w:p w14:paraId="79404E5E" w14:textId="315CE249" w:rsidR="00C05163" w:rsidRPr="002B44C4" w:rsidRDefault="00C05163" w:rsidP="00C05163">
            <w:pPr>
              <w:spacing w:before="60" w:after="60" w:line="360" w:lineRule="auto"/>
              <w:ind w:left="142"/>
              <w:rPr>
                <w:b/>
              </w:rPr>
            </w:pPr>
            <w:r w:rsidRPr="002B44C4">
              <w:rPr>
                <w:b/>
              </w:rPr>
              <w:t>23.10</w:t>
            </w:r>
          </w:p>
        </w:tc>
        <w:tc>
          <w:tcPr>
            <w:tcW w:w="1949" w:type="dxa"/>
          </w:tcPr>
          <w:p w14:paraId="330B727F" w14:textId="5225F27B" w:rsidR="00C05163" w:rsidRPr="002B44C4" w:rsidRDefault="00C05163" w:rsidP="00C05163">
            <w:pPr>
              <w:keepLines/>
              <w:widowControl w:val="0"/>
              <w:pBdr>
                <w:top w:val="nil"/>
                <w:left w:val="nil"/>
                <w:bottom w:val="nil"/>
                <w:right w:val="nil"/>
                <w:between w:val="nil"/>
              </w:pBdr>
              <w:spacing w:before="60" w:after="60"/>
            </w:pPr>
            <w:r w:rsidRPr="002B44C4">
              <w:t>Mô tả</w:t>
            </w:r>
          </w:p>
        </w:tc>
        <w:tc>
          <w:tcPr>
            <w:tcW w:w="1418" w:type="dxa"/>
          </w:tcPr>
          <w:p w14:paraId="59343FD6" w14:textId="084490C9"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EE10CDF" w14:textId="5A5BDC14"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4481DC71" w14:textId="0CC91853" w:rsidR="00C05163" w:rsidRPr="002B44C4" w:rsidRDefault="00C05163" w:rsidP="00C05163">
            <w:pPr>
              <w:keepLines/>
              <w:widowControl w:val="0"/>
              <w:pBdr>
                <w:top w:val="nil"/>
                <w:left w:val="nil"/>
                <w:bottom w:val="nil"/>
                <w:right w:val="nil"/>
                <w:between w:val="nil"/>
              </w:pBdr>
              <w:spacing w:before="60" w:after="60"/>
            </w:pPr>
            <w:r w:rsidRPr="00632C59">
              <w:t>Chỉ hiển thị dữ liệu không cho phép sửa.</w:t>
            </w:r>
          </w:p>
        </w:tc>
      </w:tr>
      <w:tr w:rsidR="00427590" w:rsidRPr="002B44C4" w14:paraId="55C1215F" w14:textId="77777777" w:rsidTr="00E34A49">
        <w:trPr>
          <w:gridAfter w:val="2"/>
          <w:wAfter w:w="17" w:type="dxa"/>
          <w:trHeight w:val="284"/>
          <w:jc w:val="center"/>
        </w:trPr>
        <w:tc>
          <w:tcPr>
            <w:tcW w:w="984" w:type="dxa"/>
            <w:shd w:val="clear" w:color="auto" w:fill="auto"/>
            <w:vAlign w:val="center"/>
          </w:tcPr>
          <w:p w14:paraId="305146A3" w14:textId="3E8C0573" w:rsidR="00427590" w:rsidRPr="002B44C4" w:rsidRDefault="00427590" w:rsidP="00427590">
            <w:pPr>
              <w:spacing w:before="60" w:after="60" w:line="360" w:lineRule="auto"/>
              <w:ind w:left="142"/>
              <w:rPr>
                <w:b/>
              </w:rPr>
            </w:pPr>
            <w:r w:rsidRPr="002B44C4">
              <w:rPr>
                <w:b/>
              </w:rPr>
              <w:t>23.11</w:t>
            </w:r>
          </w:p>
        </w:tc>
        <w:tc>
          <w:tcPr>
            <w:tcW w:w="1949" w:type="dxa"/>
          </w:tcPr>
          <w:p w14:paraId="390FA206" w14:textId="6545F7D6" w:rsidR="00427590" w:rsidRPr="002B44C4" w:rsidRDefault="00427590" w:rsidP="00427590">
            <w:pPr>
              <w:keepLines/>
              <w:widowControl w:val="0"/>
              <w:pBdr>
                <w:top w:val="nil"/>
                <w:left w:val="nil"/>
                <w:bottom w:val="nil"/>
                <w:right w:val="nil"/>
                <w:between w:val="nil"/>
              </w:pBdr>
              <w:spacing w:before="60" w:after="60"/>
            </w:pPr>
            <w:r w:rsidRPr="002B44C4">
              <w:rPr>
                <w:noProof/>
              </w:rPr>
              <w:drawing>
                <wp:inline distT="0" distB="0" distL="0" distR="0" wp14:anchorId="4841AAED" wp14:editId="25F09202">
                  <wp:extent cx="369278" cy="34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16" cy="346649"/>
                          </a:xfrm>
                          <a:prstGeom prst="rect">
                            <a:avLst/>
                          </a:prstGeom>
                        </pic:spPr>
                      </pic:pic>
                    </a:graphicData>
                  </a:graphic>
                </wp:inline>
              </w:drawing>
            </w:r>
          </w:p>
        </w:tc>
        <w:tc>
          <w:tcPr>
            <w:tcW w:w="1418" w:type="dxa"/>
          </w:tcPr>
          <w:p w14:paraId="27C78C9C" w14:textId="52D64FC4" w:rsidR="00427590" w:rsidRPr="002B44C4" w:rsidRDefault="00427590" w:rsidP="00427590">
            <w:pPr>
              <w:keepLines/>
              <w:widowControl w:val="0"/>
              <w:pBdr>
                <w:top w:val="nil"/>
                <w:left w:val="nil"/>
                <w:bottom w:val="nil"/>
                <w:right w:val="nil"/>
                <w:between w:val="nil"/>
              </w:pBdr>
              <w:spacing w:before="60" w:after="60"/>
            </w:pPr>
            <w:r w:rsidRPr="002B44C4">
              <w:t>Icon</w:t>
            </w:r>
          </w:p>
        </w:tc>
        <w:tc>
          <w:tcPr>
            <w:tcW w:w="1044" w:type="dxa"/>
          </w:tcPr>
          <w:p w14:paraId="1A227342" w14:textId="77777777" w:rsidR="00427590" w:rsidRPr="002B44C4" w:rsidRDefault="00427590" w:rsidP="00427590">
            <w:pPr>
              <w:keepLines/>
              <w:widowControl w:val="0"/>
              <w:pBdr>
                <w:top w:val="nil"/>
                <w:left w:val="nil"/>
                <w:bottom w:val="nil"/>
                <w:right w:val="nil"/>
                <w:between w:val="nil"/>
              </w:pBdr>
              <w:spacing w:before="60" w:after="60"/>
            </w:pPr>
          </w:p>
        </w:tc>
        <w:tc>
          <w:tcPr>
            <w:tcW w:w="4112" w:type="dxa"/>
          </w:tcPr>
          <w:p w14:paraId="14A8198C" w14:textId="6AB76ECC" w:rsidR="00427590" w:rsidRPr="002B44C4" w:rsidRDefault="00427590" w:rsidP="00427590">
            <w:pPr>
              <w:keepLines/>
              <w:widowControl w:val="0"/>
              <w:pBdr>
                <w:top w:val="nil"/>
                <w:left w:val="nil"/>
                <w:bottom w:val="nil"/>
                <w:right w:val="nil"/>
                <w:between w:val="nil"/>
              </w:pBdr>
              <w:spacing w:before="60" w:after="60"/>
            </w:pPr>
            <w:r w:rsidRPr="002B44C4">
              <w:t>Chỉnh sửa thông tin nhà đồng bảo hiểm</w:t>
            </w:r>
          </w:p>
          <w:p w14:paraId="2D69FAA4" w14:textId="4C691185" w:rsidR="00427590" w:rsidRPr="002B44C4" w:rsidRDefault="00427590" w:rsidP="00427590">
            <w:pPr>
              <w:keepLines/>
              <w:widowControl w:val="0"/>
              <w:pBdr>
                <w:top w:val="nil"/>
                <w:left w:val="nil"/>
                <w:bottom w:val="nil"/>
                <w:right w:val="nil"/>
                <w:between w:val="nil"/>
              </w:pBdr>
              <w:spacing w:before="60" w:after="60"/>
            </w:pPr>
            <w:r w:rsidRPr="002B44C4">
              <w:t xml:space="preserve">Hệ thống hiển thị </w:t>
            </w:r>
            <w:r w:rsidRPr="002B44C4">
              <w:rPr>
                <w:b/>
              </w:rPr>
              <w:t>Màn hình sửa thông tin đồng bảo hiểm</w:t>
            </w:r>
          </w:p>
        </w:tc>
      </w:tr>
      <w:tr w:rsidR="00427590" w:rsidRPr="002B44C4" w14:paraId="09618896" w14:textId="77777777" w:rsidTr="00E34A49">
        <w:trPr>
          <w:gridAfter w:val="2"/>
          <w:wAfter w:w="17" w:type="dxa"/>
          <w:trHeight w:val="284"/>
          <w:jc w:val="center"/>
        </w:trPr>
        <w:tc>
          <w:tcPr>
            <w:tcW w:w="984" w:type="dxa"/>
            <w:shd w:val="clear" w:color="auto" w:fill="auto"/>
            <w:vAlign w:val="center"/>
          </w:tcPr>
          <w:p w14:paraId="6D2A1166" w14:textId="49DA4611" w:rsidR="00427590" w:rsidRPr="002B44C4" w:rsidRDefault="00427590" w:rsidP="00427590">
            <w:pPr>
              <w:spacing w:before="60" w:after="60" w:line="360" w:lineRule="auto"/>
              <w:ind w:left="142"/>
              <w:rPr>
                <w:b/>
              </w:rPr>
            </w:pPr>
            <w:r w:rsidRPr="002B44C4">
              <w:rPr>
                <w:b/>
              </w:rPr>
              <w:t>23.12</w:t>
            </w:r>
          </w:p>
        </w:tc>
        <w:tc>
          <w:tcPr>
            <w:tcW w:w="1949" w:type="dxa"/>
          </w:tcPr>
          <w:p w14:paraId="01EA78BC" w14:textId="135AAA38" w:rsidR="00427590" w:rsidRPr="002B44C4" w:rsidRDefault="00427590" w:rsidP="00427590">
            <w:pPr>
              <w:keepLines/>
              <w:widowControl w:val="0"/>
              <w:pBdr>
                <w:top w:val="nil"/>
                <w:left w:val="nil"/>
                <w:bottom w:val="nil"/>
                <w:right w:val="nil"/>
                <w:between w:val="nil"/>
              </w:pBdr>
              <w:spacing w:before="60" w:after="60"/>
            </w:pPr>
            <w:r w:rsidRPr="002B44C4">
              <w:rPr>
                <w:noProof/>
              </w:rPr>
              <w:drawing>
                <wp:inline distT="0" distB="0" distL="0" distR="0" wp14:anchorId="1840DEC4" wp14:editId="0C029020">
                  <wp:extent cx="314325" cy="31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42" cy="315242"/>
                          </a:xfrm>
                          <a:prstGeom prst="rect">
                            <a:avLst/>
                          </a:prstGeom>
                        </pic:spPr>
                      </pic:pic>
                    </a:graphicData>
                  </a:graphic>
                </wp:inline>
              </w:drawing>
            </w:r>
          </w:p>
        </w:tc>
        <w:tc>
          <w:tcPr>
            <w:tcW w:w="1418" w:type="dxa"/>
          </w:tcPr>
          <w:p w14:paraId="1B266F62" w14:textId="3EEB0144" w:rsidR="00427590" w:rsidRPr="002B44C4" w:rsidRDefault="00427590" w:rsidP="00427590">
            <w:pPr>
              <w:keepLines/>
              <w:widowControl w:val="0"/>
              <w:pBdr>
                <w:top w:val="nil"/>
                <w:left w:val="nil"/>
                <w:bottom w:val="nil"/>
                <w:right w:val="nil"/>
                <w:between w:val="nil"/>
              </w:pBdr>
              <w:spacing w:before="60" w:after="60"/>
            </w:pPr>
            <w:r w:rsidRPr="002B44C4">
              <w:t>Icon</w:t>
            </w:r>
          </w:p>
        </w:tc>
        <w:tc>
          <w:tcPr>
            <w:tcW w:w="1044" w:type="dxa"/>
          </w:tcPr>
          <w:p w14:paraId="11FA686A" w14:textId="77777777" w:rsidR="00427590" w:rsidRPr="002B44C4" w:rsidRDefault="00427590" w:rsidP="00427590">
            <w:pPr>
              <w:keepLines/>
              <w:widowControl w:val="0"/>
              <w:pBdr>
                <w:top w:val="nil"/>
                <w:left w:val="nil"/>
                <w:bottom w:val="nil"/>
                <w:right w:val="nil"/>
                <w:between w:val="nil"/>
              </w:pBdr>
              <w:spacing w:before="60" w:after="60"/>
            </w:pPr>
          </w:p>
        </w:tc>
        <w:tc>
          <w:tcPr>
            <w:tcW w:w="4112" w:type="dxa"/>
          </w:tcPr>
          <w:p w14:paraId="6AF78D2E" w14:textId="77777777" w:rsidR="00427590" w:rsidRPr="002B44C4" w:rsidRDefault="00427590" w:rsidP="00427590">
            <w:pPr>
              <w:keepLines/>
              <w:widowControl w:val="0"/>
              <w:pBdr>
                <w:top w:val="nil"/>
                <w:left w:val="nil"/>
                <w:bottom w:val="nil"/>
                <w:right w:val="nil"/>
                <w:between w:val="nil"/>
              </w:pBdr>
              <w:spacing w:before="60" w:after="60"/>
            </w:pPr>
            <w:r w:rsidRPr="002B44C4">
              <w:t>Xóa thông tin nhà đồng bảo hiểm</w:t>
            </w:r>
          </w:p>
          <w:p w14:paraId="100842B2" w14:textId="77777777" w:rsidR="00427590" w:rsidRPr="002B44C4" w:rsidRDefault="00427590" w:rsidP="00427590">
            <w:pPr>
              <w:keepLines/>
              <w:widowControl w:val="0"/>
              <w:pBdr>
                <w:top w:val="nil"/>
                <w:left w:val="nil"/>
                <w:bottom w:val="nil"/>
                <w:right w:val="nil"/>
                <w:between w:val="nil"/>
              </w:pBdr>
              <w:spacing w:before="60" w:after="60"/>
            </w:pPr>
            <w:r w:rsidRPr="002B44C4">
              <w:t>Hệ thống hiển thị màn hình xác nhận xóa</w:t>
            </w:r>
          </w:p>
          <w:p w14:paraId="1D2514B6" w14:textId="77777777" w:rsidR="00427590" w:rsidRPr="002B44C4" w:rsidRDefault="00427590" w:rsidP="00427590">
            <w:pPr>
              <w:keepLines/>
              <w:widowControl w:val="0"/>
              <w:pBdr>
                <w:top w:val="nil"/>
                <w:left w:val="nil"/>
                <w:bottom w:val="nil"/>
                <w:right w:val="nil"/>
                <w:between w:val="nil"/>
              </w:pBdr>
              <w:spacing w:before="60" w:after="60"/>
            </w:pPr>
            <w:r w:rsidRPr="002B44C4">
              <w:t xml:space="preserve">+ Có: hệ thống xóa thông tin nhà đồng </w:t>
            </w:r>
            <w:r w:rsidRPr="002B44C4">
              <w:lastRenderedPageBreak/>
              <w:t>bảo hiểm và hiển thị thông báo xóa thành công</w:t>
            </w:r>
          </w:p>
          <w:p w14:paraId="2C8BC717" w14:textId="5F98300B" w:rsidR="00427590" w:rsidRPr="002B44C4" w:rsidRDefault="00427590" w:rsidP="00427590">
            <w:pPr>
              <w:keepLines/>
              <w:widowControl w:val="0"/>
              <w:pBdr>
                <w:top w:val="nil"/>
                <w:left w:val="nil"/>
                <w:bottom w:val="nil"/>
                <w:right w:val="nil"/>
                <w:between w:val="nil"/>
              </w:pBdr>
              <w:spacing w:before="60" w:after="60"/>
            </w:pPr>
            <w:r w:rsidRPr="002B44C4">
              <w:t>+ Không: hệ thống đóng màn hình thông báo xóa và trở về màn hình lập báo tổn thất</w:t>
            </w:r>
          </w:p>
        </w:tc>
      </w:tr>
      <w:tr w:rsidR="00427590" w:rsidRPr="002B44C4" w14:paraId="64618351" w14:textId="77777777" w:rsidTr="00E34A49">
        <w:trPr>
          <w:gridAfter w:val="2"/>
          <w:wAfter w:w="17" w:type="dxa"/>
          <w:trHeight w:val="284"/>
          <w:jc w:val="center"/>
        </w:trPr>
        <w:tc>
          <w:tcPr>
            <w:tcW w:w="984" w:type="dxa"/>
            <w:shd w:val="clear" w:color="auto" w:fill="auto"/>
            <w:vAlign w:val="center"/>
          </w:tcPr>
          <w:p w14:paraId="7DC1A40D" w14:textId="772508FE" w:rsidR="00427590" w:rsidRPr="002B44C4" w:rsidRDefault="00427590" w:rsidP="00427590">
            <w:pPr>
              <w:spacing w:before="60" w:after="60" w:line="360" w:lineRule="auto"/>
              <w:ind w:left="142"/>
              <w:rPr>
                <w:b/>
              </w:rPr>
            </w:pPr>
            <w:r w:rsidRPr="002B44C4">
              <w:rPr>
                <w:b/>
              </w:rPr>
              <w:lastRenderedPageBreak/>
              <w:t>23.13</w:t>
            </w:r>
          </w:p>
        </w:tc>
        <w:tc>
          <w:tcPr>
            <w:tcW w:w="1949" w:type="dxa"/>
          </w:tcPr>
          <w:p w14:paraId="08BF8475" w14:textId="1B268059" w:rsidR="00427590" w:rsidRPr="002B44C4" w:rsidRDefault="00427590" w:rsidP="00427590">
            <w:pPr>
              <w:keepLines/>
              <w:widowControl w:val="0"/>
              <w:pBdr>
                <w:top w:val="nil"/>
                <w:left w:val="nil"/>
                <w:bottom w:val="nil"/>
                <w:right w:val="nil"/>
                <w:between w:val="nil"/>
              </w:pBdr>
              <w:spacing w:before="60" w:after="60"/>
            </w:pPr>
            <w:r w:rsidRPr="002B44C4">
              <w:rPr>
                <w:noProof/>
              </w:rPr>
              <w:drawing>
                <wp:inline distT="0" distB="0" distL="0" distR="0" wp14:anchorId="2F1686E3" wp14:editId="430D7914">
                  <wp:extent cx="875279" cy="29527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0226" cy="296944"/>
                          </a:xfrm>
                          <a:prstGeom prst="rect">
                            <a:avLst/>
                          </a:prstGeom>
                        </pic:spPr>
                      </pic:pic>
                    </a:graphicData>
                  </a:graphic>
                </wp:inline>
              </w:drawing>
            </w:r>
          </w:p>
        </w:tc>
        <w:tc>
          <w:tcPr>
            <w:tcW w:w="1418" w:type="dxa"/>
          </w:tcPr>
          <w:p w14:paraId="36492830" w14:textId="1130A16D" w:rsidR="00427590" w:rsidRPr="002B44C4" w:rsidRDefault="00427590" w:rsidP="00427590">
            <w:pPr>
              <w:keepLines/>
              <w:widowControl w:val="0"/>
              <w:pBdr>
                <w:top w:val="nil"/>
                <w:left w:val="nil"/>
                <w:bottom w:val="nil"/>
                <w:right w:val="nil"/>
                <w:between w:val="nil"/>
              </w:pBdr>
              <w:spacing w:before="60" w:after="60"/>
            </w:pPr>
            <w:r w:rsidRPr="002B44C4">
              <w:t>Icon</w:t>
            </w:r>
          </w:p>
        </w:tc>
        <w:tc>
          <w:tcPr>
            <w:tcW w:w="1044" w:type="dxa"/>
          </w:tcPr>
          <w:p w14:paraId="46D16153" w14:textId="77777777" w:rsidR="00427590" w:rsidRPr="002B44C4" w:rsidRDefault="00427590" w:rsidP="00427590">
            <w:pPr>
              <w:keepLines/>
              <w:widowControl w:val="0"/>
              <w:pBdr>
                <w:top w:val="nil"/>
                <w:left w:val="nil"/>
                <w:bottom w:val="nil"/>
                <w:right w:val="nil"/>
                <w:between w:val="nil"/>
              </w:pBdr>
              <w:spacing w:before="60" w:after="60"/>
            </w:pPr>
          </w:p>
        </w:tc>
        <w:tc>
          <w:tcPr>
            <w:tcW w:w="4112" w:type="dxa"/>
          </w:tcPr>
          <w:p w14:paraId="18529628" w14:textId="4E845C2F" w:rsidR="00427590" w:rsidRPr="002B44C4" w:rsidRDefault="00427590" w:rsidP="00427590">
            <w:pPr>
              <w:keepLines/>
              <w:widowControl w:val="0"/>
              <w:pBdr>
                <w:top w:val="nil"/>
                <w:left w:val="nil"/>
                <w:bottom w:val="nil"/>
                <w:right w:val="nil"/>
                <w:between w:val="nil"/>
              </w:pBdr>
              <w:spacing w:before="60" w:after="60"/>
            </w:pPr>
            <w:r w:rsidRPr="002B44C4">
              <w:t>Thêm mới thông tin nhà đồng bảo hiểm</w:t>
            </w:r>
          </w:p>
          <w:p w14:paraId="2F978F4F" w14:textId="086C16A0" w:rsidR="00427590" w:rsidRPr="002B44C4" w:rsidRDefault="00427590" w:rsidP="00427590">
            <w:pPr>
              <w:keepLines/>
              <w:widowControl w:val="0"/>
              <w:pBdr>
                <w:top w:val="nil"/>
                <w:left w:val="nil"/>
                <w:bottom w:val="nil"/>
                <w:right w:val="nil"/>
                <w:between w:val="nil"/>
              </w:pBdr>
              <w:spacing w:before="60" w:after="60"/>
            </w:pPr>
            <w:r w:rsidRPr="002B44C4">
              <w:t xml:space="preserve">Hệ thống hiển thị </w:t>
            </w:r>
            <w:r w:rsidRPr="002B44C4">
              <w:rPr>
                <w:b/>
              </w:rPr>
              <w:t>Màn hình thêm mới đồng bảo hiểm</w:t>
            </w:r>
          </w:p>
        </w:tc>
      </w:tr>
      <w:tr w:rsidR="00427590" w:rsidRPr="002B44C4" w14:paraId="15E151FF" w14:textId="77777777" w:rsidTr="00E34A49">
        <w:trPr>
          <w:gridAfter w:val="1"/>
          <w:wAfter w:w="10" w:type="dxa"/>
          <w:trHeight w:val="284"/>
          <w:jc w:val="center"/>
        </w:trPr>
        <w:tc>
          <w:tcPr>
            <w:tcW w:w="984" w:type="dxa"/>
            <w:shd w:val="clear" w:color="auto" w:fill="auto"/>
            <w:vAlign w:val="center"/>
          </w:tcPr>
          <w:p w14:paraId="0BF7AE6B" w14:textId="498F5831" w:rsidR="00427590" w:rsidRPr="002B44C4" w:rsidRDefault="00427590" w:rsidP="00427590">
            <w:pPr>
              <w:spacing w:before="60" w:after="60" w:line="360" w:lineRule="auto"/>
              <w:ind w:left="142"/>
              <w:rPr>
                <w:b/>
              </w:rPr>
            </w:pPr>
            <w:r w:rsidRPr="002B44C4">
              <w:rPr>
                <w:b/>
              </w:rPr>
              <w:t>24</w:t>
            </w:r>
          </w:p>
        </w:tc>
        <w:tc>
          <w:tcPr>
            <w:tcW w:w="8530" w:type="dxa"/>
            <w:gridSpan w:val="5"/>
          </w:tcPr>
          <w:p w14:paraId="60ED97B1" w14:textId="698F765B" w:rsidR="00427590" w:rsidRPr="002B44C4" w:rsidRDefault="00427590" w:rsidP="00427590">
            <w:pPr>
              <w:keepLines/>
              <w:widowControl w:val="0"/>
              <w:pBdr>
                <w:top w:val="nil"/>
                <w:left w:val="nil"/>
                <w:bottom w:val="nil"/>
                <w:right w:val="nil"/>
                <w:between w:val="nil"/>
              </w:pBdr>
              <w:spacing w:before="60" w:after="60"/>
              <w:rPr>
                <w:b/>
              </w:rPr>
            </w:pPr>
            <w:r w:rsidRPr="002B44C4">
              <w:rPr>
                <w:b/>
              </w:rPr>
              <w:t>Tab thông tin Tài bảo hiểm</w:t>
            </w:r>
          </w:p>
        </w:tc>
      </w:tr>
      <w:tr w:rsidR="00427590" w:rsidRPr="002B44C4" w14:paraId="20A7BC3B" w14:textId="77777777" w:rsidTr="00E34A49">
        <w:trPr>
          <w:gridAfter w:val="2"/>
          <w:wAfter w:w="17" w:type="dxa"/>
          <w:trHeight w:val="284"/>
          <w:jc w:val="center"/>
        </w:trPr>
        <w:tc>
          <w:tcPr>
            <w:tcW w:w="984" w:type="dxa"/>
            <w:shd w:val="clear" w:color="auto" w:fill="auto"/>
            <w:vAlign w:val="center"/>
          </w:tcPr>
          <w:p w14:paraId="00135E4F" w14:textId="5296D34D" w:rsidR="00427590" w:rsidRPr="002B44C4" w:rsidRDefault="00427590" w:rsidP="00427590">
            <w:pPr>
              <w:spacing w:before="60" w:after="60" w:line="360" w:lineRule="auto"/>
              <w:ind w:left="142"/>
              <w:rPr>
                <w:b/>
              </w:rPr>
            </w:pPr>
            <w:r w:rsidRPr="002B44C4">
              <w:rPr>
                <w:b/>
              </w:rPr>
              <w:t>24.1</w:t>
            </w:r>
          </w:p>
        </w:tc>
        <w:tc>
          <w:tcPr>
            <w:tcW w:w="1949" w:type="dxa"/>
          </w:tcPr>
          <w:p w14:paraId="0215B8CC" w14:textId="198C1FBE" w:rsidR="00427590" w:rsidRPr="002B44C4" w:rsidRDefault="00427590" w:rsidP="00427590">
            <w:pPr>
              <w:keepLines/>
              <w:widowControl w:val="0"/>
              <w:pBdr>
                <w:top w:val="nil"/>
                <w:left w:val="nil"/>
                <w:bottom w:val="nil"/>
                <w:right w:val="nil"/>
                <w:between w:val="nil"/>
              </w:pBdr>
              <w:spacing w:before="60" w:after="60"/>
            </w:pPr>
            <w:r w:rsidRPr="002B44C4">
              <w:t>Tái bảo hiểm fronting/chỉ định</w:t>
            </w:r>
          </w:p>
        </w:tc>
        <w:tc>
          <w:tcPr>
            <w:tcW w:w="1418" w:type="dxa"/>
          </w:tcPr>
          <w:p w14:paraId="165F1127" w14:textId="08754B13" w:rsidR="00427590" w:rsidRPr="002B44C4" w:rsidRDefault="00427590" w:rsidP="00427590">
            <w:pPr>
              <w:keepLines/>
              <w:widowControl w:val="0"/>
              <w:pBdr>
                <w:top w:val="nil"/>
                <w:left w:val="nil"/>
                <w:bottom w:val="nil"/>
                <w:right w:val="nil"/>
                <w:between w:val="nil"/>
              </w:pBdr>
              <w:spacing w:before="60" w:after="60"/>
            </w:pPr>
            <w:r w:rsidRPr="002B44C4">
              <w:t>Radio button</w:t>
            </w:r>
          </w:p>
        </w:tc>
        <w:tc>
          <w:tcPr>
            <w:tcW w:w="1044" w:type="dxa"/>
          </w:tcPr>
          <w:p w14:paraId="569DC18C" w14:textId="3AF27A1C" w:rsidR="00427590" w:rsidRPr="002B44C4" w:rsidRDefault="00427590" w:rsidP="00E45DDC">
            <w:pPr>
              <w:keepLines/>
              <w:widowControl w:val="0"/>
              <w:pBdr>
                <w:top w:val="nil"/>
                <w:left w:val="nil"/>
                <w:bottom w:val="nil"/>
                <w:right w:val="nil"/>
                <w:between w:val="nil"/>
              </w:pBdr>
              <w:spacing w:before="60" w:after="60"/>
              <w:jc w:val="center"/>
            </w:pPr>
            <w:r>
              <w:t>Có</w:t>
            </w:r>
          </w:p>
        </w:tc>
        <w:tc>
          <w:tcPr>
            <w:tcW w:w="4112" w:type="dxa"/>
          </w:tcPr>
          <w:p w14:paraId="6612B22F" w14:textId="0AC9F889" w:rsidR="00427590" w:rsidRPr="002B44C4" w:rsidRDefault="00C05163" w:rsidP="00C05163">
            <w:pPr>
              <w:keepLines/>
              <w:widowControl w:val="0"/>
              <w:pBdr>
                <w:top w:val="nil"/>
                <w:left w:val="nil"/>
                <w:bottom w:val="nil"/>
                <w:right w:val="nil"/>
                <w:between w:val="nil"/>
              </w:pBdr>
              <w:spacing w:before="60" w:after="60"/>
            </w:pPr>
            <w:r>
              <w:t>Giá</w:t>
            </w:r>
            <w:r w:rsidR="00427590" w:rsidRPr="002B44C4">
              <w:t xml:space="preserve"> trị</w:t>
            </w:r>
            <w:r>
              <w:t xml:space="preserve">: </w:t>
            </w:r>
            <w:r w:rsidR="00427590" w:rsidRPr="002B44C4">
              <w:t>Có</w:t>
            </w:r>
            <w:r>
              <w:t xml:space="preserve">, </w:t>
            </w:r>
            <w:r w:rsidR="00427590" w:rsidRPr="002B44C4">
              <w:t>Không</w:t>
            </w:r>
          </w:p>
          <w:p w14:paraId="5821B849" w14:textId="5CA776E9" w:rsidR="00427590" w:rsidRPr="002B44C4" w:rsidRDefault="00427590" w:rsidP="00427590">
            <w:pPr>
              <w:keepLines/>
              <w:widowControl w:val="0"/>
              <w:pBdr>
                <w:top w:val="nil"/>
                <w:left w:val="nil"/>
                <w:bottom w:val="nil"/>
                <w:right w:val="nil"/>
                <w:between w:val="nil"/>
              </w:pBdr>
              <w:spacing w:before="60" w:after="60"/>
            </w:pPr>
            <w:r w:rsidRPr="002B44C4">
              <w:t>Chỉ cho phép tích chọn 1 giá trị</w:t>
            </w:r>
          </w:p>
        </w:tc>
      </w:tr>
      <w:tr w:rsidR="008D5B48" w:rsidRPr="002B44C4" w14:paraId="159B8C73" w14:textId="77777777" w:rsidTr="00E34A49">
        <w:trPr>
          <w:gridAfter w:val="2"/>
          <w:wAfter w:w="17" w:type="dxa"/>
          <w:trHeight w:val="284"/>
          <w:jc w:val="center"/>
        </w:trPr>
        <w:tc>
          <w:tcPr>
            <w:tcW w:w="984" w:type="dxa"/>
            <w:shd w:val="clear" w:color="auto" w:fill="auto"/>
            <w:vAlign w:val="center"/>
          </w:tcPr>
          <w:p w14:paraId="46F120AD" w14:textId="4C9A2BC6" w:rsidR="008D5B48" w:rsidRPr="002B44C4" w:rsidRDefault="008D5B48" w:rsidP="008D5B48">
            <w:pPr>
              <w:spacing w:before="60" w:after="60" w:line="360" w:lineRule="auto"/>
              <w:ind w:left="142"/>
              <w:rPr>
                <w:b/>
              </w:rPr>
            </w:pPr>
            <w:r w:rsidRPr="002B44C4">
              <w:rPr>
                <w:b/>
              </w:rPr>
              <w:t>24.2</w:t>
            </w:r>
          </w:p>
        </w:tc>
        <w:tc>
          <w:tcPr>
            <w:tcW w:w="1949" w:type="dxa"/>
          </w:tcPr>
          <w:p w14:paraId="2B7F6C62" w14:textId="06811DF3" w:rsidR="008D5B48" w:rsidRPr="002B44C4" w:rsidRDefault="008D5B48" w:rsidP="008D5B48">
            <w:pPr>
              <w:keepLines/>
              <w:widowControl w:val="0"/>
              <w:pBdr>
                <w:top w:val="nil"/>
                <w:left w:val="nil"/>
                <w:bottom w:val="nil"/>
                <w:right w:val="nil"/>
                <w:between w:val="nil"/>
              </w:pBdr>
              <w:spacing w:before="60" w:after="60"/>
            </w:pPr>
            <w:r w:rsidRPr="002B44C4">
              <w:t>Tỷ lệ giữ lại PVI</w:t>
            </w:r>
          </w:p>
        </w:tc>
        <w:tc>
          <w:tcPr>
            <w:tcW w:w="1418" w:type="dxa"/>
          </w:tcPr>
          <w:p w14:paraId="526DB5C8" w14:textId="55CA018B" w:rsidR="008D5B48" w:rsidRPr="002B44C4" w:rsidRDefault="008D5B48" w:rsidP="008D5B48">
            <w:pPr>
              <w:keepLines/>
              <w:widowControl w:val="0"/>
              <w:pBdr>
                <w:top w:val="nil"/>
                <w:left w:val="nil"/>
                <w:bottom w:val="nil"/>
                <w:right w:val="nil"/>
                <w:between w:val="nil"/>
              </w:pBdr>
              <w:spacing w:before="60" w:after="60"/>
            </w:pPr>
            <w:r w:rsidRPr="002B44C4">
              <w:t>Number</w:t>
            </w:r>
          </w:p>
        </w:tc>
        <w:tc>
          <w:tcPr>
            <w:tcW w:w="1044" w:type="dxa"/>
          </w:tcPr>
          <w:p w14:paraId="745470EC" w14:textId="321B3048" w:rsidR="008D5B48" w:rsidRPr="002B44C4" w:rsidRDefault="008D5B48" w:rsidP="008D5B48">
            <w:pPr>
              <w:keepLines/>
              <w:widowControl w:val="0"/>
              <w:pBdr>
                <w:top w:val="nil"/>
                <w:left w:val="nil"/>
                <w:bottom w:val="nil"/>
                <w:right w:val="nil"/>
                <w:between w:val="nil"/>
              </w:pBdr>
              <w:spacing w:before="60" w:after="60"/>
            </w:pPr>
            <w:r>
              <w:t>Không</w:t>
            </w:r>
          </w:p>
        </w:tc>
        <w:tc>
          <w:tcPr>
            <w:tcW w:w="4112" w:type="dxa"/>
          </w:tcPr>
          <w:p w14:paraId="55E38CC0" w14:textId="272B4665" w:rsidR="008D5B48" w:rsidRPr="002B44C4" w:rsidRDefault="008D5B48" w:rsidP="008D5B48">
            <w:pPr>
              <w:keepLines/>
              <w:widowControl w:val="0"/>
              <w:pBdr>
                <w:top w:val="nil"/>
                <w:left w:val="nil"/>
                <w:bottom w:val="nil"/>
                <w:right w:val="nil"/>
                <w:between w:val="nil"/>
              </w:pBdr>
              <w:spacing w:before="60" w:after="60"/>
            </w:pPr>
            <w:r w:rsidRPr="002B44C4">
              <w:t>Hiển thị tỷ lệ tái giữ lại tái bảo hiểm PVI</w:t>
            </w:r>
          </w:p>
        </w:tc>
      </w:tr>
      <w:tr w:rsidR="008D5B48" w:rsidRPr="002B44C4" w14:paraId="069311C0" w14:textId="77777777" w:rsidTr="00E34A49">
        <w:trPr>
          <w:gridAfter w:val="1"/>
          <w:wAfter w:w="10" w:type="dxa"/>
          <w:trHeight w:val="284"/>
          <w:jc w:val="center"/>
        </w:trPr>
        <w:tc>
          <w:tcPr>
            <w:tcW w:w="984" w:type="dxa"/>
            <w:shd w:val="clear" w:color="auto" w:fill="auto"/>
            <w:vAlign w:val="center"/>
          </w:tcPr>
          <w:p w14:paraId="0B67E46F" w14:textId="70CF99FB" w:rsidR="008D5B48" w:rsidRPr="002B44C4" w:rsidRDefault="008D5B48" w:rsidP="008D5B48">
            <w:pPr>
              <w:spacing w:before="60" w:after="60" w:line="360" w:lineRule="auto"/>
              <w:ind w:left="142"/>
              <w:rPr>
                <w:b/>
              </w:rPr>
            </w:pPr>
          </w:p>
        </w:tc>
        <w:tc>
          <w:tcPr>
            <w:tcW w:w="8530" w:type="dxa"/>
            <w:gridSpan w:val="5"/>
          </w:tcPr>
          <w:p w14:paraId="0CBB4001" w14:textId="667CF4C2" w:rsidR="008D5B48" w:rsidRPr="002B44C4" w:rsidRDefault="008D5B48" w:rsidP="008D5B48">
            <w:pPr>
              <w:keepLines/>
              <w:widowControl w:val="0"/>
              <w:pBdr>
                <w:top w:val="nil"/>
                <w:left w:val="nil"/>
                <w:bottom w:val="nil"/>
                <w:right w:val="nil"/>
                <w:between w:val="nil"/>
              </w:pBdr>
              <w:spacing w:before="60" w:after="60"/>
              <w:rPr>
                <w:i/>
              </w:rPr>
            </w:pPr>
            <w:r w:rsidRPr="002B44C4">
              <w:rPr>
                <w:i/>
              </w:rPr>
              <w:t>Danh sách thông tin tái bảo hiểm</w:t>
            </w:r>
          </w:p>
        </w:tc>
      </w:tr>
      <w:tr w:rsidR="008D5B48" w:rsidRPr="002B44C4" w14:paraId="16828B28" w14:textId="77777777" w:rsidTr="00E34A49">
        <w:trPr>
          <w:gridAfter w:val="2"/>
          <w:wAfter w:w="17" w:type="dxa"/>
          <w:trHeight w:val="284"/>
          <w:jc w:val="center"/>
        </w:trPr>
        <w:tc>
          <w:tcPr>
            <w:tcW w:w="984" w:type="dxa"/>
            <w:shd w:val="clear" w:color="auto" w:fill="auto"/>
            <w:vAlign w:val="center"/>
          </w:tcPr>
          <w:p w14:paraId="531CACBE" w14:textId="4DF03DA6" w:rsidR="008D5B48" w:rsidRPr="002B44C4" w:rsidRDefault="008D5B48" w:rsidP="008D5B48">
            <w:pPr>
              <w:spacing w:before="60" w:after="60" w:line="360" w:lineRule="auto"/>
              <w:ind w:left="142"/>
              <w:rPr>
                <w:b/>
              </w:rPr>
            </w:pPr>
            <w:r w:rsidRPr="002B44C4">
              <w:rPr>
                <w:b/>
              </w:rPr>
              <w:t>24.3</w:t>
            </w:r>
          </w:p>
        </w:tc>
        <w:tc>
          <w:tcPr>
            <w:tcW w:w="1949" w:type="dxa"/>
          </w:tcPr>
          <w:p w14:paraId="0E1BE57F" w14:textId="46EFBCDB" w:rsidR="008D5B48" w:rsidRPr="002B44C4" w:rsidRDefault="008D5B48" w:rsidP="008D5B48">
            <w:pPr>
              <w:keepLines/>
              <w:widowControl w:val="0"/>
              <w:pBdr>
                <w:top w:val="nil"/>
                <w:left w:val="nil"/>
                <w:bottom w:val="nil"/>
                <w:right w:val="nil"/>
                <w:between w:val="nil"/>
              </w:pBdr>
              <w:spacing w:before="60" w:after="60"/>
            </w:pPr>
            <w:r w:rsidRPr="002B44C4">
              <w:t>#</w:t>
            </w:r>
          </w:p>
        </w:tc>
        <w:tc>
          <w:tcPr>
            <w:tcW w:w="1418" w:type="dxa"/>
          </w:tcPr>
          <w:p w14:paraId="5F3FDEE6" w14:textId="2A03C7E4" w:rsidR="008D5B48" w:rsidRPr="002B44C4" w:rsidRDefault="008D5B48" w:rsidP="008D5B48">
            <w:pPr>
              <w:keepLines/>
              <w:widowControl w:val="0"/>
              <w:pBdr>
                <w:top w:val="nil"/>
                <w:left w:val="nil"/>
                <w:bottom w:val="nil"/>
                <w:right w:val="nil"/>
                <w:between w:val="nil"/>
              </w:pBdr>
              <w:spacing w:before="60" w:after="60"/>
            </w:pPr>
            <w:r w:rsidRPr="002B44C4">
              <w:t>Number</w:t>
            </w:r>
          </w:p>
        </w:tc>
        <w:tc>
          <w:tcPr>
            <w:tcW w:w="1044" w:type="dxa"/>
          </w:tcPr>
          <w:p w14:paraId="606F270C"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30570C60" w14:textId="37C7A75F" w:rsidR="008D5B48" w:rsidRPr="002B44C4" w:rsidRDefault="008D5B48" w:rsidP="008D5B48">
            <w:pPr>
              <w:keepLines/>
              <w:widowControl w:val="0"/>
              <w:pBdr>
                <w:top w:val="nil"/>
                <w:left w:val="nil"/>
                <w:bottom w:val="nil"/>
                <w:right w:val="nil"/>
                <w:between w:val="nil"/>
              </w:pBdr>
              <w:spacing w:before="60" w:after="60"/>
            </w:pPr>
            <w:r w:rsidRPr="002B44C4">
              <w:t>Số thứ tự tự tăng theo số nguyên</w:t>
            </w:r>
          </w:p>
        </w:tc>
      </w:tr>
      <w:tr w:rsidR="00C05163" w:rsidRPr="002B44C4" w14:paraId="2F814C4E" w14:textId="77777777" w:rsidTr="00E34A49">
        <w:trPr>
          <w:gridAfter w:val="2"/>
          <w:wAfter w:w="17" w:type="dxa"/>
          <w:trHeight w:val="284"/>
          <w:jc w:val="center"/>
        </w:trPr>
        <w:tc>
          <w:tcPr>
            <w:tcW w:w="984" w:type="dxa"/>
            <w:shd w:val="clear" w:color="auto" w:fill="auto"/>
            <w:vAlign w:val="center"/>
          </w:tcPr>
          <w:p w14:paraId="29212D90" w14:textId="5A6EA3ED" w:rsidR="00C05163" w:rsidRPr="002B44C4" w:rsidRDefault="00C05163" w:rsidP="00C05163">
            <w:pPr>
              <w:spacing w:before="60" w:after="60" w:line="360" w:lineRule="auto"/>
              <w:ind w:left="142"/>
              <w:rPr>
                <w:b/>
              </w:rPr>
            </w:pPr>
            <w:r w:rsidRPr="002B44C4">
              <w:rPr>
                <w:b/>
              </w:rPr>
              <w:t>24.4</w:t>
            </w:r>
          </w:p>
        </w:tc>
        <w:tc>
          <w:tcPr>
            <w:tcW w:w="1949" w:type="dxa"/>
          </w:tcPr>
          <w:p w14:paraId="78DDB158" w14:textId="626BB1B7" w:rsidR="00C05163" w:rsidRPr="002B44C4" w:rsidRDefault="00C05163" w:rsidP="00C05163">
            <w:pPr>
              <w:keepLines/>
              <w:widowControl w:val="0"/>
              <w:pBdr>
                <w:top w:val="nil"/>
                <w:left w:val="nil"/>
                <w:bottom w:val="nil"/>
                <w:right w:val="nil"/>
                <w:between w:val="nil"/>
              </w:pBdr>
              <w:spacing w:before="60" w:after="60"/>
            </w:pPr>
            <w:r w:rsidRPr="002B44C4">
              <w:t>Tên nhà tái bảo hiểm</w:t>
            </w:r>
          </w:p>
        </w:tc>
        <w:tc>
          <w:tcPr>
            <w:tcW w:w="1418" w:type="dxa"/>
          </w:tcPr>
          <w:p w14:paraId="6BE97A79" w14:textId="03272E7A"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7EEA02DD" w14:textId="6C42D564"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770C5762" w14:textId="634FFE8C" w:rsidR="00C05163" w:rsidRPr="002B44C4" w:rsidRDefault="00C05163" w:rsidP="00C05163">
            <w:pPr>
              <w:keepLines/>
              <w:widowControl w:val="0"/>
              <w:pBdr>
                <w:top w:val="nil"/>
                <w:left w:val="nil"/>
                <w:bottom w:val="nil"/>
                <w:right w:val="nil"/>
                <w:between w:val="nil"/>
              </w:pBdr>
              <w:spacing w:before="60" w:after="60"/>
            </w:pPr>
            <w:r w:rsidRPr="005C7BB6">
              <w:t>Chỉ hiển thị dữ liệu không cho phép sửa.</w:t>
            </w:r>
          </w:p>
        </w:tc>
      </w:tr>
      <w:tr w:rsidR="00C05163" w:rsidRPr="002B44C4" w14:paraId="1F9F8F37" w14:textId="77777777" w:rsidTr="00E34A49">
        <w:trPr>
          <w:gridAfter w:val="2"/>
          <w:wAfter w:w="17" w:type="dxa"/>
          <w:trHeight w:val="284"/>
          <w:jc w:val="center"/>
        </w:trPr>
        <w:tc>
          <w:tcPr>
            <w:tcW w:w="984" w:type="dxa"/>
            <w:shd w:val="clear" w:color="auto" w:fill="auto"/>
            <w:vAlign w:val="center"/>
          </w:tcPr>
          <w:p w14:paraId="0E591000" w14:textId="75C23147" w:rsidR="00C05163" w:rsidRPr="002B44C4" w:rsidRDefault="00C05163" w:rsidP="00C05163">
            <w:pPr>
              <w:spacing w:before="60" w:after="60" w:line="360" w:lineRule="auto"/>
              <w:ind w:left="142"/>
              <w:rPr>
                <w:b/>
              </w:rPr>
            </w:pPr>
            <w:r w:rsidRPr="002B44C4">
              <w:rPr>
                <w:b/>
              </w:rPr>
              <w:t>24.5</w:t>
            </w:r>
          </w:p>
        </w:tc>
        <w:tc>
          <w:tcPr>
            <w:tcW w:w="1949" w:type="dxa"/>
          </w:tcPr>
          <w:p w14:paraId="09C7844E" w14:textId="3A664E74" w:rsidR="00C05163" w:rsidRPr="002B44C4" w:rsidRDefault="00C05163" w:rsidP="00C05163">
            <w:pPr>
              <w:keepLines/>
              <w:widowControl w:val="0"/>
              <w:pBdr>
                <w:top w:val="nil"/>
                <w:left w:val="nil"/>
                <w:bottom w:val="nil"/>
                <w:right w:val="nil"/>
                <w:between w:val="nil"/>
              </w:pBdr>
              <w:spacing w:before="60" w:after="60"/>
            </w:pPr>
            <w:r w:rsidRPr="002B44C4">
              <w:t>Hợp đồng tái bảo hiểm</w:t>
            </w:r>
          </w:p>
        </w:tc>
        <w:tc>
          <w:tcPr>
            <w:tcW w:w="1418" w:type="dxa"/>
          </w:tcPr>
          <w:p w14:paraId="462B4F92" w14:textId="112EBF2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B4D7C5D" w14:textId="5B014BB2"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06986677" w14:textId="0A460846" w:rsidR="00C05163" w:rsidRPr="002B44C4" w:rsidRDefault="00C05163" w:rsidP="00C05163">
            <w:pPr>
              <w:keepLines/>
              <w:widowControl w:val="0"/>
              <w:pBdr>
                <w:top w:val="nil"/>
                <w:left w:val="nil"/>
                <w:bottom w:val="nil"/>
                <w:right w:val="nil"/>
                <w:between w:val="nil"/>
              </w:pBdr>
              <w:spacing w:before="60" w:after="60"/>
            </w:pPr>
            <w:r w:rsidRPr="005C7BB6">
              <w:t>Chỉ hiển thị dữ liệu không cho phép sửa.</w:t>
            </w:r>
          </w:p>
        </w:tc>
      </w:tr>
      <w:tr w:rsidR="00C05163" w:rsidRPr="002B44C4" w14:paraId="7B4E6C4B" w14:textId="77777777" w:rsidTr="00E34A49">
        <w:trPr>
          <w:gridAfter w:val="2"/>
          <w:wAfter w:w="17" w:type="dxa"/>
          <w:trHeight w:val="284"/>
          <w:jc w:val="center"/>
        </w:trPr>
        <w:tc>
          <w:tcPr>
            <w:tcW w:w="984" w:type="dxa"/>
            <w:shd w:val="clear" w:color="auto" w:fill="auto"/>
            <w:vAlign w:val="center"/>
          </w:tcPr>
          <w:p w14:paraId="15B8EBCA" w14:textId="307D936D" w:rsidR="00C05163" w:rsidRPr="002B44C4" w:rsidRDefault="00C05163" w:rsidP="00C05163">
            <w:pPr>
              <w:spacing w:before="60" w:after="60" w:line="360" w:lineRule="auto"/>
              <w:ind w:left="142"/>
              <w:rPr>
                <w:b/>
              </w:rPr>
            </w:pPr>
            <w:r w:rsidRPr="002B44C4">
              <w:rPr>
                <w:b/>
              </w:rPr>
              <w:t>24.6</w:t>
            </w:r>
          </w:p>
        </w:tc>
        <w:tc>
          <w:tcPr>
            <w:tcW w:w="1949" w:type="dxa"/>
          </w:tcPr>
          <w:p w14:paraId="723A5B61" w14:textId="7D29B546" w:rsidR="00C05163" w:rsidRPr="002B44C4" w:rsidRDefault="00C05163" w:rsidP="00C05163">
            <w:pPr>
              <w:keepLines/>
              <w:widowControl w:val="0"/>
              <w:pBdr>
                <w:top w:val="nil"/>
                <w:left w:val="nil"/>
                <w:bottom w:val="nil"/>
                <w:right w:val="nil"/>
                <w:between w:val="nil"/>
              </w:pBdr>
              <w:spacing w:before="60" w:after="60"/>
            </w:pPr>
            <w:r w:rsidRPr="002B44C4">
              <w:t>Liên hệ</w:t>
            </w:r>
          </w:p>
        </w:tc>
        <w:tc>
          <w:tcPr>
            <w:tcW w:w="1418" w:type="dxa"/>
          </w:tcPr>
          <w:p w14:paraId="43D07E84" w14:textId="496759C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554B598" w14:textId="5BC1DAEE"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3092658C" w14:textId="231011E4" w:rsidR="00C05163" w:rsidRPr="002B44C4" w:rsidRDefault="00C05163" w:rsidP="00C05163">
            <w:pPr>
              <w:keepLines/>
              <w:widowControl w:val="0"/>
              <w:pBdr>
                <w:top w:val="nil"/>
                <w:left w:val="nil"/>
                <w:bottom w:val="nil"/>
                <w:right w:val="nil"/>
                <w:between w:val="nil"/>
              </w:pBdr>
              <w:spacing w:before="60" w:after="60"/>
            </w:pPr>
            <w:r w:rsidRPr="005C7BB6">
              <w:t>Chỉ hiển thị dữ liệu không cho phép sửa.</w:t>
            </w:r>
          </w:p>
        </w:tc>
      </w:tr>
      <w:tr w:rsidR="00C05163" w:rsidRPr="002B44C4" w14:paraId="25C8E6A4" w14:textId="77777777" w:rsidTr="00E34A49">
        <w:trPr>
          <w:gridAfter w:val="2"/>
          <w:wAfter w:w="17" w:type="dxa"/>
          <w:trHeight w:val="284"/>
          <w:jc w:val="center"/>
        </w:trPr>
        <w:tc>
          <w:tcPr>
            <w:tcW w:w="984" w:type="dxa"/>
            <w:shd w:val="clear" w:color="auto" w:fill="auto"/>
            <w:vAlign w:val="center"/>
          </w:tcPr>
          <w:p w14:paraId="0A9D818B" w14:textId="47D762C0" w:rsidR="00C05163" w:rsidRPr="002B44C4" w:rsidRDefault="00C05163" w:rsidP="00C05163">
            <w:pPr>
              <w:spacing w:before="60" w:after="60" w:line="360" w:lineRule="auto"/>
              <w:ind w:left="142"/>
              <w:rPr>
                <w:b/>
              </w:rPr>
            </w:pPr>
            <w:r w:rsidRPr="002B44C4">
              <w:rPr>
                <w:b/>
              </w:rPr>
              <w:t>24.7</w:t>
            </w:r>
          </w:p>
        </w:tc>
        <w:tc>
          <w:tcPr>
            <w:tcW w:w="1949" w:type="dxa"/>
          </w:tcPr>
          <w:p w14:paraId="577F748E" w14:textId="5A33809A" w:rsidR="00C05163" w:rsidRPr="002B44C4" w:rsidRDefault="00C05163" w:rsidP="00C05163">
            <w:pPr>
              <w:keepLines/>
              <w:widowControl w:val="0"/>
              <w:pBdr>
                <w:top w:val="nil"/>
                <w:left w:val="nil"/>
                <w:bottom w:val="nil"/>
                <w:right w:val="nil"/>
                <w:between w:val="nil"/>
              </w:pBdr>
              <w:spacing w:before="60" w:after="60"/>
            </w:pPr>
            <w:r w:rsidRPr="002B44C4">
              <w:t>Số điện thoại</w:t>
            </w:r>
          </w:p>
        </w:tc>
        <w:tc>
          <w:tcPr>
            <w:tcW w:w="1418" w:type="dxa"/>
          </w:tcPr>
          <w:p w14:paraId="4FA75B3A" w14:textId="1CEB7997"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0F919F0" w14:textId="36F8D28C"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6263B2A2" w14:textId="0722F423" w:rsidR="00C05163" w:rsidRPr="002B44C4" w:rsidRDefault="00C05163" w:rsidP="00C05163">
            <w:pPr>
              <w:keepLines/>
              <w:widowControl w:val="0"/>
              <w:pBdr>
                <w:top w:val="nil"/>
                <w:left w:val="nil"/>
                <w:bottom w:val="nil"/>
                <w:right w:val="nil"/>
                <w:between w:val="nil"/>
              </w:pBdr>
              <w:spacing w:before="60" w:after="60"/>
            </w:pPr>
            <w:r w:rsidRPr="005C7BB6">
              <w:t>Chỉ hiển thị dữ liệu không cho phép sửa.</w:t>
            </w:r>
          </w:p>
        </w:tc>
      </w:tr>
      <w:tr w:rsidR="00C05163" w:rsidRPr="002B44C4" w14:paraId="7F6712F7" w14:textId="77777777" w:rsidTr="00E34A49">
        <w:trPr>
          <w:gridAfter w:val="2"/>
          <w:wAfter w:w="17" w:type="dxa"/>
          <w:trHeight w:val="284"/>
          <w:jc w:val="center"/>
        </w:trPr>
        <w:tc>
          <w:tcPr>
            <w:tcW w:w="984" w:type="dxa"/>
            <w:shd w:val="clear" w:color="auto" w:fill="auto"/>
            <w:vAlign w:val="center"/>
          </w:tcPr>
          <w:p w14:paraId="2744E9BC" w14:textId="4DCF57B2" w:rsidR="00C05163" w:rsidRPr="002B44C4" w:rsidRDefault="00C05163" w:rsidP="00C05163">
            <w:pPr>
              <w:spacing w:before="60" w:after="60" w:line="360" w:lineRule="auto"/>
              <w:ind w:left="142"/>
              <w:rPr>
                <w:b/>
              </w:rPr>
            </w:pPr>
            <w:r w:rsidRPr="002B44C4">
              <w:rPr>
                <w:b/>
              </w:rPr>
              <w:t>24.8</w:t>
            </w:r>
          </w:p>
        </w:tc>
        <w:tc>
          <w:tcPr>
            <w:tcW w:w="1949" w:type="dxa"/>
          </w:tcPr>
          <w:p w14:paraId="19C7A811" w14:textId="518D0B5A" w:rsidR="00C05163" w:rsidRPr="002B44C4" w:rsidRDefault="00C05163" w:rsidP="00C05163">
            <w:pPr>
              <w:keepLines/>
              <w:widowControl w:val="0"/>
              <w:pBdr>
                <w:top w:val="nil"/>
                <w:left w:val="nil"/>
                <w:bottom w:val="nil"/>
                <w:right w:val="nil"/>
                <w:between w:val="nil"/>
              </w:pBdr>
              <w:spacing w:before="60" w:after="60"/>
            </w:pPr>
            <w:r w:rsidRPr="002B44C4">
              <w:t>Email</w:t>
            </w:r>
          </w:p>
        </w:tc>
        <w:tc>
          <w:tcPr>
            <w:tcW w:w="1418" w:type="dxa"/>
          </w:tcPr>
          <w:p w14:paraId="1B8754B1" w14:textId="10A450FA"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C21747E" w14:textId="02B228E5"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31C8CCD7" w14:textId="0D741A7D" w:rsidR="00C05163" w:rsidRPr="002B44C4" w:rsidRDefault="00C05163" w:rsidP="00C05163">
            <w:pPr>
              <w:keepLines/>
              <w:widowControl w:val="0"/>
              <w:pBdr>
                <w:top w:val="nil"/>
                <w:left w:val="nil"/>
                <w:bottom w:val="nil"/>
                <w:right w:val="nil"/>
                <w:between w:val="nil"/>
              </w:pBdr>
              <w:spacing w:before="60" w:after="60"/>
            </w:pPr>
            <w:r w:rsidRPr="005C7BB6">
              <w:t>Chỉ hiển thị dữ liệu không cho phép sửa.</w:t>
            </w:r>
          </w:p>
        </w:tc>
      </w:tr>
      <w:tr w:rsidR="00C05163" w:rsidRPr="002B44C4" w14:paraId="78EB7FDF" w14:textId="77777777" w:rsidTr="00E34A49">
        <w:trPr>
          <w:gridAfter w:val="2"/>
          <w:wAfter w:w="17" w:type="dxa"/>
          <w:trHeight w:val="284"/>
          <w:jc w:val="center"/>
        </w:trPr>
        <w:tc>
          <w:tcPr>
            <w:tcW w:w="984" w:type="dxa"/>
            <w:shd w:val="clear" w:color="auto" w:fill="auto"/>
            <w:vAlign w:val="center"/>
          </w:tcPr>
          <w:p w14:paraId="304F9D25" w14:textId="1749B807" w:rsidR="00C05163" w:rsidRPr="002B44C4" w:rsidRDefault="00C05163" w:rsidP="00C05163">
            <w:pPr>
              <w:spacing w:before="60" w:after="60" w:line="360" w:lineRule="auto"/>
              <w:ind w:left="142"/>
              <w:rPr>
                <w:b/>
              </w:rPr>
            </w:pPr>
            <w:r w:rsidRPr="002B44C4">
              <w:rPr>
                <w:b/>
              </w:rPr>
              <w:t>24.9</w:t>
            </w:r>
          </w:p>
        </w:tc>
        <w:tc>
          <w:tcPr>
            <w:tcW w:w="1949" w:type="dxa"/>
          </w:tcPr>
          <w:p w14:paraId="794C6164" w14:textId="04566774" w:rsidR="00C05163" w:rsidRPr="002B44C4" w:rsidRDefault="00C05163" w:rsidP="00C05163">
            <w:pPr>
              <w:keepLines/>
              <w:widowControl w:val="0"/>
              <w:pBdr>
                <w:top w:val="nil"/>
                <w:left w:val="nil"/>
                <w:bottom w:val="nil"/>
                <w:right w:val="nil"/>
                <w:between w:val="nil"/>
              </w:pBdr>
              <w:spacing w:before="60" w:after="60"/>
            </w:pPr>
            <w:r w:rsidRPr="002B44C4">
              <w:t>Tỷ lệ tái</w:t>
            </w:r>
          </w:p>
        </w:tc>
        <w:tc>
          <w:tcPr>
            <w:tcW w:w="1418" w:type="dxa"/>
          </w:tcPr>
          <w:p w14:paraId="02412814" w14:textId="62BE9346"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1F8C24C3" w14:textId="07D7791D"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18AB265D" w14:textId="4C0364C0" w:rsidR="00C05163" w:rsidRPr="002B44C4" w:rsidRDefault="00C05163" w:rsidP="00C05163">
            <w:pPr>
              <w:keepLines/>
              <w:widowControl w:val="0"/>
              <w:pBdr>
                <w:top w:val="nil"/>
                <w:left w:val="nil"/>
                <w:bottom w:val="nil"/>
                <w:right w:val="nil"/>
                <w:between w:val="nil"/>
              </w:pBdr>
              <w:spacing w:before="60" w:after="60"/>
            </w:pPr>
            <w:r w:rsidRPr="005C7BB6">
              <w:t>Chỉ hiển thị dữ liệu không cho phép sửa.</w:t>
            </w:r>
          </w:p>
        </w:tc>
      </w:tr>
      <w:tr w:rsidR="008D5B48" w:rsidRPr="002B44C4" w14:paraId="3C1B8AD5" w14:textId="77777777" w:rsidTr="00E34A49">
        <w:trPr>
          <w:gridAfter w:val="2"/>
          <w:wAfter w:w="17" w:type="dxa"/>
          <w:trHeight w:val="284"/>
          <w:jc w:val="center"/>
        </w:trPr>
        <w:tc>
          <w:tcPr>
            <w:tcW w:w="984" w:type="dxa"/>
            <w:shd w:val="clear" w:color="auto" w:fill="auto"/>
            <w:vAlign w:val="center"/>
          </w:tcPr>
          <w:p w14:paraId="7D9586CB" w14:textId="1483F66D" w:rsidR="008D5B48" w:rsidRPr="002B44C4" w:rsidRDefault="008D5B48" w:rsidP="008D5B48">
            <w:pPr>
              <w:spacing w:before="60" w:after="60" w:line="360" w:lineRule="auto"/>
              <w:ind w:left="142"/>
              <w:rPr>
                <w:b/>
              </w:rPr>
            </w:pPr>
            <w:r w:rsidRPr="002B44C4">
              <w:rPr>
                <w:b/>
              </w:rPr>
              <w:t>24.10</w:t>
            </w:r>
          </w:p>
        </w:tc>
        <w:tc>
          <w:tcPr>
            <w:tcW w:w="1949" w:type="dxa"/>
          </w:tcPr>
          <w:p w14:paraId="6C611274" w14:textId="009DA44A"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3AB45225" wp14:editId="32C0362D">
                  <wp:extent cx="369278" cy="34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16" cy="346649"/>
                          </a:xfrm>
                          <a:prstGeom prst="rect">
                            <a:avLst/>
                          </a:prstGeom>
                        </pic:spPr>
                      </pic:pic>
                    </a:graphicData>
                  </a:graphic>
                </wp:inline>
              </w:drawing>
            </w:r>
          </w:p>
        </w:tc>
        <w:tc>
          <w:tcPr>
            <w:tcW w:w="1418" w:type="dxa"/>
          </w:tcPr>
          <w:p w14:paraId="630DDDF4" w14:textId="3D596159"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4CE35379"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28F87A96" w14:textId="5E6B13CC" w:rsidR="008D5B48" w:rsidRPr="002B44C4" w:rsidRDefault="008D5B48" w:rsidP="008D5B48">
            <w:pPr>
              <w:keepLines/>
              <w:widowControl w:val="0"/>
              <w:pBdr>
                <w:top w:val="nil"/>
                <w:left w:val="nil"/>
                <w:bottom w:val="nil"/>
                <w:right w:val="nil"/>
                <w:between w:val="nil"/>
              </w:pBdr>
              <w:spacing w:before="60" w:after="60"/>
            </w:pPr>
            <w:r w:rsidRPr="002B44C4">
              <w:t>Chỉnh sửa thông tin tái bảo hiểm</w:t>
            </w:r>
          </w:p>
          <w:p w14:paraId="2608D68C" w14:textId="4B8D084E" w:rsidR="008D5B48" w:rsidRPr="002B44C4" w:rsidRDefault="008D5B48" w:rsidP="008D5B48">
            <w:pPr>
              <w:keepLines/>
              <w:widowControl w:val="0"/>
              <w:pBdr>
                <w:top w:val="nil"/>
                <w:left w:val="nil"/>
                <w:bottom w:val="nil"/>
                <w:right w:val="nil"/>
                <w:between w:val="nil"/>
              </w:pBdr>
              <w:spacing w:before="60" w:after="60"/>
            </w:pPr>
            <w:r w:rsidRPr="002B44C4">
              <w:t xml:space="preserve">Hệ thống hiển thị </w:t>
            </w:r>
            <w:r w:rsidRPr="002B44C4">
              <w:rPr>
                <w:b/>
              </w:rPr>
              <w:t>Màn hình sửa thông tin tái bảo hiểm</w:t>
            </w:r>
          </w:p>
        </w:tc>
      </w:tr>
      <w:tr w:rsidR="008D5B48" w:rsidRPr="002B44C4" w14:paraId="3956C78C" w14:textId="77777777" w:rsidTr="00E34A49">
        <w:trPr>
          <w:gridAfter w:val="2"/>
          <w:wAfter w:w="17" w:type="dxa"/>
          <w:trHeight w:val="284"/>
          <w:jc w:val="center"/>
        </w:trPr>
        <w:tc>
          <w:tcPr>
            <w:tcW w:w="984" w:type="dxa"/>
            <w:shd w:val="clear" w:color="auto" w:fill="auto"/>
            <w:vAlign w:val="center"/>
          </w:tcPr>
          <w:p w14:paraId="07A9DC48" w14:textId="25CBED7A" w:rsidR="008D5B48" w:rsidRPr="002B44C4" w:rsidRDefault="008D5B48" w:rsidP="008D5B48">
            <w:pPr>
              <w:spacing w:before="60" w:after="60" w:line="360" w:lineRule="auto"/>
              <w:ind w:left="142"/>
              <w:rPr>
                <w:b/>
              </w:rPr>
            </w:pPr>
            <w:r w:rsidRPr="002B44C4">
              <w:rPr>
                <w:b/>
              </w:rPr>
              <w:t>24.11</w:t>
            </w:r>
          </w:p>
        </w:tc>
        <w:tc>
          <w:tcPr>
            <w:tcW w:w="1949" w:type="dxa"/>
          </w:tcPr>
          <w:p w14:paraId="1A7473E6" w14:textId="12EB2E66"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635FAE8F" wp14:editId="68B883EE">
                  <wp:extent cx="314325" cy="314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42" cy="315242"/>
                          </a:xfrm>
                          <a:prstGeom prst="rect">
                            <a:avLst/>
                          </a:prstGeom>
                        </pic:spPr>
                      </pic:pic>
                    </a:graphicData>
                  </a:graphic>
                </wp:inline>
              </w:drawing>
            </w:r>
          </w:p>
        </w:tc>
        <w:tc>
          <w:tcPr>
            <w:tcW w:w="1418" w:type="dxa"/>
          </w:tcPr>
          <w:p w14:paraId="008F0BCF" w14:textId="548BCAD9"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2EC7F9E7"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4CE9D310" w14:textId="77777777" w:rsidR="008D5B48" w:rsidRPr="002B44C4" w:rsidRDefault="008D5B48" w:rsidP="008D5B48">
            <w:pPr>
              <w:keepLines/>
              <w:widowControl w:val="0"/>
              <w:pBdr>
                <w:top w:val="nil"/>
                <w:left w:val="nil"/>
                <w:bottom w:val="nil"/>
                <w:right w:val="nil"/>
                <w:between w:val="nil"/>
              </w:pBdr>
              <w:spacing w:before="60" w:after="60"/>
            </w:pPr>
            <w:r w:rsidRPr="002B44C4">
              <w:t>Xóa thông tin nhà đồng bảo hiểm</w:t>
            </w:r>
          </w:p>
          <w:p w14:paraId="2F5F5E1D" w14:textId="66C92052" w:rsidR="008D5B48" w:rsidRPr="002B44C4" w:rsidRDefault="008D5B48" w:rsidP="008D5B48">
            <w:pPr>
              <w:keepLines/>
              <w:widowControl w:val="0"/>
              <w:pBdr>
                <w:top w:val="nil"/>
                <w:left w:val="nil"/>
                <w:bottom w:val="nil"/>
                <w:right w:val="nil"/>
                <w:between w:val="nil"/>
              </w:pBdr>
              <w:spacing w:before="60" w:after="60"/>
            </w:pPr>
            <w:r w:rsidRPr="002B44C4">
              <w:t>Hệ thống hiển thị màn hình xác nhận xóa</w:t>
            </w:r>
          </w:p>
          <w:p w14:paraId="78AA518D" w14:textId="0E754E51" w:rsidR="008D5B48" w:rsidRPr="002B44C4" w:rsidRDefault="008D5B48" w:rsidP="008D5B48">
            <w:pPr>
              <w:keepLines/>
              <w:widowControl w:val="0"/>
              <w:pBdr>
                <w:top w:val="nil"/>
                <w:left w:val="nil"/>
                <w:bottom w:val="nil"/>
                <w:right w:val="nil"/>
                <w:between w:val="nil"/>
              </w:pBdr>
              <w:spacing w:before="60" w:after="60"/>
            </w:pPr>
            <w:r w:rsidRPr="002B44C4">
              <w:t>+ Có: hệ thống xóa thông tin nhà tái bảo hiểm và hiển thị thông báo xóa thành công</w:t>
            </w:r>
          </w:p>
          <w:p w14:paraId="0AC4C218" w14:textId="39079851" w:rsidR="008D5B48" w:rsidRPr="002B44C4" w:rsidRDefault="008D5B48" w:rsidP="008D5B48">
            <w:pPr>
              <w:keepLines/>
              <w:widowControl w:val="0"/>
              <w:pBdr>
                <w:top w:val="nil"/>
                <w:left w:val="nil"/>
                <w:bottom w:val="nil"/>
                <w:right w:val="nil"/>
                <w:between w:val="nil"/>
              </w:pBdr>
              <w:spacing w:before="60" w:after="60"/>
            </w:pPr>
            <w:r w:rsidRPr="002B44C4">
              <w:t>+ Không: hệ thống đóng màn hình thông báo xóa và trở về màn hình lập báo tổn thất</w:t>
            </w:r>
          </w:p>
        </w:tc>
      </w:tr>
      <w:tr w:rsidR="008D5B48" w:rsidRPr="002B44C4" w14:paraId="6335D8A6" w14:textId="77777777" w:rsidTr="00E34A49">
        <w:trPr>
          <w:gridAfter w:val="2"/>
          <w:wAfter w:w="17" w:type="dxa"/>
          <w:trHeight w:val="284"/>
          <w:jc w:val="center"/>
        </w:trPr>
        <w:tc>
          <w:tcPr>
            <w:tcW w:w="984" w:type="dxa"/>
            <w:shd w:val="clear" w:color="auto" w:fill="auto"/>
            <w:vAlign w:val="center"/>
          </w:tcPr>
          <w:p w14:paraId="51320702" w14:textId="49AB9E43" w:rsidR="008D5B48" w:rsidRPr="002B44C4" w:rsidRDefault="008D5B48" w:rsidP="008D5B48">
            <w:pPr>
              <w:spacing w:before="60" w:after="60" w:line="360" w:lineRule="auto"/>
              <w:ind w:left="142"/>
              <w:rPr>
                <w:b/>
              </w:rPr>
            </w:pPr>
            <w:r w:rsidRPr="002B44C4">
              <w:rPr>
                <w:b/>
              </w:rPr>
              <w:lastRenderedPageBreak/>
              <w:t>24.12</w:t>
            </w:r>
          </w:p>
        </w:tc>
        <w:tc>
          <w:tcPr>
            <w:tcW w:w="1949" w:type="dxa"/>
          </w:tcPr>
          <w:p w14:paraId="0743C247" w14:textId="09AA3574"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61D15D82" wp14:editId="37FD312C">
                  <wp:extent cx="875279" cy="2952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0226" cy="296944"/>
                          </a:xfrm>
                          <a:prstGeom prst="rect">
                            <a:avLst/>
                          </a:prstGeom>
                        </pic:spPr>
                      </pic:pic>
                    </a:graphicData>
                  </a:graphic>
                </wp:inline>
              </w:drawing>
            </w:r>
          </w:p>
        </w:tc>
        <w:tc>
          <w:tcPr>
            <w:tcW w:w="1418" w:type="dxa"/>
          </w:tcPr>
          <w:p w14:paraId="4D80DC82" w14:textId="0508BAAD"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2A90AFAB"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3AEE1EFE" w14:textId="48CAE3C4" w:rsidR="008D5B48" w:rsidRPr="002B44C4" w:rsidRDefault="008D5B48" w:rsidP="008D5B48">
            <w:pPr>
              <w:keepLines/>
              <w:widowControl w:val="0"/>
              <w:pBdr>
                <w:top w:val="nil"/>
                <w:left w:val="nil"/>
                <w:bottom w:val="nil"/>
                <w:right w:val="nil"/>
                <w:between w:val="nil"/>
              </w:pBdr>
              <w:spacing w:before="60" w:after="60"/>
            </w:pPr>
            <w:r w:rsidRPr="002B44C4">
              <w:t>Thêm mới thông tin tái bảo hiểm</w:t>
            </w:r>
          </w:p>
          <w:p w14:paraId="63984256" w14:textId="6054D24D" w:rsidR="008D5B48" w:rsidRPr="002B44C4" w:rsidRDefault="008D5B48" w:rsidP="008D5B48">
            <w:pPr>
              <w:keepLines/>
              <w:widowControl w:val="0"/>
              <w:pBdr>
                <w:top w:val="nil"/>
                <w:left w:val="nil"/>
                <w:bottom w:val="nil"/>
                <w:right w:val="nil"/>
                <w:between w:val="nil"/>
              </w:pBdr>
              <w:spacing w:before="60" w:after="60"/>
            </w:pPr>
            <w:r w:rsidRPr="002B44C4">
              <w:t xml:space="preserve">Hệ thống hiển thị </w:t>
            </w:r>
            <w:r w:rsidRPr="002B44C4">
              <w:rPr>
                <w:b/>
              </w:rPr>
              <w:t>Màn hình thêm mới tái bảo hiểm</w:t>
            </w:r>
          </w:p>
        </w:tc>
      </w:tr>
      <w:tr w:rsidR="008D5B48" w:rsidRPr="002B44C4" w14:paraId="77888D1D" w14:textId="77777777" w:rsidTr="00E34A49">
        <w:trPr>
          <w:gridAfter w:val="1"/>
          <w:wAfter w:w="10" w:type="dxa"/>
          <w:trHeight w:val="284"/>
          <w:jc w:val="center"/>
        </w:trPr>
        <w:tc>
          <w:tcPr>
            <w:tcW w:w="984" w:type="dxa"/>
            <w:shd w:val="clear" w:color="auto" w:fill="auto"/>
            <w:vAlign w:val="center"/>
          </w:tcPr>
          <w:p w14:paraId="6593C591" w14:textId="41BC8D37" w:rsidR="008D5B48" w:rsidRPr="002B44C4" w:rsidRDefault="008D5B48" w:rsidP="008D5B48">
            <w:pPr>
              <w:spacing w:before="60" w:after="60" w:line="360" w:lineRule="auto"/>
              <w:ind w:left="142"/>
              <w:rPr>
                <w:b/>
              </w:rPr>
            </w:pPr>
            <w:r w:rsidRPr="002B44C4">
              <w:rPr>
                <w:b/>
              </w:rPr>
              <w:t>25</w:t>
            </w:r>
          </w:p>
        </w:tc>
        <w:tc>
          <w:tcPr>
            <w:tcW w:w="8530" w:type="dxa"/>
            <w:gridSpan w:val="5"/>
          </w:tcPr>
          <w:p w14:paraId="07418499" w14:textId="0BB00851" w:rsidR="008D5B48" w:rsidRPr="002B44C4" w:rsidRDefault="008D5B48" w:rsidP="008D5B48">
            <w:pPr>
              <w:keepLines/>
              <w:widowControl w:val="0"/>
              <w:pBdr>
                <w:top w:val="nil"/>
                <w:left w:val="nil"/>
                <w:bottom w:val="nil"/>
                <w:right w:val="nil"/>
                <w:between w:val="nil"/>
              </w:pBdr>
              <w:spacing w:before="60" w:after="60"/>
            </w:pPr>
            <w:r w:rsidRPr="002B44C4">
              <w:rPr>
                <w:b/>
              </w:rPr>
              <w:t xml:space="preserve">Tab thông tin xác nhận nộp phí: </w:t>
            </w:r>
            <w:r w:rsidRPr="002B44C4">
              <w:t xml:space="preserve">Hiển thị danh sách chi tiết chu kỳ thu phí theo đơn bảo hiểm đã chọn lấy từ hệ thông Pias (lấy thông chi tiết chu kỳ thư phí từ </w:t>
            </w:r>
            <w:r w:rsidRPr="002B44C4">
              <w:rPr>
                <w:b/>
              </w:rPr>
              <w:t>màn hình</w:t>
            </w:r>
            <w:r w:rsidRPr="002B44C4">
              <w:t xml:space="preserve"> </w:t>
            </w:r>
            <w:r w:rsidRPr="002B44C4">
              <w:rPr>
                <w:b/>
              </w:rPr>
              <w:t xml:space="preserve">hiển thị danh sách đơn bảo hiểm và đơn sửa đổi bổ sung liên quan lấy từ hệ thống Pias </w:t>
            </w:r>
            <w:r w:rsidRPr="002B44C4">
              <w:t xml:space="preserve">mục </w:t>
            </w:r>
            <w:r w:rsidRPr="002B44C4">
              <w:rPr>
                <w:b/>
              </w:rPr>
              <w:t>Chi tiết kỳ thu phí)</w:t>
            </w:r>
          </w:p>
        </w:tc>
      </w:tr>
      <w:tr w:rsidR="00C05163" w:rsidRPr="002B44C4" w14:paraId="7AFF4C5E" w14:textId="77777777" w:rsidTr="00E34A49">
        <w:trPr>
          <w:gridAfter w:val="2"/>
          <w:wAfter w:w="17" w:type="dxa"/>
          <w:trHeight w:val="284"/>
          <w:jc w:val="center"/>
        </w:trPr>
        <w:tc>
          <w:tcPr>
            <w:tcW w:w="984" w:type="dxa"/>
            <w:shd w:val="clear" w:color="auto" w:fill="auto"/>
            <w:vAlign w:val="center"/>
          </w:tcPr>
          <w:p w14:paraId="0FB41E20" w14:textId="1C8BA91B" w:rsidR="00C05163" w:rsidRPr="002B44C4" w:rsidRDefault="00C05163" w:rsidP="00C05163">
            <w:pPr>
              <w:spacing w:before="60" w:after="60" w:line="360" w:lineRule="auto"/>
              <w:ind w:left="142"/>
              <w:rPr>
                <w:b/>
              </w:rPr>
            </w:pPr>
            <w:r w:rsidRPr="002B44C4">
              <w:rPr>
                <w:b/>
              </w:rPr>
              <w:t>25.1</w:t>
            </w:r>
          </w:p>
        </w:tc>
        <w:tc>
          <w:tcPr>
            <w:tcW w:w="1949" w:type="dxa"/>
          </w:tcPr>
          <w:p w14:paraId="0BF45BF7" w14:textId="655AC884" w:rsidR="00C05163" w:rsidRPr="002B44C4" w:rsidRDefault="00C05163" w:rsidP="00C05163">
            <w:pPr>
              <w:keepLines/>
              <w:widowControl w:val="0"/>
              <w:pBdr>
                <w:top w:val="nil"/>
                <w:left w:val="nil"/>
                <w:bottom w:val="nil"/>
                <w:right w:val="nil"/>
                <w:between w:val="nil"/>
              </w:pBdr>
              <w:spacing w:before="60" w:after="60"/>
            </w:pPr>
            <w:r w:rsidRPr="002B44C4">
              <w:t>Số đơn bảo hiểm</w:t>
            </w:r>
          </w:p>
        </w:tc>
        <w:tc>
          <w:tcPr>
            <w:tcW w:w="1418" w:type="dxa"/>
          </w:tcPr>
          <w:p w14:paraId="3878B7E5" w14:textId="485E65BE"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5043FEA" w14:textId="1066BDF8"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0A33A9A1" w14:textId="02237309" w:rsidR="00C05163" w:rsidRPr="002B44C4" w:rsidRDefault="00C05163" w:rsidP="00C05163">
            <w:pPr>
              <w:keepLines/>
              <w:widowControl w:val="0"/>
              <w:pBdr>
                <w:top w:val="nil"/>
                <w:left w:val="nil"/>
                <w:bottom w:val="nil"/>
                <w:right w:val="nil"/>
                <w:between w:val="nil"/>
              </w:pBdr>
              <w:spacing w:before="60" w:after="60"/>
            </w:pPr>
            <w:r w:rsidRPr="00CD7EFB">
              <w:t>Chỉ hiển thị dữ liệu không cho phép sửa.</w:t>
            </w:r>
          </w:p>
        </w:tc>
      </w:tr>
      <w:tr w:rsidR="00C05163" w:rsidRPr="002B44C4" w14:paraId="5B1D16B8" w14:textId="77777777" w:rsidTr="00E34A49">
        <w:trPr>
          <w:gridAfter w:val="2"/>
          <w:wAfter w:w="17" w:type="dxa"/>
          <w:trHeight w:val="284"/>
          <w:jc w:val="center"/>
        </w:trPr>
        <w:tc>
          <w:tcPr>
            <w:tcW w:w="984" w:type="dxa"/>
            <w:shd w:val="clear" w:color="auto" w:fill="auto"/>
          </w:tcPr>
          <w:p w14:paraId="2F21ABE9" w14:textId="78532C09" w:rsidR="00C05163" w:rsidRPr="002B44C4" w:rsidRDefault="00C05163" w:rsidP="00C05163">
            <w:pPr>
              <w:spacing w:before="60" w:after="60" w:line="360" w:lineRule="auto"/>
              <w:ind w:left="142"/>
              <w:rPr>
                <w:b/>
              </w:rPr>
            </w:pPr>
            <w:r w:rsidRPr="002B44C4">
              <w:rPr>
                <w:b/>
              </w:rPr>
              <w:t>25.2</w:t>
            </w:r>
          </w:p>
        </w:tc>
        <w:tc>
          <w:tcPr>
            <w:tcW w:w="1949" w:type="dxa"/>
          </w:tcPr>
          <w:p w14:paraId="39CCC391" w14:textId="66CB5F39" w:rsidR="00C05163" w:rsidRPr="002B44C4" w:rsidRDefault="00C05163" w:rsidP="00C05163">
            <w:pPr>
              <w:keepLines/>
              <w:widowControl w:val="0"/>
              <w:pBdr>
                <w:top w:val="nil"/>
                <w:left w:val="nil"/>
                <w:bottom w:val="nil"/>
                <w:right w:val="nil"/>
                <w:between w:val="nil"/>
              </w:pBdr>
              <w:spacing w:before="60" w:after="60"/>
            </w:pPr>
            <w:r w:rsidRPr="002B44C4">
              <w:t>Đơn SĐBS</w:t>
            </w:r>
          </w:p>
        </w:tc>
        <w:tc>
          <w:tcPr>
            <w:tcW w:w="1418" w:type="dxa"/>
          </w:tcPr>
          <w:p w14:paraId="7F7754CF" w14:textId="6871F579"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2392D271" w14:textId="50928D9D"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1FFD7FD0" w14:textId="2938B58D" w:rsidR="00C05163" w:rsidRPr="002B44C4" w:rsidRDefault="00C05163" w:rsidP="00C05163">
            <w:pPr>
              <w:keepLines/>
              <w:widowControl w:val="0"/>
              <w:pBdr>
                <w:top w:val="nil"/>
                <w:left w:val="nil"/>
                <w:bottom w:val="nil"/>
                <w:right w:val="nil"/>
                <w:between w:val="nil"/>
              </w:pBdr>
              <w:spacing w:before="60" w:after="60"/>
            </w:pPr>
            <w:r w:rsidRPr="00CD7EFB">
              <w:t>Chỉ hiển thị dữ liệu không cho phép sửa.</w:t>
            </w:r>
          </w:p>
        </w:tc>
      </w:tr>
      <w:tr w:rsidR="00C05163" w:rsidRPr="002B44C4" w14:paraId="7FC25283" w14:textId="77777777" w:rsidTr="00E34A49">
        <w:trPr>
          <w:gridAfter w:val="2"/>
          <w:wAfter w:w="17" w:type="dxa"/>
          <w:trHeight w:val="284"/>
          <w:jc w:val="center"/>
        </w:trPr>
        <w:tc>
          <w:tcPr>
            <w:tcW w:w="984" w:type="dxa"/>
            <w:shd w:val="clear" w:color="auto" w:fill="auto"/>
          </w:tcPr>
          <w:p w14:paraId="05FD679D" w14:textId="09B767E2" w:rsidR="00C05163" w:rsidRPr="002B44C4" w:rsidRDefault="00C05163" w:rsidP="00C05163">
            <w:pPr>
              <w:spacing w:before="60" w:after="60" w:line="360" w:lineRule="auto"/>
              <w:ind w:left="142"/>
              <w:rPr>
                <w:b/>
              </w:rPr>
            </w:pPr>
            <w:r w:rsidRPr="002B44C4">
              <w:rPr>
                <w:b/>
              </w:rPr>
              <w:t>25.3</w:t>
            </w:r>
          </w:p>
        </w:tc>
        <w:tc>
          <w:tcPr>
            <w:tcW w:w="1949" w:type="dxa"/>
          </w:tcPr>
          <w:p w14:paraId="657CB28C" w14:textId="2310F470" w:rsidR="00C05163" w:rsidRPr="002B44C4" w:rsidRDefault="00C05163" w:rsidP="00C05163">
            <w:pPr>
              <w:keepLines/>
              <w:widowControl w:val="0"/>
              <w:pBdr>
                <w:top w:val="nil"/>
                <w:left w:val="nil"/>
                <w:bottom w:val="nil"/>
                <w:right w:val="nil"/>
                <w:between w:val="nil"/>
              </w:pBdr>
              <w:spacing w:before="60" w:after="60"/>
            </w:pPr>
            <w:r w:rsidRPr="002B44C4">
              <w:t>Ngày thu phí</w:t>
            </w:r>
          </w:p>
        </w:tc>
        <w:tc>
          <w:tcPr>
            <w:tcW w:w="1418" w:type="dxa"/>
          </w:tcPr>
          <w:p w14:paraId="7BDA8DC1" w14:textId="7A5A727A" w:rsidR="00C05163" w:rsidRPr="002B44C4" w:rsidRDefault="00C05163" w:rsidP="00C05163">
            <w:pPr>
              <w:keepLines/>
              <w:widowControl w:val="0"/>
              <w:pBdr>
                <w:top w:val="nil"/>
                <w:left w:val="nil"/>
                <w:bottom w:val="nil"/>
                <w:right w:val="nil"/>
                <w:between w:val="nil"/>
              </w:pBdr>
              <w:spacing w:before="60" w:after="60"/>
            </w:pPr>
            <w:r w:rsidRPr="002B44C4">
              <w:t>Datetime</w:t>
            </w:r>
          </w:p>
        </w:tc>
        <w:tc>
          <w:tcPr>
            <w:tcW w:w="1044" w:type="dxa"/>
          </w:tcPr>
          <w:p w14:paraId="5D361DB8" w14:textId="214F948E"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0A7D30B5" w14:textId="4286A066" w:rsidR="00C05163" w:rsidRPr="002B44C4" w:rsidRDefault="00C05163" w:rsidP="00C05163">
            <w:pPr>
              <w:keepLines/>
              <w:widowControl w:val="0"/>
              <w:pBdr>
                <w:top w:val="nil"/>
                <w:left w:val="nil"/>
                <w:bottom w:val="nil"/>
                <w:right w:val="nil"/>
                <w:between w:val="nil"/>
              </w:pBdr>
              <w:spacing w:before="60" w:after="60"/>
            </w:pPr>
            <w:r w:rsidRPr="00CD7EFB">
              <w:t>Chỉ hiển thị dữ liệu không cho phép sửa.</w:t>
            </w:r>
          </w:p>
        </w:tc>
      </w:tr>
      <w:tr w:rsidR="00C05163" w:rsidRPr="002B44C4" w14:paraId="32C377F2" w14:textId="77777777" w:rsidTr="00E34A49">
        <w:trPr>
          <w:gridAfter w:val="2"/>
          <w:wAfter w:w="17" w:type="dxa"/>
          <w:trHeight w:val="284"/>
          <w:jc w:val="center"/>
        </w:trPr>
        <w:tc>
          <w:tcPr>
            <w:tcW w:w="984" w:type="dxa"/>
            <w:shd w:val="clear" w:color="auto" w:fill="auto"/>
          </w:tcPr>
          <w:p w14:paraId="5CE465B9" w14:textId="438E26D0" w:rsidR="00C05163" w:rsidRPr="002B44C4" w:rsidRDefault="00C05163" w:rsidP="00C05163">
            <w:pPr>
              <w:spacing w:before="60" w:after="60" w:line="360" w:lineRule="auto"/>
              <w:ind w:left="142"/>
              <w:rPr>
                <w:b/>
              </w:rPr>
            </w:pPr>
            <w:r w:rsidRPr="002B44C4">
              <w:rPr>
                <w:b/>
              </w:rPr>
              <w:t>25.4</w:t>
            </w:r>
          </w:p>
        </w:tc>
        <w:tc>
          <w:tcPr>
            <w:tcW w:w="1949" w:type="dxa"/>
          </w:tcPr>
          <w:p w14:paraId="411F470B" w14:textId="5C7E2149" w:rsidR="00C05163" w:rsidRPr="002B44C4" w:rsidRDefault="00C05163" w:rsidP="00C05163">
            <w:pPr>
              <w:keepLines/>
              <w:widowControl w:val="0"/>
              <w:pBdr>
                <w:top w:val="nil"/>
                <w:left w:val="nil"/>
                <w:bottom w:val="nil"/>
                <w:right w:val="nil"/>
                <w:between w:val="nil"/>
              </w:pBdr>
              <w:spacing w:before="60" w:after="60"/>
            </w:pPr>
            <w:r w:rsidRPr="002B44C4">
              <w:t>Loại tiền</w:t>
            </w:r>
          </w:p>
        </w:tc>
        <w:tc>
          <w:tcPr>
            <w:tcW w:w="1418" w:type="dxa"/>
          </w:tcPr>
          <w:p w14:paraId="67F54CDB" w14:textId="02475364"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43B1F379" w14:textId="0502E13C"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489261EC" w14:textId="1EE5B848" w:rsidR="00C05163" w:rsidRPr="002B44C4" w:rsidRDefault="00C05163" w:rsidP="00C05163">
            <w:pPr>
              <w:keepLines/>
              <w:widowControl w:val="0"/>
              <w:pBdr>
                <w:top w:val="nil"/>
                <w:left w:val="nil"/>
                <w:bottom w:val="nil"/>
                <w:right w:val="nil"/>
                <w:between w:val="nil"/>
              </w:pBdr>
              <w:spacing w:before="60" w:after="60"/>
            </w:pPr>
            <w:r w:rsidRPr="00CD7EFB">
              <w:t>Chỉ hiển thị dữ liệu không cho phép sửa.</w:t>
            </w:r>
          </w:p>
        </w:tc>
      </w:tr>
      <w:tr w:rsidR="00C05163" w:rsidRPr="002B44C4" w14:paraId="6824308B" w14:textId="77777777" w:rsidTr="00E34A49">
        <w:trPr>
          <w:gridAfter w:val="2"/>
          <w:wAfter w:w="17" w:type="dxa"/>
          <w:trHeight w:val="284"/>
          <w:jc w:val="center"/>
        </w:trPr>
        <w:tc>
          <w:tcPr>
            <w:tcW w:w="984" w:type="dxa"/>
            <w:shd w:val="clear" w:color="auto" w:fill="auto"/>
          </w:tcPr>
          <w:p w14:paraId="1E28F469" w14:textId="324827EA" w:rsidR="00C05163" w:rsidRPr="002B44C4" w:rsidRDefault="00C05163" w:rsidP="00C05163">
            <w:pPr>
              <w:spacing w:before="60" w:after="60" w:line="360" w:lineRule="auto"/>
              <w:ind w:left="142"/>
              <w:rPr>
                <w:b/>
              </w:rPr>
            </w:pPr>
            <w:r w:rsidRPr="002B44C4">
              <w:rPr>
                <w:b/>
              </w:rPr>
              <w:t>25.5</w:t>
            </w:r>
          </w:p>
        </w:tc>
        <w:tc>
          <w:tcPr>
            <w:tcW w:w="1949" w:type="dxa"/>
          </w:tcPr>
          <w:p w14:paraId="24353531" w14:textId="6DCFDAFD" w:rsidR="00C05163" w:rsidRPr="002B44C4" w:rsidRDefault="00C05163" w:rsidP="00C05163">
            <w:pPr>
              <w:keepLines/>
              <w:widowControl w:val="0"/>
              <w:pBdr>
                <w:top w:val="nil"/>
                <w:left w:val="nil"/>
                <w:bottom w:val="nil"/>
                <w:right w:val="nil"/>
                <w:between w:val="nil"/>
              </w:pBdr>
              <w:spacing w:before="60" w:after="60"/>
            </w:pPr>
            <w:r w:rsidRPr="002B44C4">
              <w:t>Nguyên tệ phí</w:t>
            </w:r>
          </w:p>
        </w:tc>
        <w:tc>
          <w:tcPr>
            <w:tcW w:w="1418" w:type="dxa"/>
          </w:tcPr>
          <w:p w14:paraId="2846527F" w14:textId="0556D010"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61D3576B" w14:textId="5A875F83"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2CD7A6BB" w14:textId="16D20717" w:rsidR="00C05163" w:rsidRPr="002B44C4" w:rsidRDefault="00C05163" w:rsidP="00C05163">
            <w:pPr>
              <w:keepLines/>
              <w:widowControl w:val="0"/>
              <w:pBdr>
                <w:top w:val="nil"/>
                <w:left w:val="nil"/>
                <w:bottom w:val="nil"/>
                <w:right w:val="nil"/>
                <w:between w:val="nil"/>
              </w:pBdr>
              <w:spacing w:before="60" w:after="60"/>
            </w:pPr>
            <w:r w:rsidRPr="00CD7EFB">
              <w:t>Chỉ hiển thị dữ liệu không cho phép sửa.</w:t>
            </w:r>
          </w:p>
        </w:tc>
      </w:tr>
      <w:tr w:rsidR="00C05163" w:rsidRPr="002B44C4" w14:paraId="31D368D9" w14:textId="77777777" w:rsidTr="00E34A49">
        <w:trPr>
          <w:gridAfter w:val="2"/>
          <w:wAfter w:w="17" w:type="dxa"/>
          <w:trHeight w:val="284"/>
          <w:jc w:val="center"/>
        </w:trPr>
        <w:tc>
          <w:tcPr>
            <w:tcW w:w="984" w:type="dxa"/>
            <w:shd w:val="clear" w:color="auto" w:fill="auto"/>
          </w:tcPr>
          <w:p w14:paraId="4F6731D1" w14:textId="74013957" w:rsidR="00C05163" w:rsidRPr="002B44C4" w:rsidRDefault="00C05163" w:rsidP="00C05163">
            <w:pPr>
              <w:spacing w:before="60" w:after="60" w:line="360" w:lineRule="auto"/>
              <w:ind w:left="142"/>
              <w:rPr>
                <w:b/>
              </w:rPr>
            </w:pPr>
            <w:r w:rsidRPr="002B44C4">
              <w:rPr>
                <w:b/>
              </w:rPr>
              <w:t>25.6</w:t>
            </w:r>
          </w:p>
        </w:tc>
        <w:tc>
          <w:tcPr>
            <w:tcW w:w="1949" w:type="dxa"/>
          </w:tcPr>
          <w:p w14:paraId="44EEF94A" w14:textId="5A110436" w:rsidR="00C05163" w:rsidRPr="002B44C4" w:rsidRDefault="00C05163" w:rsidP="00C05163">
            <w:pPr>
              <w:keepLines/>
              <w:widowControl w:val="0"/>
              <w:pBdr>
                <w:top w:val="nil"/>
                <w:left w:val="nil"/>
                <w:bottom w:val="nil"/>
                <w:right w:val="nil"/>
                <w:between w:val="nil"/>
              </w:pBdr>
              <w:spacing w:before="60" w:after="60"/>
            </w:pPr>
            <w:r w:rsidRPr="002B44C4">
              <w:t>Số tiền phí</w:t>
            </w:r>
          </w:p>
        </w:tc>
        <w:tc>
          <w:tcPr>
            <w:tcW w:w="1418" w:type="dxa"/>
          </w:tcPr>
          <w:p w14:paraId="1EDE67F9" w14:textId="7BCA4C11"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7E9012F3" w14:textId="1667FE95"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55477800" w14:textId="0924A6D9" w:rsidR="00C05163" w:rsidRPr="002B44C4" w:rsidRDefault="00C05163" w:rsidP="00C05163">
            <w:pPr>
              <w:keepLines/>
              <w:widowControl w:val="0"/>
              <w:pBdr>
                <w:top w:val="nil"/>
                <w:left w:val="nil"/>
                <w:bottom w:val="nil"/>
                <w:right w:val="nil"/>
                <w:between w:val="nil"/>
              </w:pBdr>
              <w:spacing w:before="60" w:after="60"/>
            </w:pPr>
            <w:r w:rsidRPr="00CD7EFB">
              <w:t>Chỉ hiển thị dữ liệu không cho phép sửa.</w:t>
            </w:r>
          </w:p>
        </w:tc>
      </w:tr>
      <w:tr w:rsidR="00C05163" w:rsidRPr="002B44C4" w14:paraId="4CE8EBBD" w14:textId="77777777" w:rsidTr="00E34A49">
        <w:trPr>
          <w:gridAfter w:val="2"/>
          <w:wAfter w:w="17" w:type="dxa"/>
          <w:trHeight w:val="284"/>
          <w:jc w:val="center"/>
        </w:trPr>
        <w:tc>
          <w:tcPr>
            <w:tcW w:w="984" w:type="dxa"/>
            <w:shd w:val="clear" w:color="auto" w:fill="auto"/>
          </w:tcPr>
          <w:p w14:paraId="166A264D" w14:textId="4C612CF9" w:rsidR="00C05163" w:rsidRPr="002B44C4" w:rsidRDefault="00C05163" w:rsidP="00C05163">
            <w:pPr>
              <w:spacing w:before="60" w:after="60" w:line="360" w:lineRule="auto"/>
              <w:ind w:left="142"/>
              <w:rPr>
                <w:b/>
              </w:rPr>
            </w:pPr>
            <w:r w:rsidRPr="002B44C4">
              <w:rPr>
                <w:b/>
              </w:rPr>
              <w:t>25.7</w:t>
            </w:r>
          </w:p>
        </w:tc>
        <w:tc>
          <w:tcPr>
            <w:tcW w:w="1949" w:type="dxa"/>
          </w:tcPr>
          <w:p w14:paraId="014C06CF" w14:textId="59DB5F76" w:rsidR="00C05163" w:rsidRPr="002B44C4" w:rsidRDefault="00C05163" w:rsidP="00C05163">
            <w:pPr>
              <w:keepLines/>
              <w:widowControl w:val="0"/>
              <w:pBdr>
                <w:top w:val="nil"/>
                <w:left w:val="nil"/>
                <w:bottom w:val="nil"/>
                <w:right w:val="nil"/>
                <w:between w:val="nil"/>
              </w:pBdr>
              <w:spacing w:before="60" w:after="60"/>
            </w:pPr>
            <w:r w:rsidRPr="002B44C4">
              <w:t>Số tiền thực thu</w:t>
            </w:r>
          </w:p>
        </w:tc>
        <w:tc>
          <w:tcPr>
            <w:tcW w:w="1418" w:type="dxa"/>
          </w:tcPr>
          <w:p w14:paraId="5CADD477" w14:textId="2FFD9A8C"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794E65D9" w14:textId="2E9E5360"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13BCCBF3" w14:textId="4633217E" w:rsidR="00C05163" w:rsidRPr="002B44C4" w:rsidRDefault="00C05163" w:rsidP="00C05163">
            <w:pPr>
              <w:keepLines/>
              <w:widowControl w:val="0"/>
              <w:pBdr>
                <w:top w:val="nil"/>
                <w:left w:val="nil"/>
                <w:bottom w:val="nil"/>
                <w:right w:val="nil"/>
                <w:between w:val="nil"/>
              </w:pBdr>
              <w:spacing w:before="60" w:after="60"/>
            </w:pPr>
            <w:r w:rsidRPr="00CD7EFB">
              <w:t>Chỉ hiển thị dữ liệu không cho phép sửa.</w:t>
            </w:r>
          </w:p>
        </w:tc>
      </w:tr>
      <w:tr w:rsidR="00C05163" w:rsidRPr="002B44C4" w14:paraId="2F2054F8" w14:textId="77777777" w:rsidTr="00E34A49">
        <w:trPr>
          <w:gridAfter w:val="2"/>
          <w:wAfter w:w="17" w:type="dxa"/>
          <w:trHeight w:val="284"/>
          <w:jc w:val="center"/>
        </w:trPr>
        <w:tc>
          <w:tcPr>
            <w:tcW w:w="984" w:type="dxa"/>
            <w:shd w:val="clear" w:color="auto" w:fill="auto"/>
          </w:tcPr>
          <w:p w14:paraId="1EA88FEC" w14:textId="404F8933" w:rsidR="00C05163" w:rsidRPr="002B44C4" w:rsidRDefault="00C05163" w:rsidP="00C05163">
            <w:pPr>
              <w:spacing w:before="60" w:after="60" w:line="360" w:lineRule="auto"/>
              <w:ind w:left="142"/>
              <w:rPr>
                <w:b/>
              </w:rPr>
            </w:pPr>
            <w:r w:rsidRPr="002B44C4">
              <w:rPr>
                <w:b/>
              </w:rPr>
              <w:t>25.8</w:t>
            </w:r>
          </w:p>
        </w:tc>
        <w:tc>
          <w:tcPr>
            <w:tcW w:w="1949" w:type="dxa"/>
          </w:tcPr>
          <w:p w14:paraId="43A6178B" w14:textId="4FEA1585" w:rsidR="00C05163" w:rsidRPr="002B44C4" w:rsidRDefault="00C05163" w:rsidP="00C05163">
            <w:pPr>
              <w:keepLines/>
              <w:widowControl w:val="0"/>
              <w:pBdr>
                <w:top w:val="nil"/>
                <w:left w:val="nil"/>
                <w:bottom w:val="nil"/>
                <w:right w:val="nil"/>
                <w:between w:val="nil"/>
              </w:pBdr>
              <w:spacing w:before="60" w:after="60"/>
            </w:pPr>
            <w:r w:rsidRPr="002B44C4">
              <w:t>Ngày thực thu</w:t>
            </w:r>
          </w:p>
        </w:tc>
        <w:tc>
          <w:tcPr>
            <w:tcW w:w="1418" w:type="dxa"/>
          </w:tcPr>
          <w:p w14:paraId="55E1FBEC" w14:textId="7A03040F" w:rsidR="00C05163" w:rsidRPr="002B44C4" w:rsidRDefault="00C05163" w:rsidP="00C05163">
            <w:pPr>
              <w:keepLines/>
              <w:widowControl w:val="0"/>
              <w:pBdr>
                <w:top w:val="nil"/>
                <w:left w:val="nil"/>
                <w:bottom w:val="nil"/>
                <w:right w:val="nil"/>
                <w:between w:val="nil"/>
              </w:pBdr>
              <w:spacing w:before="60" w:after="60"/>
            </w:pPr>
            <w:r w:rsidRPr="002B44C4">
              <w:t>Datetime</w:t>
            </w:r>
          </w:p>
        </w:tc>
        <w:tc>
          <w:tcPr>
            <w:tcW w:w="1044" w:type="dxa"/>
          </w:tcPr>
          <w:p w14:paraId="355FD56F" w14:textId="0AF15B07"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598A7110" w14:textId="293CA1B5" w:rsidR="00C05163" w:rsidRPr="002B44C4" w:rsidRDefault="00C05163" w:rsidP="00C05163">
            <w:pPr>
              <w:keepLines/>
              <w:widowControl w:val="0"/>
              <w:pBdr>
                <w:top w:val="nil"/>
                <w:left w:val="nil"/>
                <w:bottom w:val="nil"/>
                <w:right w:val="nil"/>
                <w:between w:val="nil"/>
              </w:pBdr>
              <w:spacing w:before="60" w:after="60"/>
            </w:pPr>
            <w:r w:rsidRPr="00CD7EFB">
              <w:t>Chỉ hiển thị dữ liệu không cho phép sửa.</w:t>
            </w:r>
          </w:p>
        </w:tc>
      </w:tr>
      <w:tr w:rsidR="00C05163" w:rsidRPr="002B44C4" w14:paraId="1B69722C" w14:textId="77777777" w:rsidTr="00E34A49">
        <w:trPr>
          <w:gridAfter w:val="2"/>
          <w:wAfter w:w="17" w:type="dxa"/>
          <w:trHeight w:val="284"/>
          <w:jc w:val="center"/>
        </w:trPr>
        <w:tc>
          <w:tcPr>
            <w:tcW w:w="984" w:type="dxa"/>
            <w:shd w:val="clear" w:color="auto" w:fill="auto"/>
          </w:tcPr>
          <w:p w14:paraId="066885FD" w14:textId="4490DBA8" w:rsidR="00C05163" w:rsidRPr="002B44C4" w:rsidRDefault="00C05163" w:rsidP="00C05163">
            <w:pPr>
              <w:spacing w:before="60" w:after="60" w:line="360" w:lineRule="auto"/>
              <w:ind w:left="142"/>
              <w:rPr>
                <w:b/>
              </w:rPr>
            </w:pPr>
            <w:r w:rsidRPr="002B44C4">
              <w:rPr>
                <w:b/>
              </w:rPr>
              <w:t>25.9</w:t>
            </w:r>
          </w:p>
        </w:tc>
        <w:tc>
          <w:tcPr>
            <w:tcW w:w="1949" w:type="dxa"/>
          </w:tcPr>
          <w:p w14:paraId="72E8F0DB" w14:textId="62487F7B" w:rsidR="00C05163" w:rsidRPr="002B44C4" w:rsidRDefault="00C05163" w:rsidP="00C05163">
            <w:pPr>
              <w:keepLines/>
              <w:widowControl w:val="0"/>
              <w:pBdr>
                <w:top w:val="nil"/>
                <w:left w:val="nil"/>
                <w:bottom w:val="nil"/>
                <w:right w:val="nil"/>
                <w:between w:val="nil"/>
              </w:pBdr>
              <w:spacing w:before="60" w:after="60"/>
            </w:pPr>
            <w:r w:rsidRPr="002B44C4">
              <w:t>Chứng từ KT</w:t>
            </w:r>
          </w:p>
        </w:tc>
        <w:tc>
          <w:tcPr>
            <w:tcW w:w="1418" w:type="dxa"/>
          </w:tcPr>
          <w:p w14:paraId="6D6CF95E" w14:textId="02A1BA4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65B6A833" w14:textId="683DC427"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08A77613" w14:textId="275ED630" w:rsidR="00C05163" w:rsidRPr="002B44C4" w:rsidRDefault="00C05163" w:rsidP="00C05163">
            <w:pPr>
              <w:keepLines/>
              <w:widowControl w:val="0"/>
              <w:pBdr>
                <w:top w:val="nil"/>
                <w:left w:val="nil"/>
                <w:bottom w:val="nil"/>
                <w:right w:val="nil"/>
                <w:between w:val="nil"/>
              </w:pBdr>
              <w:spacing w:before="60" w:after="60"/>
            </w:pPr>
            <w:r w:rsidRPr="00CD7EFB">
              <w:t>Chỉ hiển thị dữ liệu không cho phép sửa.</w:t>
            </w:r>
          </w:p>
        </w:tc>
      </w:tr>
      <w:tr w:rsidR="008D5B48" w:rsidRPr="002B44C4" w14:paraId="008BDB14" w14:textId="77777777" w:rsidTr="00E34A49">
        <w:trPr>
          <w:gridAfter w:val="2"/>
          <w:wAfter w:w="17" w:type="dxa"/>
          <w:trHeight w:val="284"/>
          <w:jc w:val="center"/>
        </w:trPr>
        <w:tc>
          <w:tcPr>
            <w:tcW w:w="984" w:type="dxa"/>
            <w:shd w:val="clear" w:color="auto" w:fill="auto"/>
          </w:tcPr>
          <w:p w14:paraId="374DCF76" w14:textId="062C5C43" w:rsidR="008D5B48" w:rsidRPr="002B44C4" w:rsidRDefault="008D5B48" w:rsidP="008D5B48">
            <w:pPr>
              <w:spacing w:before="60" w:after="60" w:line="360" w:lineRule="auto"/>
              <w:ind w:left="142"/>
              <w:rPr>
                <w:b/>
              </w:rPr>
            </w:pPr>
            <w:r w:rsidRPr="002B44C4">
              <w:rPr>
                <w:b/>
              </w:rPr>
              <w:t>25.10</w:t>
            </w:r>
          </w:p>
        </w:tc>
        <w:tc>
          <w:tcPr>
            <w:tcW w:w="1949" w:type="dxa"/>
          </w:tcPr>
          <w:p w14:paraId="3F1CB4AA" w14:textId="26270DCE"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43495188" wp14:editId="6EC9A2FF">
                  <wp:extent cx="369278" cy="342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16" cy="346649"/>
                          </a:xfrm>
                          <a:prstGeom prst="rect">
                            <a:avLst/>
                          </a:prstGeom>
                        </pic:spPr>
                      </pic:pic>
                    </a:graphicData>
                  </a:graphic>
                </wp:inline>
              </w:drawing>
            </w:r>
          </w:p>
        </w:tc>
        <w:tc>
          <w:tcPr>
            <w:tcW w:w="1418" w:type="dxa"/>
          </w:tcPr>
          <w:p w14:paraId="4B4BAC95" w14:textId="74AE3DF6"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0D5057B1"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5B8BF57C" w14:textId="2B5F97D4" w:rsidR="008D5B48" w:rsidRPr="002B44C4" w:rsidRDefault="008D5B48" w:rsidP="008D5B48">
            <w:pPr>
              <w:keepLines/>
              <w:widowControl w:val="0"/>
              <w:pBdr>
                <w:top w:val="nil"/>
                <w:left w:val="nil"/>
                <w:bottom w:val="nil"/>
                <w:right w:val="nil"/>
                <w:between w:val="nil"/>
              </w:pBdr>
              <w:spacing w:before="60" w:after="60"/>
            </w:pPr>
            <w:r w:rsidRPr="002B44C4">
              <w:t>Chỉnh sửa thông tin tái bảo hiểm</w:t>
            </w:r>
          </w:p>
          <w:p w14:paraId="3128AD44" w14:textId="32EDF304" w:rsidR="008D5B48" w:rsidRPr="002B44C4" w:rsidRDefault="008D5B48" w:rsidP="008D5B48">
            <w:pPr>
              <w:keepLines/>
              <w:widowControl w:val="0"/>
              <w:pBdr>
                <w:top w:val="nil"/>
                <w:left w:val="nil"/>
                <w:bottom w:val="nil"/>
                <w:right w:val="nil"/>
                <w:between w:val="nil"/>
              </w:pBdr>
              <w:spacing w:before="60" w:after="60"/>
            </w:pPr>
            <w:r w:rsidRPr="002B44C4">
              <w:t xml:space="preserve">Hệ thống hiển thị </w:t>
            </w:r>
            <w:r w:rsidRPr="002B44C4">
              <w:rPr>
                <w:b/>
              </w:rPr>
              <w:t>Màn hình sửa kỳ phí bảo hiểm</w:t>
            </w:r>
          </w:p>
        </w:tc>
      </w:tr>
      <w:tr w:rsidR="008D5B48" w:rsidRPr="002B44C4" w14:paraId="3788166A" w14:textId="77777777" w:rsidTr="00E34A49">
        <w:trPr>
          <w:gridAfter w:val="2"/>
          <w:wAfter w:w="17" w:type="dxa"/>
          <w:trHeight w:val="284"/>
          <w:jc w:val="center"/>
        </w:trPr>
        <w:tc>
          <w:tcPr>
            <w:tcW w:w="984" w:type="dxa"/>
            <w:shd w:val="clear" w:color="auto" w:fill="auto"/>
          </w:tcPr>
          <w:p w14:paraId="10604BC9" w14:textId="349B6505" w:rsidR="008D5B48" w:rsidRPr="002B44C4" w:rsidRDefault="008D5B48" w:rsidP="008D5B48">
            <w:pPr>
              <w:spacing w:before="60" w:after="60" w:line="360" w:lineRule="auto"/>
              <w:ind w:left="142"/>
              <w:rPr>
                <w:b/>
              </w:rPr>
            </w:pPr>
            <w:r w:rsidRPr="002B44C4">
              <w:rPr>
                <w:b/>
              </w:rPr>
              <w:t>25.11</w:t>
            </w:r>
          </w:p>
        </w:tc>
        <w:tc>
          <w:tcPr>
            <w:tcW w:w="1949" w:type="dxa"/>
          </w:tcPr>
          <w:p w14:paraId="5948165E" w14:textId="487F139C"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4E2034FE" wp14:editId="449DCEA3">
                  <wp:extent cx="314325" cy="31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42" cy="315242"/>
                          </a:xfrm>
                          <a:prstGeom prst="rect">
                            <a:avLst/>
                          </a:prstGeom>
                        </pic:spPr>
                      </pic:pic>
                    </a:graphicData>
                  </a:graphic>
                </wp:inline>
              </w:drawing>
            </w:r>
          </w:p>
        </w:tc>
        <w:tc>
          <w:tcPr>
            <w:tcW w:w="1418" w:type="dxa"/>
          </w:tcPr>
          <w:p w14:paraId="3D8EE9E8" w14:textId="21DA104F"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77F34AAD"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320EC386" w14:textId="77777777" w:rsidR="008D5B48" w:rsidRPr="002B44C4" w:rsidRDefault="008D5B48" w:rsidP="008D5B48">
            <w:pPr>
              <w:keepLines/>
              <w:widowControl w:val="0"/>
              <w:pBdr>
                <w:top w:val="nil"/>
                <w:left w:val="nil"/>
                <w:bottom w:val="nil"/>
                <w:right w:val="nil"/>
                <w:between w:val="nil"/>
              </w:pBdr>
              <w:spacing w:before="60" w:after="60"/>
            </w:pPr>
            <w:r w:rsidRPr="002B44C4">
              <w:t>Hệ thống hiển thị màn hình xác nhận xóa</w:t>
            </w:r>
          </w:p>
          <w:p w14:paraId="7B6FBAE0" w14:textId="64474C94" w:rsidR="008D5B48" w:rsidRPr="002B44C4" w:rsidRDefault="008D5B48" w:rsidP="008D5B48">
            <w:pPr>
              <w:keepLines/>
              <w:widowControl w:val="0"/>
              <w:pBdr>
                <w:top w:val="nil"/>
                <w:left w:val="nil"/>
                <w:bottom w:val="nil"/>
                <w:right w:val="nil"/>
                <w:between w:val="nil"/>
              </w:pBdr>
              <w:spacing w:before="60" w:after="60"/>
            </w:pPr>
            <w:r w:rsidRPr="002B44C4">
              <w:t>+ Có: hệ thống xóa thông tin kỳ phí bảo hiểm và hiển thị thông báo xóa thành công</w:t>
            </w:r>
          </w:p>
          <w:p w14:paraId="2EB02BAB" w14:textId="0861235B" w:rsidR="008D5B48" w:rsidRPr="002B44C4" w:rsidRDefault="008D5B48" w:rsidP="008D5B48">
            <w:pPr>
              <w:keepLines/>
              <w:widowControl w:val="0"/>
              <w:pBdr>
                <w:top w:val="nil"/>
                <w:left w:val="nil"/>
                <w:bottom w:val="nil"/>
                <w:right w:val="nil"/>
                <w:between w:val="nil"/>
              </w:pBdr>
              <w:spacing w:before="60" w:after="60"/>
            </w:pPr>
            <w:r w:rsidRPr="002B44C4">
              <w:t>+ Không: hệ thống đóng màn hình thông báo xóa và trở về màn hình lập báo tổn thất</w:t>
            </w:r>
          </w:p>
        </w:tc>
      </w:tr>
      <w:tr w:rsidR="008D5B48" w:rsidRPr="002B44C4" w14:paraId="76953FD1" w14:textId="77777777" w:rsidTr="00E34A49">
        <w:trPr>
          <w:gridAfter w:val="2"/>
          <w:wAfter w:w="17" w:type="dxa"/>
          <w:trHeight w:val="284"/>
          <w:jc w:val="center"/>
        </w:trPr>
        <w:tc>
          <w:tcPr>
            <w:tcW w:w="984" w:type="dxa"/>
            <w:shd w:val="clear" w:color="auto" w:fill="auto"/>
          </w:tcPr>
          <w:p w14:paraId="7AD0AB6F" w14:textId="48107524" w:rsidR="008D5B48" w:rsidRPr="002B44C4" w:rsidRDefault="008D5B48" w:rsidP="008D5B48">
            <w:pPr>
              <w:spacing w:before="60" w:after="60" w:line="360" w:lineRule="auto"/>
              <w:ind w:left="142"/>
              <w:rPr>
                <w:b/>
              </w:rPr>
            </w:pPr>
            <w:r w:rsidRPr="002B44C4">
              <w:rPr>
                <w:b/>
              </w:rPr>
              <w:t>25.12</w:t>
            </w:r>
          </w:p>
        </w:tc>
        <w:tc>
          <w:tcPr>
            <w:tcW w:w="1949" w:type="dxa"/>
          </w:tcPr>
          <w:p w14:paraId="324DB3BE" w14:textId="750D1F4C"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1376AFE2" wp14:editId="4B461B96">
                  <wp:extent cx="875279" cy="29527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0226" cy="296944"/>
                          </a:xfrm>
                          <a:prstGeom prst="rect">
                            <a:avLst/>
                          </a:prstGeom>
                        </pic:spPr>
                      </pic:pic>
                    </a:graphicData>
                  </a:graphic>
                </wp:inline>
              </w:drawing>
            </w:r>
          </w:p>
        </w:tc>
        <w:tc>
          <w:tcPr>
            <w:tcW w:w="1418" w:type="dxa"/>
          </w:tcPr>
          <w:p w14:paraId="69F54195" w14:textId="1B96E9F8"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426F473B"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079A82DF" w14:textId="4B84D86A" w:rsidR="008D5B48" w:rsidRPr="002B44C4" w:rsidRDefault="008D5B48" w:rsidP="008D5B48">
            <w:pPr>
              <w:keepLines/>
              <w:widowControl w:val="0"/>
              <w:pBdr>
                <w:top w:val="nil"/>
                <w:left w:val="nil"/>
                <w:bottom w:val="nil"/>
                <w:right w:val="nil"/>
                <w:between w:val="nil"/>
              </w:pBdr>
              <w:spacing w:before="60" w:after="60"/>
            </w:pPr>
            <w:r w:rsidRPr="002B44C4">
              <w:t>Thêm mới thông tin tái bảo hiểm</w:t>
            </w:r>
          </w:p>
          <w:p w14:paraId="00E1EEDD" w14:textId="5C0E1283" w:rsidR="008D5B48" w:rsidRPr="002B44C4" w:rsidRDefault="008D5B48" w:rsidP="008D5B48">
            <w:pPr>
              <w:keepLines/>
              <w:widowControl w:val="0"/>
              <w:pBdr>
                <w:top w:val="nil"/>
                <w:left w:val="nil"/>
                <w:bottom w:val="nil"/>
                <w:right w:val="nil"/>
                <w:between w:val="nil"/>
              </w:pBdr>
              <w:spacing w:before="60" w:after="60"/>
            </w:pPr>
            <w:r w:rsidRPr="002B44C4">
              <w:t xml:space="preserve">Hệ thống hiển thị </w:t>
            </w:r>
            <w:r w:rsidRPr="002B44C4">
              <w:rPr>
                <w:b/>
              </w:rPr>
              <w:t>Màn hình thêm mới kỳ thu phí bảo hiểm</w:t>
            </w:r>
          </w:p>
        </w:tc>
      </w:tr>
      <w:tr w:rsidR="008D5B48" w:rsidRPr="002B44C4" w14:paraId="37EC8C2E" w14:textId="77777777" w:rsidTr="00E34A49">
        <w:trPr>
          <w:gridAfter w:val="2"/>
          <w:wAfter w:w="17" w:type="dxa"/>
          <w:trHeight w:val="284"/>
          <w:jc w:val="center"/>
        </w:trPr>
        <w:tc>
          <w:tcPr>
            <w:tcW w:w="984" w:type="dxa"/>
            <w:shd w:val="clear" w:color="auto" w:fill="auto"/>
          </w:tcPr>
          <w:p w14:paraId="1535C2BA" w14:textId="7265C290" w:rsidR="008D5B48" w:rsidRPr="002B44C4" w:rsidRDefault="008D5B48" w:rsidP="008D5B48">
            <w:pPr>
              <w:spacing w:before="60" w:after="60" w:line="360" w:lineRule="auto"/>
              <w:ind w:left="142"/>
              <w:rPr>
                <w:b/>
              </w:rPr>
            </w:pPr>
            <w:r w:rsidRPr="002B44C4">
              <w:rPr>
                <w:b/>
              </w:rPr>
              <w:t>26</w:t>
            </w:r>
          </w:p>
        </w:tc>
        <w:tc>
          <w:tcPr>
            <w:tcW w:w="8523" w:type="dxa"/>
            <w:gridSpan w:val="4"/>
          </w:tcPr>
          <w:p w14:paraId="52F5B9FA" w14:textId="10ECB551" w:rsidR="008D5B48" w:rsidRPr="002B44C4" w:rsidRDefault="008D5B48" w:rsidP="008D5B48">
            <w:pPr>
              <w:keepLines/>
              <w:widowControl w:val="0"/>
              <w:pBdr>
                <w:top w:val="nil"/>
                <w:left w:val="nil"/>
                <w:bottom w:val="nil"/>
                <w:right w:val="nil"/>
                <w:between w:val="nil"/>
              </w:pBdr>
              <w:spacing w:before="60" w:after="60"/>
              <w:rPr>
                <w:b/>
              </w:rPr>
            </w:pPr>
            <w:r w:rsidRPr="002B44C4">
              <w:rPr>
                <w:b/>
              </w:rPr>
              <w:t>Tab đầu mối phối hợp cấp đơn</w:t>
            </w:r>
          </w:p>
        </w:tc>
      </w:tr>
      <w:tr w:rsidR="008D5B48" w:rsidRPr="002B44C4" w14:paraId="68D749B9" w14:textId="77777777" w:rsidTr="00E34A49">
        <w:trPr>
          <w:gridAfter w:val="2"/>
          <w:wAfter w:w="17" w:type="dxa"/>
          <w:trHeight w:val="284"/>
          <w:jc w:val="center"/>
        </w:trPr>
        <w:tc>
          <w:tcPr>
            <w:tcW w:w="984" w:type="dxa"/>
            <w:shd w:val="clear" w:color="auto" w:fill="auto"/>
          </w:tcPr>
          <w:p w14:paraId="07E66518" w14:textId="5C4E1738" w:rsidR="008D5B48" w:rsidRPr="002B44C4" w:rsidRDefault="008D5B48" w:rsidP="008D5B48">
            <w:pPr>
              <w:spacing w:before="60" w:after="60" w:line="360" w:lineRule="auto"/>
              <w:ind w:left="142"/>
              <w:rPr>
                <w:b/>
              </w:rPr>
            </w:pPr>
            <w:r w:rsidRPr="002B44C4">
              <w:rPr>
                <w:b/>
              </w:rPr>
              <w:lastRenderedPageBreak/>
              <w:t>26.1</w:t>
            </w:r>
          </w:p>
        </w:tc>
        <w:tc>
          <w:tcPr>
            <w:tcW w:w="1949" w:type="dxa"/>
          </w:tcPr>
          <w:p w14:paraId="2CC0FC39" w14:textId="0E18278D"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t>#</w:t>
            </w:r>
          </w:p>
        </w:tc>
        <w:tc>
          <w:tcPr>
            <w:tcW w:w="1418" w:type="dxa"/>
          </w:tcPr>
          <w:p w14:paraId="0298DA85" w14:textId="4F217B3B" w:rsidR="008D5B48" w:rsidRPr="002B44C4" w:rsidRDefault="008D5B48" w:rsidP="008D5B48">
            <w:pPr>
              <w:keepLines/>
              <w:widowControl w:val="0"/>
              <w:pBdr>
                <w:top w:val="nil"/>
                <w:left w:val="nil"/>
                <w:bottom w:val="nil"/>
                <w:right w:val="nil"/>
                <w:between w:val="nil"/>
              </w:pBdr>
              <w:spacing w:before="60" w:after="60"/>
            </w:pPr>
            <w:r w:rsidRPr="002B44C4">
              <w:t>Number</w:t>
            </w:r>
          </w:p>
        </w:tc>
        <w:tc>
          <w:tcPr>
            <w:tcW w:w="1044" w:type="dxa"/>
          </w:tcPr>
          <w:p w14:paraId="3D03E28E"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59172AF1" w14:textId="635D5B94" w:rsidR="008D5B48" w:rsidRPr="002B44C4" w:rsidRDefault="008D5B48" w:rsidP="008D5B48">
            <w:pPr>
              <w:keepLines/>
              <w:widowControl w:val="0"/>
              <w:pBdr>
                <w:top w:val="nil"/>
                <w:left w:val="nil"/>
                <w:bottom w:val="nil"/>
                <w:right w:val="nil"/>
                <w:between w:val="nil"/>
              </w:pBdr>
              <w:spacing w:before="60" w:after="60"/>
            </w:pPr>
            <w:r w:rsidRPr="002B44C4">
              <w:t>Số thứ tự tự tăng theo số nguyên</w:t>
            </w:r>
          </w:p>
        </w:tc>
      </w:tr>
      <w:tr w:rsidR="00C05163" w:rsidRPr="002B44C4" w14:paraId="181884B0" w14:textId="77777777" w:rsidTr="00E34A49">
        <w:trPr>
          <w:gridAfter w:val="2"/>
          <w:wAfter w:w="17" w:type="dxa"/>
          <w:trHeight w:val="284"/>
          <w:jc w:val="center"/>
        </w:trPr>
        <w:tc>
          <w:tcPr>
            <w:tcW w:w="984" w:type="dxa"/>
            <w:shd w:val="clear" w:color="auto" w:fill="auto"/>
          </w:tcPr>
          <w:p w14:paraId="263426CF" w14:textId="4CD2F42D" w:rsidR="00C05163" w:rsidRPr="002B44C4" w:rsidRDefault="00C05163" w:rsidP="00C05163">
            <w:pPr>
              <w:spacing w:before="60" w:after="60" w:line="360" w:lineRule="auto"/>
              <w:ind w:left="142"/>
              <w:rPr>
                <w:b/>
              </w:rPr>
            </w:pPr>
            <w:r w:rsidRPr="002B44C4">
              <w:rPr>
                <w:b/>
              </w:rPr>
              <w:t>26.2</w:t>
            </w:r>
          </w:p>
        </w:tc>
        <w:tc>
          <w:tcPr>
            <w:tcW w:w="1949" w:type="dxa"/>
          </w:tcPr>
          <w:p w14:paraId="39C19C8E" w14:textId="4BCE0D09" w:rsidR="00C05163" w:rsidRPr="002B44C4" w:rsidRDefault="00C05163" w:rsidP="00C05163">
            <w:pPr>
              <w:keepLines/>
              <w:widowControl w:val="0"/>
              <w:pBdr>
                <w:top w:val="nil"/>
                <w:left w:val="nil"/>
                <w:bottom w:val="nil"/>
                <w:right w:val="nil"/>
                <w:between w:val="nil"/>
              </w:pBdr>
              <w:spacing w:before="60" w:after="60"/>
              <w:rPr>
                <w:noProof/>
              </w:rPr>
            </w:pPr>
            <w:r w:rsidRPr="002B44C4">
              <w:rPr>
                <w:noProof/>
              </w:rPr>
              <w:t>Đầu mối</w:t>
            </w:r>
          </w:p>
        </w:tc>
        <w:tc>
          <w:tcPr>
            <w:tcW w:w="1418" w:type="dxa"/>
          </w:tcPr>
          <w:p w14:paraId="539FC6C1" w14:textId="2E7987E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398CBC8" w14:textId="1BD4DA5D"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07CE8031" w14:textId="6540F2A6" w:rsidR="00C05163" w:rsidRPr="002B44C4" w:rsidRDefault="00C05163" w:rsidP="00C05163">
            <w:pPr>
              <w:keepLines/>
              <w:widowControl w:val="0"/>
              <w:pBdr>
                <w:top w:val="nil"/>
                <w:left w:val="nil"/>
                <w:bottom w:val="nil"/>
                <w:right w:val="nil"/>
                <w:between w:val="nil"/>
              </w:pBdr>
              <w:spacing w:before="60" w:after="60"/>
            </w:pPr>
            <w:r w:rsidRPr="00862488">
              <w:t>Chỉ hiển thị dữ liệu không cho phép sửa.</w:t>
            </w:r>
          </w:p>
        </w:tc>
      </w:tr>
      <w:tr w:rsidR="00C05163" w:rsidRPr="002B44C4" w14:paraId="1B6F94CB" w14:textId="77777777" w:rsidTr="00E34A49">
        <w:trPr>
          <w:gridAfter w:val="2"/>
          <w:wAfter w:w="17" w:type="dxa"/>
          <w:trHeight w:val="284"/>
          <w:jc w:val="center"/>
        </w:trPr>
        <w:tc>
          <w:tcPr>
            <w:tcW w:w="984" w:type="dxa"/>
            <w:shd w:val="clear" w:color="auto" w:fill="auto"/>
          </w:tcPr>
          <w:p w14:paraId="7FA6FFD8" w14:textId="16B42EC3" w:rsidR="00C05163" w:rsidRPr="002B44C4" w:rsidRDefault="00C05163" w:rsidP="00C05163">
            <w:pPr>
              <w:spacing w:before="60" w:after="60" w:line="360" w:lineRule="auto"/>
              <w:ind w:left="142"/>
              <w:rPr>
                <w:b/>
              </w:rPr>
            </w:pPr>
            <w:r w:rsidRPr="002B44C4">
              <w:rPr>
                <w:b/>
              </w:rPr>
              <w:t>26.3</w:t>
            </w:r>
          </w:p>
        </w:tc>
        <w:tc>
          <w:tcPr>
            <w:tcW w:w="1949" w:type="dxa"/>
          </w:tcPr>
          <w:p w14:paraId="44B1EC3E" w14:textId="5BF1F45C" w:rsidR="00C05163" w:rsidRPr="002B44C4" w:rsidRDefault="00C05163" w:rsidP="00C05163">
            <w:pPr>
              <w:keepLines/>
              <w:widowControl w:val="0"/>
              <w:pBdr>
                <w:top w:val="nil"/>
                <w:left w:val="nil"/>
                <w:bottom w:val="nil"/>
                <w:right w:val="nil"/>
                <w:between w:val="nil"/>
              </w:pBdr>
              <w:spacing w:before="60" w:after="60"/>
              <w:rPr>
                <w:noProof/>
              </w:rPr>
            </w:pPr>
            <w:r w:rsidRPr="002B44C4">
              <w:rPr>
                <w:noProof/>
              </w:rPr>
              <w:t>Số điện thoại</w:t>
            </w:r>
          </w:p>
        </w:tc>
        <w:tc>
          <w:tcPr>
            <w:tcW w:w="1418" w:type="dxa"/>
          </w:tcPr>
          <w:p w14:paraId="78C0DA37" w14:textId="0240AC24"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19806C10" w14:textId="4FC9DB1B"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6EBE73DB" w14:textId="1432D849" w:rsidR="00C05163" w:rsidRPr="002B44C4" w:rsidRDefault="00C05163" w:rsidP="00C05163">
            <w:pPr>
              <w:keepLines/>
              <w:widowControl w:val="0"/>
              <w:pBdr>
                <w:top w:val="nil"/>
                <w:left w:val="nil"/>
                <w:bottom w:val="nil"/>
                <w:right w:val="nil"/>
                <w:between w:val="nil"/>
              </w:pBdr>
              <w:spacing w:before="60" w:after="60"/>
            </w:pPr>
            <w:r w:rsidRPr="00862488">
              <w:t>Chỉ hiển thị dữ liệu không cho phép sửa.</w:t>
            </w:r>
          </w:p>
        </w:tc>
      </w:tr>
      <w:tr w:rsidR="00C05163" w:rsidRPr="002B44C4" w14:paraId="4C1AB009" w14:textId="77777777" w:rsidTr="00E34A49">
        <w:trPr>
          <w:gridAfter w:val="2"/>
          <w:wAfter w:w="17" w:type="dxa"/>
          <w:trHeight w:val="284"/>
          <w:jc w:val="center"/>
        </w:trPr>
        <w:tc>
          <w:tcPr>
            <w:tcW w:w="984" w:type="dxa"/>
            <w:shd w:val="clear" w:color="auto" w:fill="auto"/>
          </w:tcPr>
          <w:p w14:paraId="14A0DE47" w14:textId="657722EF" w:rsidR="00C05163" w:rsidRPr="002B44C4" w:rsidRDefault="00C05163" w:rsidP="00C05163">
            <w:pPr>
              <w:spacing w:before="60" w:after="60" w:line="360" w:lineRule="auto"/>
              <w:ind w:left="142"/>
              <w:rPr>
                <w:b/>
              </w:rPr>
            </w:pPr>
            <w:r w:rsidRPr="002B44C4">
              <w:rPr>
                <w:b/>
              </w:rPr>
              <w:t>26.4</w:t>
            </w:r>
          </w:p>
        </w:tc>
        <w:tc>
          <w:tcPr>
            <w:tcW w:w="1949" w:type="dxa"/>
          </w:tcPr>
          <w:p w14:paraId="7A7C1372" w14:textId="3F26AEE6" w:rsidR="00C05163" w:rsidRPr="002B44C4" w:rsidRDefault="00C05163" w:rsidP="00C05163">
            <w:pPr>
              <w:keepLines/>
              <w:widowControl w:val="0"/>
              <w:pBdr>
                <w:top w:val="nil"/>
                <w:left w:val="nil"/>
                <w:bottom w:val="nil"/>
                <w:right w:val="nil"/>
                <w:between w:val="nil"/>
              </w:pBdr>
              <w:spacing w:before="60" w:after="60"/>
              <w:rPr>
                <w:noProof/>
              </w:rPr>
            </w:pPr>
            <w:r w:rsidRPr="002B44C4">
              <w:rPr>
                <w:noProof/>
              </w:rPr>
              <w:t>Email</w:t>
            </w:r>
          </w:p>
        </w:tc>
        <w:tc>
          <w:tcPr>
            <w:tcW w:w="1418" w:type="dxa"/>
          </w:tcPr>
          <w:p w14:paraId="0502EB76" w14:textId="3A59F51F"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5C0FC8D6" w14:textId="0DE772ED"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649891B5" w14:textId="04757F42" w:rsidR="00C05163" w:rsidRPr="002B44C4" w:rsidRDefault="00C05163" w:rsidP="00C05163">
            <w:pPr>
              <w:keepLines/>
              <w:widowControl w:val="0"/>
              <w:pBdr>
                <w:top w:val="nil"/>
                <w:left w:val="nil"/>
                <w:bottom w:val="nil"/>
                <w:right w:val="nil"/>
                <w:between w:val="nil"/>
              </w:pBdr>
              <w:spacing w:before="60" w:after="60"/>
            </w:pPr>
            <w:r w:rsidRPr="00862488">
              <w:t>Chỉ hiển thị dữ liệu không cho phép sửa.</w:t>
            </w:r>
          </w:p>
        </w:tc>
      </w:tr>
      <w:tr w:rsidR="008D5B48" w:rsidRPr="002B44C4" w14:paraId="02F7608E" w14:textId="77777777" w:rsidTr="00E34A49">
        <w:trPr>
          <w:gridAfter w:val="2"/>
          <w:wAfter w:w="17" w:type="dxa"/>
          <w:trHeight w:val="284"/>
          <w:jc w:val="center"/>
        </w:trPr>
        <w:tc>
          <w:tcPr>
            <w:tcW w:w="984" w:type="dxa"/>
            <w:shd w:val="clear" w:color="auto" w:fill="auto"/>
          </w:tcPr>
          <w:p w14:paraId="36E01699" w14:textId="7A1117EE" w:rsidR="008D5B48" w:rsidRPr="002B44C4" w:rsidRDefault="008D5B48" w:rsidP="008D5B48">
            <w:pPr>
              <w:spacing w:before="60" w:after="60" w:line="360" w:lineRule="auto"/>
              <w:ind w:left="142"/>
              <w:rPr>
                <w:b/>
              </w:rPr>
            </w:pPr>
            <w:r w:rsidRPr="002B44C4">
              <w:rPr>
                <w:b/>
              </w:rPr>
              <w:t>26.5</w:t>
            </w:r>
          </w:p>
        </w:tc>
        <w:tc>
          <w:tcPr>
            <w:tcW w:w="1949" w:type="dxa"/>
          </w:tcPr>
          <w:p w14:paraId="4DCFB071" w14:textId="6FBF47AF"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182DF38C" wp14:editId="35E4F5C9">
                  <wp:extent cx="369278" cy="34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16" cy="346649"/>
                          </a:xfrm>
                          <a:prstGeom prst="rect">
                            <a:avLst/>
                          </a:prstGeom>
                        </pic:spPr>
                      </pic:pic>
                    </a:graphicData>
                  </a:graphic>
                </wp:inline>
              </w:drawing>
            </w:r>
          </w:p>
        </w:tc>
        <w:tc>
          <w:tcPr>
            <w:tcW w:w="1418" w:type="dxa"/>
          </w:tcPr>
          <w:p w14:paraId="33B0B61E" w14:textId="2BB5F524"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1D47794A"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7E8A26BD" w14:textId="77777777" w:rsidR="008D5B48" w:rsidRPr="002B44C4" w:rsidRDefault="008D5B48" w:rsidP="008D5B48">
            <w:pPr>
              <w:keepLines/>
              <w:widowControl w:val="0"/>
              <w:pBdr>
                <w:top w:val="nil"/>
                <w:left w:val="nil"/>
                <w:bottom w:val="nil"/>
                <w:right w:val="nil"/>
                <w:between w:val="nil"/>
              </w:pBdr>
              <w:spacing w:before="60" w:after="60"/>
            </w:pPr>
            <w:r w:rsidRPr="002B44C4">
              <w:t>Chỉnh sửa thông tin tái bảo hiểm</w:t>
            </w:r>
          </w:p>
          <w:p w14:paraId="5A04BDEF" w14:textId="61D444BA" w:rsidR="008D5B48" w:rsidRPr="002B44C4" w:rsidRDefault="008D5B48" w:rsidP="008D5B48">
            <w:pPr>
              <w:keepLines/>
              <w:widowControl w:val="0"/>
              <w:pBdr>
                <w:top w:val="nil"/>
                <w:left w:val="nil"/>
                <w:bottom w:val="nil"/>
                <w:right w:val="nil"/>
                <w:between w:val="nil"/>
              </w:pBdr>
              <w:spacing w:before="60" w:after="60"/>
            </w:pPr>
            <w:r w:rsidRPr="002B44C4">
              <w:t xml:space="preserve">Hệ thống hiển thị </w:t>
            </w:r>
            <w:r w:rsidRPr="002B44C4">
              <w:rPr>
                <w:b/>
              </w:rPr>
              <w:t>Màn hình sửa đầu mối phối hợp cấp đơn</w:t>
            </w:r>
          </w:p>
        </w:tc>
      </w:tr>
      <w:tr w:rsidR="008D5B48" w:rsidRPr="002B44C4" w14:paraId="531C4B36" w14:textId="77777777" w:rsidTr="00E34A49">
        <w:trPr>
          <w:gridAfter w:val="2"/>
          <w:wAfter w:w="17" w:type="dxa"/>
          <w:trHeight w:val="284"/>
          <w:jc w:val="center"/>
        </w:trPr>
        <w:tc>
          <w:tcPr>
            <w:tcW w:w="984" w:type="dxa"/>
            <w:shd w:val="clear" w:color="auto" w:fill="auto"/>
          </w:tcPr>
          <w:p w14:paraId="6DA06B20" w14:textId="64A808D6" w:rsidR="008D5B48" w:rsidRPr="002B44C4" w:rsidRDefault="008D5B48" w:rsidP="008D5B48">
            <w:pPr>
              <w:spacing w:before="60" w:after="60" w:line="360" w:lineRule="auto"/>
              <w:ind w:left="142"/>
              <w:rPr>
                <w:b/>
              </w:rPr>
            </w:pPr>
            <w:r w:rsidRPr="002B44C4">
              <w:rPr>
                <w:b/>
              </w:rPr>
              <w:t>26.6</w:t>
            </w:r>
          </w:p>
        </w:tc>
        <w:tc>
          <w:tcPr>
            <w:tcW w:w="1949" w:type="dxa"/>
          </w:tcPr>
          <w:p w14:paraId="3E3A9E3E" w14:textId="4C7B4046"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2F5D8ECE" wp14:editId="333C325A">
                  <wp:extent cx="314325" cy="314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42" cy="315242"/>
                          </a:xfrm>
                          <a:prstGeom prst="rect">
                            <a:avLst/>
                          </a:prstGeom>
                        </pic:spPr>
                      </pic:pic>
                    </a:graphicData>
                  </a:graphic>
                </wp:inline>
              </w:drawing>
            </w:r>
          </w:p>
        </w:tc>
        <w:tc>
          <w:tcPr>
            <w:tcW w:w="1418" w:type="dxa"/>
          </w:tcPr>
          <w:p w14:paraId="69D57A07" w14:textId="27648568"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3DB73FA7"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565EB109" w14:textId="77777777" w:rsidR="008D5B48" w:rsidRPr="002B44C4" w:rsidRDefault="008D5B48" w:rsidP="008D5B48">
            <w:pPr>
              <w:keepLines/>
              <w:widowControl w:val="0"/>
              <w:pBdr>
                <w:top w:val="nil"/>
                <w:left w:val="nil"/>
                <w:bottom w:val="nil"/>
                <w:right w:val="nil"/>
                <w:between w:val="nil"/>
              </w:pBdr>
              <w:spacing w:before="60" w:after="60"/>
            </w:pPr>
            <w:r w:rsidRPr="002B44C4">
              <w:t>Hệ thống hiển thị màn hình xác nhận xóa</w:t>
            </w:r>
          </w:p>
          <w:p w14:paraId="09BA8056" w14:textId="1DA92BD8" w:rsidR="008D5B48" w:rsidRPr="002B44C4" w:rsidRDefault="008D5B48" w:rsidP="008D5B48">
            <w:pPr>
              <w:keepLines/>
              <w:widowControl w:val="0"/>
              <w:pBdr>
                <w:top w:val="nil"/>
                <w:left w:val="nil"/>
                <w:bottom w:val="nil"/>
                <w:right w:val="nil"/>
                <w:between w:val="nil"/>
              </w:pBdr>
              <w:spacing w:before="60" w:after="60"/>
            </w:pPr>
            <w:r w:rsidRPr="002B44C4">
              <w:t>+ Có: hệ thống xóa thông tin đầu mối phối hợp cấp đơn và hiển thị thông báo xóa thành công</w:t>
            </w:r>
          </w:p>
          <w:p w14:paraId="3A11ACBB" w14:textId="52DA2374" w:rsidR="008D5B48" w:rsidRPr="002B44C4" w:rsidRDefault="008D5B48" w:rsidP="008D5B48">
            <w:pPr>
              <w:keepLines/>
              <w:widowControl w:val="0"/>
              <w:pBdr>
                <w:top w:val="nil"/>
                <w:left w:val="nil"/>
                <w:bottom w:val="nil"/>
                <w:right w:val="nil"/>
                <w:between w:val="nil"/>
              </w:pBdr>
              <w:spacing w:before="60" w:after="60"/>
            </w:pPr>
            <w:r w:rsidRPr="002B44C4">
              <w:t>+ Không: hệ thống đóng màn hình thông báo xóa và trở về màn hình lập báo tổn thất</w:t>
            </w:r>
          </w:p>
        </w:tc>
      </w:tr>
      <w:tr w:rsidR="008D5B48" w:rsidRPr="002B44C4" w14:paraId="091CFC73" w14:textId="77777777" w:rsidTr="00E34A49">
        <w:trPr>
          <w:gridAfter w:val="2"/>
          <w:wAfter w:w="17" w:type="dxa"/>
          <w:trHeight w:val="284"/>
          <w:jc w:val="center"/>
        </w:trPr>
        <w:tc>
          <w:tcPr>
            <w:tcW w:w="984" w:type="dxa"/>
            <w:shd w:val="clear" w:color="auto" w:fill="auto"/>
          </w:tcPr>
          <w:p w14:paraId="7F7E492E" w14:textId="08B5F66D" w:rsidR="008D5B48" w:rsidRPr="002B44C4" w:rsidRDefault="008D5B48" w:rsidP="008D5B48">
            <w:pPr>
              <w:spacing w:before="60" w:after="60" w:line="360" w:lineRule="auto"/>
              <w:ind w:left="142"/>
              <w:rPr>
                <w:b/>
              </w:rPr>
            </w:pPr>
            <w:r w:rsidRPr="002B44C4">
              <w:rPr>
                <w:b/>
              </w:rPr>
              <w:t>26.7</w:t>
            </w:r>
          </w:p>
        </w:tc>
        <w:tc>
          <w:tcPr>
            <w:tcW w:w="1949" w:type="dxa"/>
          </w:tcPr>
          <w:p w14:paraId="2ACA5F80" w14:textId="158F0C88"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2BE08CC2" wp14:editId="6084AFAA">
                  <wp:extent cx="875279" cy="2952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0226" cy="296944"/>
                          </a:xfrm>
                          <a:prstGeom prst="rect">
                            <a:avLst/>
                          </a:prstGeom>
                        </pic:spPr>
                      </pic:pic>
                    </a:graphicData>
                  </a:graphic>
                </wp:inline>
              </w:drawing>
            </w:r>
          </w:p>
        </w:tc>
        <w:tc>
          <w:tcPr>
            <w:tcW w:w="1418" w:type="dxa"/>
          </w:tcPr>
          <w:p w14:paraId="30BE79A8" w14:textId="5D53E7A5"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164DF8CD"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76EA8B71" w14:textId="77777777" w:rsidR="008D5B48" w:rsidRPr="002B44C4" w:rsidRDefault="008D5B48" w:rsidP="008D5B48">
            <w:pPr>
              <w:keepLines/>
              <w:widowControl w:val="0"/>
              <w:pBdr>
                <w:top w:val="nil"/>
                <w:left w:val="nil"/>
                <w:bottom w:val="nil"/>
                <w:right w:val="nil"/>
                <w:between w:val="nil"/>
              </w:pBdr>
              <w:spacing w:before="60" w:after="60"/>
            </w:pPr>
            <w:r w:rsidRPr="002B44C4">
              <w:t>Thêm mới thông tin tái bảo hiểm</w:t>
            </w:r>
          </w:p>
          <w:p w14:paraId="484E90FC" w14:textId="222522FA" w:rsidR="008D5B48" w:rsidRPr="002B44C4" w:rsidRDefault="008D5B48" w:rsidP="008D5B48">
            <w:pPr>
              <w:keepLines/>
              <w:widowControl w:val="0"/>
              <w:pBdr>
                <w:top w:val="nil"/>
                <w:left w:val="nil"/>
                <w:bottom w:val="nil"/>
                <w:right w:val="nil"/>
                <w:between w:val="nil"/>
              </w:pBdr>
              <w:spacing w:before="60" w:after="60"/>
            </w:pPr>
            <w:r w:rsidRPr="002B44C4">
              <w:t xml:space="preserve">Hệ thống hiển thị </w:t>
            </w:r>
            <w:r w:rsidRPr="002B44C4">
              <w:rPr>
                <w:b/>
              </w:rPr>
              <w:t>Màn hình thêm mới đầu mối phối hợp cấp đơn</w:t>
            </w:r>
          </w:p>
        </w:tc>
      </w:tr>
      <w:tr w:rsidR="008D5B48" w:rsidRPr="002B44C4" w14:paraId="3E5D7A45" w14:textId="77777777" w:rsidTr="00E34A49">
        <w:trPr>
          <w:gridAfter w:val="2"/>
          <w:wAfter w:w="17" w:type="dxa"/>
          <w:trHeight w:val="284"/>
          <w:jc w:val="center"/>
        </w:trPr>
        <w:tc>
          <w:tcPr>
            <w:tcW w:w="984" w:type="dxa"/>
            <w:shd w:val="clear" w:color="auto" w:fill="auto"/>
            <w:vAlign w:val="center"/>
          </w:tcPr>
          <w:p w14:paraId="1DA6B45C" w14:textId="101B94CA" w:rsidR="008D5B48" w:rsidRPr="002B44C4" w:rsidRDefault="008D5B48" w:rsidP="008D5B48">
            <w:pPr>
              <w:spacing w:before="60" w:after="60" w:line="360" w:lineRule="auto"/>
              <w:ind w:left="142"/>
              <w:rPr>
                <w:b/>
              </w:rPr>
            </w:pPr>
            <w:r w:rsidRPr="002B44C4">
              <w:rPr>
                <w:b/>
              </w:rPr>
              <w:t>27</w:t>
            </w:r>
          </w:p>
        </w:tc>
        <w:tc>
          <w:tcPr>
            <w:tcW w:w="1949" w:type="dxa"/>
          </w:tcPr>
          <w:p w14:paraId="1F61F07C" w14:textId="315769D4" w:rsidR="008D5B48" w:rsidRPr="002B44C4" w:rsidRDefault="008D5B48" w:rsidP="008D5B48">
            <w:pPr>
              <w:keepLines/>
              <w:widowControl w:val="0"/>
              <w:pBdr>
                <w:top w:val="nil"/>
                <w:left w:val="nil"/>
                <w:bottom w:val="nil"/>
                <w:right w:val="nil"/>
                <w:between w:val="nil"/>
              </w:pBdr>
              <w:spacing w:before="60" w:after="60"/>
            </w:pPr>
            <w:r w:rsidRPr="002B44C4">
              <w:t>Đề xuất kiến nghị</w:t>
            </w:r>
          </w:p>
        </w:tc>
        <w:tc>
          <w:tcPr>
            <w:tcW w:w="1418" w:type="dxa"/>
          </w:tcPr>
          <w:p w14:paraId="0B538E55" w14:textId="2EAB6090" w:rsidR="008D5B48" w:rsidRPr="002B44C4" w:rsidRDefault="008D5B48" w:rsidP="008D5B48">
            <w:pPr>
              <w:keepLines/>
              <w:widowControl w:val="0"/>
              <w:pBdr>
                <w:top w:val="nil"/>
                <w:left w:val="nil"/>
                <w:bottom w:val="nil"/>
                <w:right w:val="nil"/>
                <w:between w:val="nil"/>
              </w:pBdr>
              <w:spacing w:before="60" w:after="60"/>
            </w:pPr>
            <w:r w:rsidRPr="002B44C4">
              <w:t>Textbox</w:t>
            </w:r>
          </w:p>
        </w:tc>
        <w:tc>
          <w:tcPr>
            <w:tcW w:w="1044" w:type="dxa"/>
          </w:tcPr>
          <w:p w14:paraId="71819832" w14:textId="7C2FE52A" w:rsidR="008D5B48" w:rsidRPr="002B44C4" w:rsidRDefault="008D5B48" w:rsidP="008D5B48">
            <w:pPr>
              <w:keepLines/>
              <w:widowControl w:val="0"/>
              <w:pBdr>
                <w:top w:val="nil"/>
                <w:left w:val="nil"/>
                <w:bottom w:val="nil"/>
                <w:right w:val="nil"/>
                <w:between w:val="nil"/>
              </w:pBdr>
              <w:spacing w:before="60" w:after="60"/>
            </w:pPr>
            <w:r>
              <w:t>Không</w:t>
            </w:r>
          </w:p>
        </w:tc>
        <w:tc>
          <w:tcPr>
            <w:tcW w:w="4112" w:type="dxa"/>
          </w:tcPr>
          <w:p w14:paraId="58C36ACF" w14:textId="46326B51" w:rsidR="008D5B48" w:rsidRDefault="008D5B48" w:rsidP="00C05163">
            <w:pPr>
              <w:pStyle w:val="ListParagraph"/>
              <w:keepLines/>
              <w:widowControl w:val="0"/>
              <w:numPr>
                <w:ilvl w:val="0"/>
                <w:numId w:val="6"/>
              </w:numPr>
              <w:pBdr>
                <w:top w:val="nil"/>
                <w:left w:val="nil"/>
                <w:bottom w:val="nil"/>
                <w:right w:val="nil"/>
                <w:between w:val="nil"/>
              </w:pBdr>
              <w:spacing w:before="60" w:after="60"/>
            </w:pPr>
            <w:r w:rsidRPr="002B44C4">
              <w:t>Nhập nội dung đề xuất kiến nghị nếu có</w:t>
            </w:r>
          </w:p>
          <w:p w14:paraId="1F87F8B8" w14:textId="4A5D882C" w:rsidR="00C05163" w:rsidRPr="002B44C4" w:rsidRDefault="00C05163" w:rsidP="00C05163">
            <w:pPr>
              <w:pStyle w:val="ListParagraph"/>
              <w:keepLines/>
              <w:widowControl w:val="0"/>
              <w:numPr>
                <w:ilvl w:val="0"/>
                <w:numId w:val="6"/>
              </w:numPr>
              <w:pBdr>
                <w:top w:val="nil"/>
                <w:left w:val="nil"/>
                <w:bottom w:val="nil"/>
                <w:right w:val="nil"/>
                <w:between w:val="nil"/>
              </w:pBdr>
              <w:spacing w:before="60" w:after="60"/>
            </w:pPr>
            <w:r>
              <w:t>Giới hạn 1000 ký tự</w:t>
            </w:r>
          </w:p>
        </w:tc>
      </w:tr>
      <w:tr w:rsidR="008D5B48" w:rsidRPr="002B44C4" w14:paraId="36AF75CE" w14:textId="77777777" w:rsidTr="00E34A49">
        <w:trPr>
          <w:gridAfter w:val="2"/>
          <w:wAfter w:w="17" w:type="dxa"/>
          <w:trHeight w:val="284"/>
          <w:jc w:val="center"/>
        </w:trPr>
        <w:tc>
          <w:tcPr>
            <w:tcW w:w="984" w:type="dxa"/>
            <w:shd w:val="clear" w:color="auto" w:fill="auto"/>
            <w:vAlign w:val="center"/>
          </w:tcPr>
          <w:p w14:paraId="0F885A95" w14:textId="0BF394A7" w:rsidR="008D5B48" w:rsidRPr="002B44C4" w:rsidRDefault="008D5B48" w:rsidP="008D5B48">
            <w:pPr>
              <w:spacing w:before="60" w:after="60" w:line="360" w:lineRule="auto"/>
              <w:ind w:left="142"/>
              <w:rPr>
                <w:b/>
              </w:rPr>
            </w:pPr>
            <w:r w:rsidRPr="002B44C4">
              <w:rPr>
                <w:b/>
              </w:rPr>
              <w:t>28</w:t>
            </w:r>
          </w:p>
        </w:tc>
        <w:tc>
          <w:tcPr>
            <w:tcW w:w="1949" w:type="dxa"/>
          </w:tcPr>
          <w:p w14:paraId="7D07BA80" w14:textId="661B9FFD"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4CD5A80E" wp14:editId="3B9CFBE6">
                  <wp:extent cx="1100455" cy="308610"/>
                  <wp:effectExtent l="0" t="0" r="444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00455" cy="308610"/>
                          </a:xfrm>
                          <a:prstGeom prst="rect">
                            <a:avLst/>
                          </a:prstGeom>
                        </pic:spPr>
                      </pic:pic>
                    </a:graphicData>
                  </a:graphic>
                </wp:inline>
              </w:drawing>
            </w:r>
          </w:p>
        </w:tc>
        <w:tc>
          <w:tcPr>
            <w:tcW w:w="1418" w:type="dxa"/>
          </w:tcPr>
          <w:p w14:paraId="2C8ABF6E" w14:textId="3495B9DA" w:rsidR="008D5B48" w:rsidRPr="002B44C4" w:rsidRDefault="008D5B48" w:rsidP="008D5B48">
            <w:pPr>
              <w:keepLines/>
              <w:widowControl w:val="0"/>
              <w:pBdr>
                <w:top w:val="nil"/>
                <w:left w:val="nil"/>
                <w:bottom w:val="nil"/>
                <w:right w:val="nil"/>
                <w:between w:val="nil"/>
              </w:pBdr>
              <w:spacing w:before="60" w:after="60"/>
            </w:pPr>
            <w:r w:rsidRPr="002B44C4">
              <w:t>Button</w:t>
            </w:r>
          </w:p>
        </w:tc>
        <w:tc>
          <w:tcPr>
            <w:tcW w:w="1044" w:type="dxa"/>
          </w:tcPr>
          <w:p w14:paraId="3121DB59"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799FFDA8" w14:textId="13B8BC70" w:rsidR="008D5B48" w:rsidRPr="002B44C4" w:rsidRDefault="008D5B48" w:rsidP="008D5B48">
            <w:pPr>
              <w:keepLines/>
              <w:widowControl w:val="0"/>
              <w:pBdr>
                <w:top w:val="nil"/>
                <w:left w:val="nil"/>
                <w:bottom w:val="nil"/>
                <w:right w:val="nil"/>
                <w:between w:val="nil"/>
              </w:pBdr>
              <w:spacing w:before="60" w:after="60"/>
            </w:pPr>
            <w:r w:rsidRPr="002B44C4">
              <w:t>Chuyển lãnh đạo phòng/ban cấp đơn xử lý phê duyệt báo cáo tổn thất</w:t>
            </w:r>
          </w:p>
          <w:p w14:paraId="378ED15B" w14:textId="0B25525D" w:rsidR="008D5B48" w:rsidRPr="002B44C4" w:rsidRDefault="008D5B48" w:rsidP="008D5B48">
            <w:pPr>
              <w:keepLines/>
              <w:widowControl w:val="0"/>
              <w:pBdr>
                <w:top w:val="nil"/>
                <w:left w:val="nil"/>
                <w:bottom w:val="nil"/>
                <w:right w:val="nil"/>
                <w:between w:val="nil"/>
              </w:pBdr>
              <w:spacing w:before="60" w:after="60"/>
            </w:pPr>
            <w:r w:rsidRPr="002B44C4">
              <w:t>Hệ thống:</w:t>
            </w:r>
          </w:p>
          <w:p w14:paraId="23B0DA59" w14:textId="36005F8D" w:rsidR="008D5B48" w:rsidRPr="002B44C4" w:rsidRDefault="008D5B48" w:rsidP="008D5B48">
            <w:pPr>
              <w:pStyle w:val="ListParagraph"/>
              <w:keepLines/>
              <w:widowControl w:val="0"/>
              <w:numPr>
                <w:ilvl w:val="0"/>
                <w:numId w:val="6"/>
              </w:numPr>
              <w:pBdr>
                <w:top w:val="nil"/>
                <w:left w:val="nil"/>
                <w:bottom w:val="nil"/>
                <w:right w:val="nil"/>
                <w:between w:val="nil"/>
              </w:pBdr>
              <w:spacing w:before="60" w:after="60"/>
            </w:pPr>
            <w:r w:rsidRPr="002B44C4">
              <w:t>Chuyển báo cáo tổn thất tới màn hình danh sách báo cáo tổn thất của Lãnh đạo phòng/ban cấp đơn đồng thời gửi thông báo tới lãnh đạo phòng/ban cấp đơn được chuyển</w:t>
            </w:r>
          </w:p>
          <w:p w14:paraId="57D9F7DB" w14:textId="77777777" w:rsidR="008D5B48" w:rsidRDefault="008D5B48" w:rsidP="00E229DB">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rsidR="00E229DB">
              <w:t>thất (</w:t>
            </w:r>
            <w:hyperlink w:anchor="_Bảng_mô_tả" w:history="1">
              <w:r w:rsidR="00E229DB" w:rsidRPr="00A71202">
                <w:rPr>
                  <w:rStyle w:val="Hyperlink"/>
                </w:rPr>
                <w:t>Tham chiếu đến bảng mô tả trạng thái – vai trò</w:t>
              </w:r>
            </w:hyperlink>
            <w:r w:rsidR="00E229DB">
              <w:t>)</w:t>
            </w:r>
          </w:p>
          <w:p w14:paraId="61DEAD69" w14:textId="4655253D" w:rsidR="00A71202" w:rsidRPr="002B44C4" w:rsidRDefault="00A71202" w:rsidP="00E229DB">
            <w:pPr>
              <w:pStyle w:val="ListParagraph"/>
              <w:keepLines/>
              <w:widowControl w:val="0"/>
              <w:numPr>
                <w:ilvl w:val="0"/>
                <w:numId w:val="6"/>
              </w:numPr>
              <w:pBdr>
                <w:top w:val="nil"/>
                <w:left w:val="nil"/>
                <w:bottom w:val="nil"/>
                <w:right w:val="nil"/>
                <w:between w:val="nil"/>
              </w:pBdr>
              <w:spacing w:before="60" w:after="60"/>
            </w:pPr>
            <w:r>
              <w:t>Lưu thông tin lịch sử chuyển xử lý</w:t>
            </w:r>
          </w:p>
        </w:tc>
      </w:tr>
      <w:tr w:rsidR="008D5B48" w:rsidRPr="002B44C4" w14:paraId="7A3FA541" w14:textId="77777777" w:rsidTr="00E34A49">
        <w:trPr>
          <w:gridAfter w:val="2"/>
          <w:wAfter w:w="17" w:type="dxa"/>
          <w:trHeight w:val="284"/>
          <w:jc w:val="center"/>
        </w:trPr>
        <w:tc>
          <w:tcPr>
            <w:tcW w:w="984" w:type="dxa"/>
            <w:shd w:val="clear" w:color="auto" w:fill="auto"/>
            <w:vAlign w:val="center"/>
          </w:tcPr>
          <w:p w14:paraId="063B3735" w14:textId="0C14BA25" w:rsidR="008D5B48" w:rsidRPr="002B44C4" w:rsidRDefault="008D5B48" w:rsidP="008D5B48">
            <w:pPr>
              <w:spacing w:before="60" w:after="60" w:line="360" w:lineRule="auto"/>
              <w:ind w:left="142"/>
              <w:rPr>
                <w:b/>
              </w:rPr>
            </w:pPr>
            <w:r w:rsidRPr="002B44C4">
              <w:rPr>
                <w:b/>
              </w:rPr>
              <w:t>29</w:t>
            </w:r>
          </w:p>
        </w:tc>
        <w:tc>
          <w:tcPr>
            <w:tcW w:w="1949" w:type="dxa"/>
          </w:tcPr>
          <w:p w14:paraId="28C19504" w14:textId="67FE0979"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17BE42E6" wp14:editId="5AC381BD">
                  <wp:extent cx="285750" cy="26987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995" cy="271052"/>
                          </a:xfrm>
                          <a:prstGeom prst="rect">
                            <a:avLst/>
                          </a:prstGeom>
                        </pic:spPr>
                      </pic:pic>
                    </a:graphicData>
                  </a:graphic>
                </wp:inline>
              </w:drawing>
            </w:r>
          </w:p>
        </w:tc>
        <w:tc>
          <w:tcPr>
            <w:tcW w:w="1418" w:type="dxa"/>
          </w:tcPr>
          <w:p w14:paraId="257E8D1A" w14:textId="53FE26B1"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49E19BDC"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1853BE8C" w14:textId="7AE8A3D2" w:rsidR="008D5B48" w:rsidRPr="002B44C4" w:rsidRDefault="008D5B48" w:rsidP="008D5B48">
            <w:pPr>
              <w:keepLines/>
              <w:widowControl w:val="0"/>
              <w:pBdr>
                <w:top w:val="nil"/>
                <w:left w:val="nil"/>
                <w:bottom w:val="nil"/>
                <w:right w:val="nil"/>
                <w:between w:val="nil"/>
              </w:pBdr>
              <w:spacing w:before="60" w:after="60"/>
            </w:pPr>
            <w:r w:rsidRPr="002B44C4">
              <w:t xml:space="preserve">Kiểm tra đơn bảo hiểm. </w:t>
            </w:r>
          </w:p>
          <w:p w14:paraId="02F7DF56" w14:textId="51920F65" w:rsidR="008D5B48" w:rsidRPr="002B44C4" w:rsidRDefault="008D5B48" w:rsidP="008D5B48">
            <w:pPr>
              <w:keepLines/>
              <w:widowControl w:val="0"/>
              <w:pBdr>
                <w:top w:val="nil"/>
                <w:left w:val="nil"/>
                <w:bottom w:val="nil"/>
                <w:right w:val="nil"/>
                <w:between w:val="nil"/>
              </w:pBdr>
              <w:spacing w:before="60" w:after="60"/>
            </w:pPr>
            <w:r w:rsidRPr="002B44C4">
              <w:t xml:space="preserve">Thực hiện chọn icon hệ thống kết nối tới hệ thống Pias check số đơn bảo hiểm và hiển thị ra </w:t>
            </w:r>
            <w:r w:rsidRPr="002B44C4">
              <w:rPr>
                <w:b/>
              </w:rPr>
              <w:t xml:space="preserve">Màn hình hiển thị danh </w:t>
            </w:r>
            <w:r w:rsidRPr="002B44C4">
              <w:rPr>
                <w:b/>
              </w:rPr>
              <w:lastRenderedPageBreak/>
              <w:t>sách đơn bảo hiểm và đơn sửa đổi bổ sung liên quan lấy từ hệ thống Pias</w:t>
            </w:r>
          </w:p>
        </w:tc>
      </w:tr>
      <w:tr w:rsidR="008D5B48" w:rsidRPr="002B44C4" w14:paraId="7F7BC379" w14:textId="77777777" w:rsidTr="00E34A49">
        <w:trPr>
          <w:gridAfter w:val="2"/>
          <w:wAfter w:w="17" w:type="dxa"/>
          <w:trHeight w:val="284"/>
          <w:jc w:val="center"/>
        </w:trPr>
        <w:tc>
          <w:tcPr>
            <w:tcW w:w="984" w:type="dxa"/>
            <w:shd w:val="clear" w:color="auto" w:fill="auto"/>
            <w:vAlign w:val="center"/>
          </w:tcPr>
          <w:p w14:paraId="751E7161" w14:textId="26E20EB0" w:rsidR="008D5B48" w:rsidRPr="002B44C4" w:rsidRDefault="008D5B48" w:rsidP="008D5B48">
            <w:pPr>
              <w:spacing w:before="60" w:after="60" w:line="360" w:lineRule="auto"/>
              <w:ind w:left="142"/>
              <w:rPr>
                <w:b/>
              </w:rPr>
            </w:pPr>
            <w:r w:rsidRPr="002B44C4">
              <w:rPr>
                <w:b/>
              </w:rPr>
              <w:lastRenderedPageBreak/>
              <w:t>30</w:t>
            </w:r>
          </w:p>
        </w:tc>
        <w:tc>
          <w:tcPr>
            <w:tcW w:w="1949" w:type="dxa"/>
          </w:tcPr>
          <w:p w14:paraId="2BF08330" w14:textId="07458555"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1118B55F" wp14:editId="7BF2A66B">
                  <wp:extent cx="1100455" cy="172085"/>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00455" cy="172085"/>
                          </a:xfrm>
                          <a:prstGeom prst="rect">
                            <a:avLst/>
                          </a:prstGeom>
                        </pic:spPr>
                      </pic:pic>
                    </a:graphicData>
                  </a:graphic>
                </wp:inline>
              </w:drawing>
            </w:r>
          </w:p>
        </w:tc>
        <w:tc>
          <w:tcPr>
            <w:tcW w:w="1418" w:type="dxa"/>
          </w:tcPr>
          <w:p w14:paraId="44E5801C" w14:textId="6A23D191" w:rsidR="008D5B48" w:rsidRPr="002B44C4" w:rsidRDefault="008D5B48" w:rsidP="008D5B48">
            <w:pPr>
              <w:keepLines/>
              <w:widowControl w:val="0"/>
              <w:pBdr>
                <w:top w:val="nil"/>
                <w:left w:val="nil"/>
                <w:bottom w:val="nil"/>
                <w:right w:val="nil"/>
                <w:between w:val="nil"/>
              </w:pBdr>
              <w:spacing w:before="60" w:after="60"/>
            </w:pPr>
            <w:r w:rsidRPr="002B44C4">
              <w:t>Link</w:t>
            </w:r>
          </w:p>
        </w:tc>
        <w:tc>
          <w:tcPr>
            <w:tcW w:w="1044" w:type="dxa"/>
          </w:tcPr>
          <w:p w14:paraId="7F8BDD51"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2BB5C246" w14:textId="6F252867" w:rsidR="008D5B48" w:rsidRPr="002B44C4" w:rsidRDefault="008D5B48" w:rsidP="008D5B48">
            <w:pPr>
              <w:keepLines/>
              <w:widowControl w:val="0"/>
              <w:pBdr>
                <w:top w:val="nil"/>
                <w:left w:val="nil"/>
                <w:bottom w:val="nil"/>
                <w:right w:val="nil"/>
                <w:between w:val="nil"/>
              </w:pBdr>
              <w:spacing w:before="60" w:after="60"/>
            </w:pPr>
            <w:r w:rsidRPr="002B44C4">
              <w:t>Lập dự thảo công văn gửi cho nhà Đồng</w:t>
            </w:r>
          </w:p>
          <w:p w14:paraId="33708A70" w14:textId="2A60AF8A" w:rsidR="008D5B48" w:rsidRPr="002B44C4" w:rsidRDefault="008D5B48" w:rsidP="008D5B48">
            <w:pPr>
              <w:keepLines/>
              <w:widowControl w:val="0"/>
              <w:pBdr>
                <w:top w:val="nil"/>
                <w:left w:val="nil"/>
                <w:bottom w:val="nil"/>
                <w:right w:val="nil"/>
                <w:between w:val="nil"/>
              </w:pBdr>
              <w:spacing w:before="60" w:after="60"/>
            </w:pPr>
            <w:r w:rsidRPr="002B44C4">
              <w:t xml:space="preserve">Hệ thống hiển thị </w:t>
            </w:r>
            <w:r w:rsidRPr="00C05163">
              <w:rPr>
                <w:b/>
              </w:rPr>
              <w:t>màn hình dự thảo công văn</w:t>
            </w:r>
            <w:r w:rsidRPr="002B44C4">
              <w:t>, thông tin dự thảo công văn được lấy tự động từ báo cáo tổn thất</w:t>
            </w:r>
          </w:p>
        </w:tc>
      </w:tr>
      <w:tr w:rsidR="008D5B48" w:rsidRPr="002B44C4" w14:paraId="7FFD57AF" w14:textId="77777777" w:rsidTr="00E50C05">
        <w:trPr>
          <w:trHeight w:val="284"/>
          <w:jc w:val="center"/>
        </w:trPr>
        <w:tc>
          <w:tcPr>
            <w:tcW w:w="9524" w:type="dxa"/>
            <w:gridSpan w:val="7"/>
            <w:shd w:val="clear" w:color="auto" w:fill="F3F3F3"/>
          </w:tcPr>
          <w:p w14:paraId="01DC6AE4" w14:textId="33B66DD4" w:rsidR="008D5B48" w:rsidRPr="002B44C4" w:rsidRDefault="008D5B48" w:rsidP="008D5B48">
            <w:pPr>
              <w:keepLines/>
              <w:widowControl w:val="0"/>
              <w:spacing w:before="60" w:after="60"/>
              <w:rPr>
                <w:i/>
              </w:rPr>
            </w:pPr>
            <w:r w:rsidRPr="002B44C4">
              <w:rPr>
                <w:b/>
              </w:rPr>
              <w:t xml:space="preserve">Màn hình hiển thị danh sách đơn bảo hiểm và đơn sửa đổi bổ sung liên quan lấy từ hệ thống Pias: </w:t>
            </w:r>
            <w:r w:rsidRPr="002B44C4">
              <w:t>Từ màn hình báo cáo tổn thất người dùng nhấn icon để thực hiệm kiểm tra đơn bảo hiểm theo người dùng đã khai báo Số đơn bảo hiểm từ màn hình khai báo tổn thất. Hệ thống hiển thị màn hình danh sách đơn bảo hiểm và đơn sửa đổi bổ sung liên quan</w:t>
            </w:r>
          </w:p>
        </w:tc>
      </w:tr>
      <w:tr w:rsidR="008D5B48" w:rsidRPr="002B44C4" w14:paraId="6C6CC784" w14:textId="77777777" w:rsidTr="00E34A49">
        <w:trPr>
          <w:gridAfter w:val="1"/>
          <w:wAfter w:w="10" w:type="dxa"/>
          <w:trHeight w:val="284"/>
          <w:jc w:val="center"/>
        </w:trPr>
        <w:tc>
          <w:tcPr>
            <w:tcW w:w="984" w:type="dxa"/>
            <w:shd w:val="clear" w:color="auto" w:fill="auto"/>
            <w:vAlign w:val="center"/>
          </w:tcPr>
          <w:p w14:paraId="2BB381E6" w14:textId="7DE8E832" w:rsidR="008D5B48" w:rsidRPr="002B44C4" w:rsidRDefault="008D5B48" w:rsidP="008D5B48">
            <w:pPr>
              <w:spacing w:before="60" w:after="60" w:line="360" w:lineRule="auto"/>
              <w:ind w:left="142"/>
              <w:rPr>
                <w:b/>
              </w:rPr>
            </w:pPr>
            <w:r w:rsidRPr="002B44C4">
              <w:rPr>
                <w:b/>
              </w:rPr>
              <w:t>1</w:t>
            </w:r>
          </w:p>
        </w:tc>
        <w:tc>
          <w:tcPr>
            <w:tcW w:w="8530" w:type="dxa"/>
            <w:gridSpan w:val="5"/>
          </w:tcPr>
          <w:p w14:paraId="1D37455D" w14:textId="33CB3268" w:rsidR="008D5B48" w:rsidRPr="002B44C4" w:rsidRDefault="008D5B48" w:rsidP="008D5B48">
            <w:pPr>
              <w:keepLines/>
              <w:widowControl w:val="0"/>
              <w:pBdr>
                <w:top w:val="nil"/>
                <w:left w:val="nil"/>
                <w:bottom w:val="nil"/>
                <w:right w:val="nil"/>
                <w:between w:val="nil"/>
              </w:pBdr>
              <w:spacing w:before="60" w:after="60"/>
            </w:pPr>
            <w:r w:rsidRPr="002B44C4">
              <w:rPr>
                <w:b/>
              </w:rPr>
              <w:t>Đơn bảo hiểm:</w:t>
            </w:r>
            <w:r w:rsidRPr="002B44C4">
              <w:t xml:space="preserve"> hiển thị danh sách các đơn bảo hiểm cho người dùng lựa chọn đơn bảo hiểm</w:t>
            </w:r>
          </w:p>
        </w:tc>
      </w:tr>
      <w:tr w:rsidR="008D5B48" w:rsidRPr="002B44C4" w14:paraId="5A7FCD44" w14:textId="77777777" w:rsidTr="00E34A49">
        <w:trPr>
          <w:gridAfter w:val="2"/>
          <w:wAfter w:w="17" w:type="dxa"/>
          <w:trHeight w:val="284"/>
          <w:jc w:val="center"/>
        </w:trPr>
        <w:tc>
          <w:tcPr>
            <w:tcW w:w="984" w:type="dxa"/>
            <w:shd w:val="clear" w:color="auto" w:fill="auto"/>
            <w:vAlign w:val="center"/>
          </w:tcPr>
          <w:p w14:paraId="5C8DAF72" w14:textId="23B6C510" w:rsidR="008D5B48" w:rsidRPr="002B44C4" w:rsidRDefault="008D5B48" w:rsidP="008D5B48">
            <w:pPr>
              <w:spacing w:before="60" w:after="60" w:line="360" w:lineRule="auto"/>
              <w:ind w:left="142"/>
              <w:rPr>
                <w:b/>
              </w:rPr>
            </w:pPr>
            <w:r w:rsidRPr="002B44C4">
              <w:rPr>
                <w:b/>
              </w:rPr>
              <w:t>1.1</w:t>
            </w:r>
          </w:p>
        </w:tc>
        <w:tc>
          <w:tcPr>
            <w:tcW w:w="1949" w:type="dxa"/>
          </w:tcPr>
          <w:p w14:paraId="42908793" w14:textId="0B50CEC5" w:rsidR="008D5B48" w:rsidRPr="002B44C4" w:rsidRDefault="008D5B48" w:rsidP="008D5B48">
            <w:pPr>
              <w:keepLines/>
              <w:widowControl w:val="0"/>
              <w:pBdr>
                <w:top w:val="nil"/>
                <w:left w:val="nil"/>
                <w:bottom w:val="nil"/>
                <w:right w:val="nil"/>
                <w:between w:val="nil"/>
              </w:pBdr>
              <w:spacing w:before="60" w:after="60"/>
            </w:pPr>
            <w:r w:rsidRPr="002B44C4">
              <w:t>Thao tác</w:t>
            </w:r>
          </w:p>
        </w:tc>
        <w:tc>
          <w:tcPr>
            <w:tcW w:w="1418" w:type="dxa"/>
          </w:tcPr>
          <w:p w14:paraId="3DADE01A" w14:textId="4A5186F7" w:rsidR="008D5B48" w:rsidRPr="002B44C4" w:rsidRDefault="008D5B48" w:rsidP="008D5B48">
            <w:pPr>
              <w:keepLines/>
              <w:widowControl w:val="0"/>
              <w:pBdr>
                <w:top w:val="nil"/>
                <w:left w:val="nil"/>
                <w:bottom w:val="nil"/>
                <w:right w:val="nil"/>
                <w:between w:val="nil"/>
              </w:pBdr>
              <w:spacing w:before="60" w:after="60"/>
            </w:pPr>
            <w:r w:rsidRPr="002B44C4">
              <w:t>Radio button</w:t>
            </w:r>
          </w:p>
        </w:tc>
        <w:tc>
          <w:tcPr>
            <w:tcW w:w="1044" w:type="dxa"/>
          </w:tcPr>
          <w:p w14:paraId="55049BB5" w14:textId="1592467F" w:rsidR="008D5B48" w:rsidRPr="002B44C4" w:rsidRDefault="008D5B48" w:rsidP="00E45DDC">
            <w:pPr>
              <w:keepLines/>
              <w:widowControl w:val="0"/>
              <w:pBdr>
                <w:top w:val="nil"/>
                <w:left w:val="nil"/>
                <w:bottom w:val="nil"/>
                <w:right w:val="nil"/>
                <w:between w:val="nil"/>
              </w:pBdr>
              <w:spacing w:before="60" w:after="60"/>
              <w:jc w:val="center"/>
            </w:pPr>
            <w:r>
              <w:t>Có</w:t>
            </w:r>
          </w:p>
        </w:tc>
        <w:tc>
          <w:tcPr>
            <w:tcW w:w="4112" w:type="dxa"/>
          </w:tcPr>
          <w:p w14:paraId="527B2D25" w14:textId="27F74AFD" w:rsidR="008D5B48" w:rsidRPr="002B44C4" w:rsidRDefault="008D5B48" w:rsidP="008D5B48">
            <w:pPr>
              <w:keepLines/>
              <w:widowControl w:val="0"/>
              <w:pBdr>
                <w:top w:val="nil"/>
                <w:left w:val="nil"/>
                <w:bottom w:val="nil"/>
                <w:right w:val="nil"/>
                <w:between w:val="nil"/>
              </w:pBdr>
              <w:spacing w:before="60" w:after="60"/>
            </w:pPr>
            <w:r w:rsidRPr="002B44C4">
              <w:t>Người dùng chọn đơn bảo hiểm cần đưa vào báo cáo tổn thất</w:t>
            </w:r>
          </w:p>
        </w:tc>
      </w:tr>
      <w:tr w:rsidR="00C05163" w:rsidRPr="002B44C4" w14:paraId="239B13A1" w14:textId="77777777" w:rsidTr="00E34A49">
        <w:trPr>
          <w:gridAfter w:val="2"/>
          <w:wAfter w:w="17" w:type="dxa"/>
          <w:trHeight w:val="284"/>
          <w:jc w:val="center"/>
        </w:trPr>
        <w:tc>
          <w:tcPr>
            <w:tcW w:w="984" w:type="dxa"/>
            <w:shd w:val="clear" w:color="auto" w:fill="auto"/>
          </w:tcPr>
          <w:p w14:paraId="21B81AF6" w14:textId="7FA4F7B6" w:rsidR="00C05163" w:rsidRPr="002B44C4" w:rsidRDefault="00C05163" w:rsidP="00C05163">
            <w:pPr>
              <w:spacing w:before="60" w:after="60" w:line="360" w:lineRule="auto"/>
              <w:ind w:left="142"/>
              <w:rPr>
                <w:b/>
              </w:rPr>
            </w:pPr>
            <w:r w:rsidRPr="002B44C4">
              <w:rPr>
                <w:b/>
              </w:rPr>
              <w:t>1.2</w:t>
            </w:r>
          </w:p>
        </w:tc>
        <w:tc>
          <w:tcPr>
            <w:tcW w:w="1949" w:type="dxa"/>
          </w:tcPr>
          <w:p w14:paraId="2EEF1E1E" w14:textId="3837A873" w:rsidR="00C05163" w:rsidRPr="002B44C4" w:rsidRDefault="00C05163" w:rsidP="00C05163">
            <w:pPr>
              <w:keepLines/>
              <w:widowControl w:val="0"/>
              <w:pBdr>
                <w:top w:val="nil"/>
                <w:left w:val="nil"/>
                <w:bottom w:val="nil"/>
                <w:right w:val="nil"/>
                <w:between w:val="nil"/>
              </w:pBdr>
              <w:spacing w:before="60" w:after="60"/>
            </w:pPr>
            <w:r w:rsidRPr="002B44C4">
              <w:t>Số đơn bảo hiểm</w:t>
            </w:r>
          </w:p>
        </w:tc>
        <w:tc>
          <w:tcPr>
            <w:tcW w:w="1418" w:type="dxa"/>
          </w:tcPr>
          <w:p w14:paraId="26633B11" w14:textId="553D3A78"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63E0347" w14:textId="1F784637"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47DDD0AB" w14:textId="3B19769A" w:rsidR="00C05163" w:rsidRPr="002B44C4" w:rsidRDefault="00C05163" w:rsidP="00C05163">
            <w:pPr>
              <w:keepLines/>
              <w:widowControl w:val="0"/>
              <w:pBdr>
                <w:top w:val="nil"/>
                <w:left w:val="nil"/>
                <w:bottom w:val="nil"/>
                <w:right w:val="nil"/>
                <w:between w:val="nil"/>
              </w:pBdr>
              <w:spacing w:before="60" w:after="60"/>
            </w:pPr>
            <w:r w:rsidRPr="006F6D0A">
              <w:t>Chỉ hiển thị dữ liệu không cho phép sửa.</w:t>
            </w:r>
          </w:p>
        </w:tc>
      </w:tr>
      <w:tr w:rsidR="00C05163" w:rsidRPr="002B44C4" w14:paraId="1A4E3246" w14:textId="77777777" w:rsidTr="00E34A49">
        <w:trPr>
          <w:gridAfter w:val="2"/>
          <w:wAfter w:w="17" w:type="dxa"/>
          <w:trHeight w:val="284"/>
          <w:jc w:val="center"/>
        </w:trPr>
        <w:tc>
          <w:tcPr>
            <w:tcW w:w="984" w:type="dxa"/>
            <w:shd w:val="clear" w:color="auto" w:fill="auto"/>
          </w:tcPr>
          <w:p w14:paraId="2AFE5B68" w14:textId="69639AC6" w:rsidR="00C05163" w:rsidRPr="002B44C4" w:rsidRDefault="00C05163" w:rsidP="00C05163">
            <w:pPr>
              <w:spacing w:before="60" w:after="60" w:line="360" w:lineRule="auto"/>
              <w:ind w:left="142"/>
              <w:rPr>
                <w:b/>
              </w:rPr>
            </w:pPr>
            <w:r w:rsidRPr="002B44C4">
              <w:rPr>
                <w:b/>
              </w:rPr>
              <w:t>1.3</w:t>
            </w:r>
          </w:p>
        </w:tc>
        <w:tc>
          <w:tcPr>
            <w:tcW w:w="1949" w:type="dxa"/>
          </w:tcPr>
          <w:p w14:paraId="7B055D33" w14:textId="12473FBB" w:rsidR="00C05163" w:rsidRPr="002B44C4" w:rsidRDefault="00C05163" w:rsidP="00C05163">
            <w:pPr>
              <w:keepLines/>
              <w:widowControl w:val="0"/>
              <w:pBdr>
                <w:top w:val="nil"/>
                <w:left w:val="nil"/>
                <w:bottom w:val="nil"/>
                <w:right w:val="nil"/>
                <w:between w:val="nil"/>
              </w:pBdr>
              <w:spacing w:before="60" w:after="60"/>
            </w:pPr>
            <w:r w:rsidRPr="002B44C4">
              <w:t>Số đơn SĐBH</w:t>
            </w:r>
          </w:p>
        </w:tc>
        <w:tc>
          <w:tcPr>
            <w:tcW w:w="1418" w:type="dxa"/>
          </w:tcPr>
          <w:p w14:paraId="17D5651E" w14:textId="116C03D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79F2502" w14:textId="642A629A"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7094DF7A" w14:textId="09C25CBF" w:rsidR="00C05163" w:rsidRPr="002B44C4" w:rsidRDefault="00C05163" w:rsidP="00C05163">
            <w:pPr>
              <w:keepLines/>
              <w:widowControl w:val="0"/>
              <w:pBdr>
                <w:top w:val="nil"/>
                <w:left w:val="nil"/>
                <w:bottom w:val="nil"/>
                <w:right w:val="nil"/>
                <w:between w:val="nil"/>
              </w:pBdr>
              <w:spacing w:before="60" w:after="60"/>
            </w:pPr>
            <w:r w:rsidRPr="006F6D0A">
              <w:t>Chỉ hiển thị dữ liệu không cho phép sửa.</w:t>
            </w:r>
          </w:p>
        </w:tc>
      </w:tr>
      <w:tr w:rsidR="00C05163" w:rsidRPr="002B44C4" w14:paraId="495E80C3" w14:textId="77777777" w:rsidTr="00E34A49">
        <w:trPr>
          <w:gridAfter w:val="2"/>
          <w:wAfter w:w="17" w:type="dxa"/>
          <w:trHeight w:val="284"/>
          <w:jc w:val="center"/>
        </w:trPr>
        <w:tc>
          <w:tcPr>
            <w:tcW w:w="984" w:type="dxa"/>
            <w:shd w:val="clear" w:color="auto" w:fill="auto"/>
          </w:tcPr>
          <w:p w14:paraId="55DA5E88" w14:textId="535A52AB" w:rsidR="00C05163" w:rsidRPr="002B44C4" w:rsidRDefault="00C05163" w:rsidP="00C05163">
            <w:pPr>
              <w:spacing w:before="60" w:after="60" w:line="360" w:lineRule="auto"/>
              <w:ind w:left="142"/>
              <w:rPr>
                <w:b/>
              </w:rPr>
            </w:pPr>
            <w:r w:rsidRPr="002B44C4">
              <w:rPr>
                <w:b/>
              </w:rPr>
              <w:t>1.4</w:t>
            </w:r>
          </w:p>
        </w:tc>
        <w:tc>
          <w:tcPr>
            <w:tcW w:w="1949" w:type="dxa"/>
          </w:tcPr>
          <w:p w14:paraId="35696FA2" w14:textId="341AD037" w:rsidR="00C05163" w:rsidRPr="002B44C4" w:rsidRDefault="00C05163" w:rsidP="00C05163">
            <w:pPr>
              <w:keepLines/>
              <w:widowControl w:val="0"/>
              <w:pBdr>
                <w:top w:val="nil"/>
                <w:left w:val="nil"/>
                <w:bottom w:val="nil"/>
                <w:right w:val="nil"/>
                <w:between w:val="nil"/>
              </w:pBdr>
              <w:spacing w:before="60" w:after="60"/>
            </w:pPr>
            <w:r w:rsidRPr="002B44C4">
              <w:t>Loại SĐBH</w:t>
            </w:r>
          </w:p>
        </w:tc>
        <w:tc>
          <w:tcPr>
            <w:tcW w:w="1418" w:type="dxa"/>
          </w:tcPr>
          <w:p w14:paraId="28EC66BB" w14:textId="77DC9C2E"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6FD6A34C" w14:textId="491597BE"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102DD559" w14:textId="69A61624" w:rsidR="00C05163" w:rsidRPr="002B44C4" w:rsidRDefault="00C05163" w:rsidP="00C05163">
            <w:pPr>
              <w:keepLines/>
              <w:widowControl w:val="0"/>
              <w:pBdr>
                <w:top w:val="nil"/>
                <w:left w:val="nil"/>
                <w:bottom w:val="nil"/>
                <w:right w:val="nil"/>
                <w:between w:val="nil"/>
              </w:pBdr>
              <w:spacing w:before="60" w:after="60"/>
            </w:pPr>
            <w:r w:rsidRPr="006F6D0A">
              <w:t>Chỉ hiển thị dữ liệu không cho phép sửa.</w:t>
            </w:r>
          </w:p>
        </w:tc>
      </w:tr>
      <w:tr w:rsidR="008D5B48" w:rsidRPr="002B44C4" w14:paraId="0DAAB9E5" w14:textId="77777777" w:rsidTr="00E34A49">
        <w:trPr>
          <w:gridAfter w:val="2"/>
          <w:wAfter w:w="17" w:type="dxa"/>
          <w:trHeight w:val="284"/>
          <w:jc w:val="center"/>
        </w:trPr>
        <w:tc>
          <w:tcPr>
            <w:tcW w:w="984" w:type="dxa"/>
            <w:shd w:val="clear" w:color="auto" w:fill="auto"/>
          </w:tcPr>
          <w:p w14:paraId="36369DF8" w14:textId="4662844B" w:rsidR="008D5B48" w:rsidRPr="002B44C4" w:rsidRDefault="008D5B48" w:rsidP="008D5B48">
            <w:pPr>
              <w:spacing w:before="60" w:after="60" w:line="360" w:lineRule="auto"/>
              <w:ind w:left="142"/>
              <w:rPr>
                <w:b/>
              </w:rPr>
            </w:pPr>
            <w:r w:rsidRPr="002B44C4">
              <w:rPr>
                <w:b/>
              </w:rPr>
              <w:t>1.5</w:t>
            </w:r>
          </w:p>
        </w:tc>
        <w:tc>
          <w:tcPr>
            <w:tcW w:w="1949" w:type="dxa"/>
          </w:tcPr>
          <w:p w14:paraId="6856FD45" w14:textId="52568281" w:rsidR="008D5B48" w:rsidRPr="002B44C4" w:rsidRDefault="008D5B48" w:rsidP="008D5B48">
            <w:pPr>
              <w:keepLines/>
              <w:widowControl w:val="0"/>
              <w:pBdr>
                <w:top w:val="nil"/>
                <w:left w:val="nil"/>
                <w:bottom w:val="nil"/>
                <w:right w:val="nil"/>
                <w:between w:val="nil"/>
              </w:pBdr>
              <w:spacing w:before="60" w:after="60"/>
            </w:pPr>
            <w:r w:rsidRPr="002B44C4">
              <w:t>Ngày đầu BH</w:t>
            </w:r>
          </w:p>
        </w:tc>
        <w:tc>
          <w:tcPr>
            <w:tcW w:w="1418" w:type="dxa"/>
          </w:tcPr>
          <w:p w14:paraId="6C3F3986" w14:textId="5CAC6509" w:rsidR="008D5B48" w:rsidRPr="002B44C4" w:rsidRDefault="008D5B48" w:rsidP="008D5B48">
            <w:pPr>
              <w:keepLines/>
              <w:widowControl w:val="0"/>
              <w:pBdr>
                <w:top w:val="nil"/>
                <w:left w:val="nil"/>
                <w:bottom w:val="nil"/>
                <w:right w:val="nil"/>
                <w:between w:val="nil"/>
              </w:pBdr>
              <w:spacing w:before="60" w:after="60"/>
            </w:pPr>
            <w:r w:rsidRPr="002B44C4">
              <w:t>Datetime</w:t>
            </w:r>
          </w:p>
        </w:tc>
        <w:tc>
          <w:tcPr>
            <w:tcW w:w="1044" w:type="dxa"/>
          </w:tcPr>
          <w:p w14:paraId="70F39935" w14:textId="5C6B4025" w:rsidR="008D5B48" w:rsidRPr="002B44C4" w:rsidRDefault="008D5B48" w:rsidP="008D5B48">
            <w:pPr>
              <w:keepLines/>
              <w:widowControl w:val="0"/>
              <w:pBdr>
                <w:top w:val="nil"/>
                <w:left w:val="nil"/>
                <w:bottom w:val="nil"/>
                <w:right w:val="nil"/>
                <w:between w:val="nil"/>
              </w:pBdr>
              <w:spacing w:before="60" w:after="60"/>
            </w:pPr>
            <w:r>
              <w:t>Không</w:t>
            </w:r>
          </w:p>
        </w:tc>
        <w:tc>
          <w:tcPr>
            <w:tcW w:w="4112" w:type="dxa"/>
          </w:tcPr>
          <w:p w14:paraId="06738894" w14:textId="77777777" w:rsidR="00C05163" w:rsidRDefault="00C05163" w:rsidP="008D5B48">
            <w:pPr>
              <w:keepLines/>
              <w:widowControl w:val="0"/>
              <w:pBdr>
                <w:top w:val="nil"/>
                <w:left w:val="nil"/>
                <w:bottom w:val="nil"/>
                <w:right w:val="nil"/>
                <w:between w:val="nil"/>
              </w:pBdr>
              <w:spacing w:before="60" w:after="60"/>
            </w:pPr>
            <w:r>
              <w:t>Chỉ hiển thị dữ liệu không cho phép sửa.</w:t>
            </w:r>
          </w:p>
          <w:p w14:paraId="508EB460" w14:textId="64B81E69" w:rsidR="008D5B48" w:rsidRPr="002B44C4" w:rsidRDefault="008D5B48" w:rsidP="008D5B48">
            <w:pPr>
              <w:keepLines/>
              <w:widowControl w:val="0"/>
              <w:pBdr>
                <w:top w:val="nil"/>
                <w:left w:val="nil"/>
                <w:bottom w:val="nil"/>
                <w:right w:val="nil"/>
                <w:between w:val="nil"/>
              </w:pBdr>
              <w:spacing w:before="60" w:after="60"/>
            </w:pPr>
            <w:r w:rsidRPr="002B44C4">
              <w:t>Định đạng hiển thị dd/mm/yyyy</w:t>
            </w:r>
            <w:r>
              <w:t xml:space="preserve"> </w:t>
            </w:r>
            <w:r w:rsidRPr="002B44C4">
              <w:t>hh:mm</w:t>
            </w:r>
          </w:p>
        </w:tc>
      </w:tr>
      <w:tr w:rsidR="008D5B48" w:rsidRPr="002B44C4" w14:paraId="7EE715B6" w14:textId="77777777" w:rsidTr="00E34A49">
        <w:trPr>
          <w:gridAfter w:val="2"/>
          <w:wAfter w:w="17" w:type="dxa"/>
          <w:trHeight w:val="284"/>
          <w:jc w:val="center"/>
        </w:trPr>
        <w:tc>
          <w:tcPr>
            <w:tcW w:w="984" w:type="dxa"/>
            <w:shd w:val="clear" w:color="auto" w:fill="auto"/>
          </w:tcPr>
          <w:p w14:paraId="4DAFDE44" w14:textId="4756F5F9" w:rsidR="008D5B48" w:rsidRPr="002B44C4" w:rsidRDefault="008D5B48" w:rsidP="008D5B48">
            <w:pPr>
              <w:spacing w:before="60" w:after="60" w:line="360" w:lineRule="auto"/>
              <w:ind w:left="142"/>
              <w:rPr>
                <w:b/>
              </w:rPr>
            </w:pPr>
            <w:r w:rsidRPr="002B44C4">
              <w:rPr>
                <w:b/>
              </w:rPr>
              <w:t>1.6</w:t>
            </w:r>
          </w:p>
        </w:tc>
        <w:tc>
          <w:tcPr>
            <w:tcW w:w="1949" w:type="dxa"/>
          </w:tcPr>
          <w:p w14:paraId="6EEEC36D" w14:textId="1D419B9E" w:rsidR="008D5B48" w:rsidRPr="002B44C4" w:rsidRDefault="008D5B48" w:rsidP="008D5B48">
            <w:pPr>
              <w:keepLines/>
              <w:widowControl w:val="0"/>
              <w:pBdr>
                <w:top w:val="nil"/>
                <w:left w:val="nil"/>
                <w:bottom w:val="nil"/>
                <w:right w:val="nil"/>
                <w:between w:val="nil"/>
              </w:pBdr>
              <w:spacing w:before="60" w:after="60"/>
            </w:pPr>
            <w:r w:rsidRPr="002B44C4">
              <w:t>Ngày cuối BH</w:t>
            </w:r>
          </w:p>
        </w:tc>
        <w:tc>
          <w:tcPr>
            <w:tcW w:w="1418" w:type="dxa"/>
          </w:tcPr>
          <w:p w14:paraId="58CC0C94" w14:textId="7B994FB3" w:rsidR="008D5B48" w:rsidRPr="002B44C4" w:rsidRDefault="008D5B48" w:rsidP="008D5B48">
            <w:pPr>
              <w:keepLines/>
              <w:widowControl w:val="0"/>
              <w:pBdr>
                <w:top w:val="nil"/>
                <w:left w:val="nil"/>
                <w:bottom w:val="nil"/>
                <w:right w:val="nil"/>
                <w:between w:val="nil"/>
              </w:pBdr>
              <w:spacing w:before="60" w:after="60"/>
            </w:pPr>
            <w:r w:rsidRPr="002B44C4">
              <w:t>Datetime</w:t>
            </w:r>
          </w:p>
        </w:tc>
        <w:tc>
          <w:tcPr>
            <w:tcW w:w="1044" w:type="dxa"/>
          </w:tcPr>
          <w:p w14:paraId="3B92AA02" w14:textId="1988A967" w:rsidR="008D5B48" w:rsidRPr="002B44C4" w:rsidRDefault="008D5B48" w:rsidP="008D5B48">
            <w:pPr>
              <w:keepLines/>
              <w:widowControl w:val="0"/>
              <w:pBdr>
                <w:top w:val="nil"/>
                <w:left w:val="nil"/>
                <w:bottom w:val="nil"/>
                <w:right w:val="nil"/>
                <w:between w:val="nil"/>
              </w:pBdr>
              <w:spacing w:before="60" w:after="60"/>
            </w:pPr>
            <w:r>
              <w:t>Không</w:t>
            </w:r>
          </w:p>
        </w:tc>
        <w:tc>
          <w:tcPr>
            <w:tcW w:w="4112" w:type="dxa"/>
          </w:tcPr>
          <w:p w14:paraId="640C2994" w14:textId="77777777" w:rsidR="00C05163" w:rsidRDefault="00C05163" w:rsidP="008D5B48">
            <w:pPr>
              <w:keepLines/>
              <w:widowControl w:val="0"/>
              <w:pBdr>
                <w:top w:val="nil"/>
                <w:left w:val="nil"/>
                <w:bottom w:val="nil"/>
                <w:right w:val="nil"/>
                <w:between w:val="nil"/>
              </w:pBdr>
              <w:spacing w:before="60" w:after="60"/>
            </w:pPr>
            <w:r>
              <w:t>Chỉ hiển thị dữ liệu không cho phép sửa.</w:t>
            </w:r>
          </w:p>
          <w:p w14:paraId="270B7DD5" w14:textId="132DEDE5" w:rsidR="008D5B48" w:rsidRPr="002B44C4" w:rsidRDefault="008D5B48" w:rsidP="008D5B48">
            <w:pPr>
              <w:keepLines/>
              <w:widowControl w:val="0"/>
              <w:pBdr>
                <w:top w:val="nil"/>
                <w:left w:val="nil"/>
                <w:bottom w:val="nil"/>
                <w:right w:val="nil"/>
                <w:between w:val="nil"/>
              </w:pBdr>
              <w:spacing w:before="60" w:after="60"/>
            </w:pPr>
            <w:r w:rsidRPr="002B44C4">
              <w:t>Định dạng hiển thị dd/mm/yyyy</w:t>
            </w:r>
            <w:r>
              <w:t xml:space="preserve"> </w:t>
            </w:r>
            <w:r w:rsidRPr="002B44C4">
              <w:t>hh:mm</w:t>
            </w:r>
          </w:p>
        </w:tc>
      </w:tr>
      <w:tr w:rsidR="008D5B48" w:rsidRPr="002B44C4" w14:paraId="782FA6AC" w14:textId="77777777" w:rsidTr="00E34A49">
        <w:trPr>
          <w:gridAfter w:val="1"/>
          <w:wAfter w:w="10" w:type="dxa"/>
          <w:trHeight w:val="284"/>
          <w:jc w:val="center"/>
        </w:trPr>
        <w:tc>
          <w:tcPr>
            <w:tcW w:w="984" w:type="dxa"/>
            <w:shd w:val="clear" w:color="auto" w:fill="auto"/>
            <w:vAlign w:val="center"/>
          </w:tcPr>
          <w:p w14:paraId="365D99BC" w14:textId="43651DDB" w:rsidR="008D5B48" w:rsidRPr="002B44C4" w:rsidRDefault="008D5B48" w:rsidP="008D5B48">
            <w:pPr>
              <w:spacing w:before="60" w:after="60" w:line="360" w:lineRule="auto"/>
              <w:ind w:left="142"/>
              <w:rPr>
                <w:b/>
              </w:rPr>
            </w:pPr>
            <w:r w:rsidRPr="002B44C4">
              <w:rPr>
                <w:b/>
              </w:rPr>
              <w:t>2</w:t>
            </w:r>
          </w:p>
        </w:tc>
        <w:tc>
          <w:tcPr>
            <w:tcW w:w="8530" w:type="dxa"/>
            <w:gridSpan w:val="5"/>
          </w:tcPr>
          <w:p w14:paraId="0FFD0183" w14:textId="0490DEE7" w:rsidR="008D5B48" w:rsidRPr="002B44C4" w:rsidRDefault="008D5B48" w:rsidP="008D5B48">
            <w:pPr>
              <w:keepLines/>
              <w:widowControl w:val="0"/>
              <w:pBdr>
                <w:top w:val="nil"/>
                <w:left w:val="nil"/>
                <w:bottom w:val="nil"/>
                <w:right w:val="nil"/>
                <w:between w:val="nil"/>
              </w:pBdr>
              <w:spacing w:before="60" w:after="60"/>
            </w:pPr>
            <w:r w:rsidRPr="002B44C4">
              <w:rPr>
                <w:b/>
              </w:rPr>
              <w:t>Chi tiết hạng mục BH:</w:t>
            </w:r>
            <w:r w:rsidRPr="002B44C4">
              <w:t xml:space="preserve"> hiển thị danh sách chi tiết các hạng mục bảo hiểm theo đơn bảo hiểm lựa chọn ở phần danh sách Đơn bảo hiểm</w:t>
            </w:r>
          </w:p>
        </w:tc>
      </w:tr>
      <w:tr w:rsidR="008D5B48" w:rsidRPr="002B44C4" w14:paraId="76BC1CB1" w14:textId="77777777" w:rsidTr="00E34A49">
        <w:trPr>
          <w:gridAfter w:val="2"/>
          <w:wAfter w:w="17" w:type="dxa"/>
          <w:trHeight w:val="284"/>
          <w:jc w:val="center"/>
        </w:trPr>
        <w:tc>
          <w:tcPr>
            <w:tcW w:w="984" w:type="dxa"/>
            <w:shd w:val="clear" w:color="auto" w:fill="auto"/>
            <w:vAlign w:val="center"/>
          </w:tcPr>
          <w:p w14:paraId="3C96C997" w14:textId="287366C8" w:rsidR="008D5B48" w:rsidRPr="002B44C4" w:rsidRDefault="008D5B48" w:rsidP="008D5B48">
            <w:pPr>
              <w:spacing w:before="60" w:after="60" w:line="360" w:lineRule="auto"/>
              <w:ind w:left="142"/>
              <w:rPr>
                <w:b/>
              </w:rPr>
            </w:pPr>
            <w:r w:rsidRPr="002B44C4">
              <w:rPr>
                <w:b/>
              </w:rPr>
              <w:t>2.1</w:t>
            </w:r>
          </w:p>
        </w:tc>
        <w:tc>
          <w:tcPr>
            <w:tcW w:w="1949" w:type="dxa"/>
          </w:tcPr>
          <w:p w14:paraId="7FC07ABF" w14:textId="6D04072A" w:rsidR="008D5B48" w:rsidRPr="002B44C4" w:rsidRDefault="008D5B48" w:rsidP="008D5B48">
            <w:pPr>
              <w:keepLines/>
              <w:widowControl w:val="0"/>
              <w:pBdr>
                <w:top w:val="nil"/>
                <w:left w:val="nil"/>
                <w:bottom w:val="nil"/>
                <w:right w:val="nil"/>
                <w:between w:val="nil"/>
              </w:pBdr>
              <w:spacing w:before="60" w:after="60"/>
            </w:pPr>
            <w:r w:rsidRPr="002B44C4">
              <w:t>#</w:t>
            </w:r>
          </w:p>
        </w:tc>
        <w:tc>
          <w:tcPr>
            <w:tcW w:w="1418" w:type="dxa"/>
          </w:tcPr>
          <w:p w14:paraId="1631E9E0" w14:textId="07C92EA8" w:rsidR="008D5B48" w:rsidRPr="002B44C4" w:rsidRDefault="008D5B48" w:rsidP="008D5B48">
            <w:pPr>
              <w:keepLines/>
              <w:widowControl w:val="0"/>
              <w:pBdr>
                <w:top w:val="nil"/>
                <w:left w:val="nil"/>
                <w:bottom w:val="nil"/>
                <w:right w:val="nil"/>
                <w:between w:val="nil"/>
              </w:pBdr>
              <w:spacing w:before="60" w:after="60"/>
            </w:pPr>
            <w:r w:rsidRPr="002B44C4">
              <w:t>Number</w:t>
            </w:r>
          </w:p>
        </w:tc>
        <w:tc>
          <w:tcPr>
            <w:tcW w:w="1044" w:type="dxa"/>
          </w:tcPr>
          <w:p w14:paraId="74C1A446"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13E5ECDA" w14:textId="740A6D63" w:rsidR="008D5B48" w:rsidRPr="002B44C4" w:rsidRDefault="008D5B48" w:rsidP="008D5B48">
            <w:pPr>
              <w:keepLines/>
              <w:widowControl w:val="0"/>
              <w:pBdr>
                <w:top w:val="nil"/>
                <w:left w:val="nil"/>
                <w:bottom w:val="nil"/>
                <w:right w:val="nil"/>
                <w:between w:val="nil"/>
              </w:pBdr>
              <w:spacing w:before="60" w:after="60"/>
            </w:pPr>
            <w:r w:rsidRPr="002B44C4">
              <w:t>Số thứ tự tự tăng theo số nguyên</w:t>
            </w:r>
          </w:p>
        </w:tc>
      </w:tr>
      <w:tr w:rsidR="00C05163" w:rsidRPr="002B44C4" w14:paraId="51F71FBA" w14:textId="77777777" w:rsidTr="00E34A49">
        <w:trPr>
          <w:gridAfter w:val="2"/>
          <w:wAfter w:w="17" w:type="dxa"/>
          <w:trHeight w:val="284"/>
          <w:jc w:val="center"/>
        </w:trPr>
        <w:tc>
          <w:tcPr>
            <w:tcW w:w="984" w:type="dxa"/>
            <w:shd w:val="clear" w:color="auto" w:fill="auto"/>
          </w:tcPr>
          <w:p w14:paraId="7036D38E" w14:textId="1558834A" w:rsidR="00C05163" w:rsidRPr="002B44C4" w:rsidRDefault="00C05163" w:rsidP="00C05163">
            <w:pPr>
              <w:spacing w:before="60" w:after="60" w:line="360" w:lineRule="auto"/>
              <w:ind w:left="142"/>
              <w:rPr>
                <w:b/>
              </w:rPr>
            </w:pPr>
            <w:r w:rsidRPr="002B44C4">
              <w:rPr>
                <w:b/>
              </w:rPr>
              <w:t>2.2</w:t>
            </w:r>
          </w:p>
        </w:tc>
        <w:tc>
          <w:tcPr>
            <w:tcW w:w="1949" w:type="dxa"/>
          </w:tcPr>
          <w:p w14:paraId="025EE666" w14:textId="416637A7" w:rsidR="00C05163" w:rsidRPr="002B44C4" w:rsidRDefault="00C05163" w:rsidP="00C05163">
            <w:pPr>
              <w:keepLines/>
              <w:widowControl w:val="0"/>
              <w:pBdr>
                <w:top w:val="nil"/>
                <w:left w:val="nil"/>
                <w:bottom w:val="nil"/>
                <w:right w:val="nil"/>
                <w:between w:val="nil"/>
              </w:pBdr>
              <w:spacing w:before="60" w:after="60"/>
            </w:pPr>
            <w:r w:rsidRPr="002B44C4">
              <w:t>Mã sản phẩm bảo hiểm</w:t>
            </w:r>
          </w:p>
        </w:tc>
        <w:tc>
          <w:tcPr>
            <w:tcW w:w="1418" w:type="dxa"/>
          </w:tcPr>
          <w:p w14:paraId="0DB99B9E" w14:textId="2FCB9A1A"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6A540876" w14:textId="220FE4FD"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2493B799" w14:textId="7872DBC9" w:rsidR="00C05163" w:rsidRPr="002B44C4" w:rsidRDefault="00C05163" w:rsidP="00C05163">
            <w:pPr>
              <w:keepLines/>
              <w:widowControl w:val="0"/>
              <w:pBdr>
                <w:top w:val="nil"/>
                <w:left w:val="nil"/>
                <w:bottom w:val="nil"/>
                <w:right w:val="nil"/>
                <w:between w:val="nil"/>
              </w:pBdr>
              <w:spacing w:before="60" w:after="60"/>
            </w:pPr>
            <w:r w:rsidRPr="0016477E">
              <w:t>Chỉ hiển thị dữ liệu không cho phép sửa.</w:t>
            </w:r>
          </w:p>
        </w:tc>
      </w:tr>
      <w:tr w:rsidR="00C05163" w:rsidRPr="002B44C4" w14:paraId="0342FDEC" w14:textId="77777777" w:rsidTr="00E34A49">
        <w:trPr>
          <w:gridAfter w:val="2"/>
          <w:wAfter w:w="17" w:type="dxa"/>
          <w:trHeight w:val="284"/>
          <w:jc w:val="center"/>
        </w:trPr>
        <w:tc>
          <w:tcPr>
            <w:tcW w:w="984" w:type="dxa"/>
            <w:shd w:val="clear" w:color="auto" w:fill="auto"/>
          </w:tcPr>
          <w:p w14:paraId="7E50C6FC" w14:textId="5EFF9D6B" w:rsidR="00C05163" w:rsidRPr="002B44C4" w:rsidRDefault="00C05163" w:rsidP="00C05163">
            <w:pPr>
              <w:spacing w:before="60" w:after="60" w:line="360" w:lineRule="auto"/>
              <w:ind w:left="142"/>
              <w:rPr>
                <w:b/>
              </w:rPr>
            </w:pPr>
            <w:r w:rsidRPr="002B44C4">
              <w:rPr>
                <w:b/>
              </w:rPr>
              <w:t>2.3</w:t>
            </w:r>
          </w:p>
        </w:tc>
        <w:tc>
          <w:tcPr>
            <w:tcW w:w="1949" w:type="dxa"/>
          </w:tcPr>
          <w:p w14:paraId="7BEEBFC2" w14:textId="2E839F8C" w:rsidR="00C05163" w:rsidRPr="002B44C4" w:rsidRDefault="00C05163" w:rsidP="00C05163">
            <w:pPr>
              <w:keepLines/>
              <w:widowControl w:val="0"/>
              <w:pBdr>
                <w:top w:val="nil"/>
                <w:left w:val="nil"/>
                <w:bottom w:val="nil"/>
                <w:right w:val="nil"/>
                <w:between w:val="nil"/>
              </w:pBdr>
              <w:spacing w:before="60" w:after="60"/>
            </w:pPr>
            <w:r w:rsidRPr="002B44C4">
              <w:t>Tên sản phẩm bảo hiểm</w:t>
            </w:r>
          </w:p>
        </w:tc>
        <w:tc>
          <w:tcPr>
            <w:tcW w:w="1418" w:type="dxa"/>
          </w:tcPr>
          <w:p w14:paraId="113F6C64" w14:textId="170B91A0"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7CBEB0FF" w14:textId="56D08AC9"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492DF5FE" w14:textId="203CD4CD" w:rsidR="00C05163" w:rsidRPr="002B44C4" w:rsidRDefault="00C05163" w:rsidP="00C05163">
            <w:pPr>
              <w:keepLines/>
              <w:widowControl w:val="0"/>
              <w:pBdr>
                <w:top w:val="nil"/>
                <w:left w:val="nil"/>
                <w:bottom w:val="nil"/>
                <w:right w:val="nil"/>
                <w:between w:val="nil"/>
              </w:pBdr>
              <w:spacing w:before="60" w:after="60"/>
            </w:pPr>
            <w:r w:rsidRPr="0016477E">
              <w:t>Chỉ hiển thị dữ liệu không cho phép sửa.</w:t>
            </w:r>
          </w:p>
        </w:tc>
      </w:tr>
      <w:tr w:rsidR="00C05163" w:rsidRPr="002B44C4" w14:paraId="3F2B4920" w14:textId="77777777" w:rsidTr="00E34A49">
        <w:trPr>
          <w:gridAfter w:val="2"/>
          <w:wAfter w:w="17" w:type="dxa"/>
          <w:trHeight w:val="284"/>
          <w:jc w:val="center"/>
        </w:trPr>
        <w:tc>
          <w:tcPr>
            <w:tcW w:w="984" w:type="dxa"/>
            <w:shd w:val="clear" w:color="auto" w:fill="auto"/>
          </w:tcPr>
          <w:p w14:paraId="11E85D26" w14:textId="598C965D" w:rsidR="00C05163" w:rsidRPr="002B44C4" w:rsidRDefault="00C05163" w:rsidP="00C05163">
            <w:pPr>
              <w:spacing w:before="60" w:after="60" w:line="360" w:lineRule="auto"/>
              <w:ind w:left="142"/>
              <w:rPr>
                <w:b/>
              </w:rPr>
            </w:pPr>
            <w:r w:rsidRPr="002B44C4">
              <w:rPr>
                <w:b/>
              </w:rPr>
              <w:t>2.4</w:t>
            </w:r>
          </w:p>
        </w:tc>
        <w:tc>
          <w:tcPr>
            <w:tcW w:w="1949" w:type="dxa"/>
          </w:tcPr>
          <w:p w14:paraId="1A4A3C5F" w14:textId="35960390" w:rsidR="00C05163" w:rsidRPr="002B44C4" w:rsidRDefault="00C05163" w:rsidP="00C05163">
            <w:pPr>
              <w:keepLines/>
              <w:widowControl w:val="0"/>
              <w:pBdr>
                <w:top w:val="nil"/>
                <w:left w:val="nil"/>
                <w:bottom w:val="nil"/>
                <w:right w:val="nil"/>
                <w:between w:val="nil"/>
              </w:pBdr>
              <w:spacing w:before="60" w:after="60"/>
            </w:pPr>
            <w:r w:rsidRPr="002B44C4">
              <w:t>Số tiền bảo hiểm</w:t>
            </w:r>
          </w:p>
        </w:tc>
        <w:tc>
          <w:tcPr>
            <w:tcW w:w="1418" w:type="dxa"/>
          </w:tcPr>
          <w:p w14:paraId="2CFAB984" w14:textId="390785F9"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2270A0E4" w14:textId="196928CC"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29ABCEDA" w14:textId="54D3F8C3" w:rsidR="00C05163" w:rsidRPr="002B44C4" w:rsidRDefault="00C05163" w:rsidP="00C05163">
            <w:pPr>
              <w:keepLines/>
              <w:widowControl w:val="0"/>
              <w:pBdr>
                <w:top w:val="nil"/>
                <w:left w:val="nil"/>
                <w:bottom w:val="nil"/>
                <w:right w:val="nil"/>
                <w:between w:val="nil"/>
              </w:pBdr>
              <w:spacing w:before="60" w:after="60"/>
            </w:pPr>
            <w:r w:rsidRPr="0016477E">
              <w:t>Chỉ hiển thị dữ liệu không cho phép sửa.</w:t>
            </w:r>
          </w:p>
        </w:tc>
      </w:tr>
      <w:tr w:rsidR="008D5B48" w:rsidRPr="002B44C4" w14:paraId="550BA0B8" w14:textId="77777777" w:rsidTr="00E34A49">
        <w:trPr>
          <w:gridAfter w:val="1"/>
          <w:wAfter w:w="10" w:type="dxa"/>
          <w:trHeight w:val="284"/>
          <w:jc w:val="center"/>
        </w:trPr>
        <w:tc>
          <w:tcPr>
            <w:tcW w:w="984" w:type="dxa"/>
            <w:shd w:val="clear" w:color="auto" w:fill="auto"/>
            <w:vAlign w:val="center"/>
          </w:tcPr>
          <w:p w14:paraId="74633A1B" w14:textId="1E425635" w:rsidR="008D5B48" w:rsidRPr="002B44C4" w:rsidRDefault="008D5B48" w:rsidP="008D5B48">
            <w:pPr>
              <w:spacing w:before="60" w:after="60" w:line="360" w:lineRule="auto"/>
              <w:ind w:left="142"/>
              <w:rPr>
                <w:b/>
              </w:rPr>
            </w:pPr>
            <w:r w:rsidRPr="002B44C4">
              <w:rPr>
                <w:b/>
              </w:rPr>
              <w:t>3</w:t>
            </w:r>
          </w:p>
        </w:tc>
        <w:tc>
          <w:tcPr>
            <w:tcW w:w="8530" w:type="dxa"/>
            <w:gridSpan w:val="5"/>
          </w:tcPr>
          <w:p w14:paraId="4EBD73AD" w14:textId="55D8FD54" w:rsidR="008D5B48" w:rsidRPr="002B44C4" w:rsidRDefault="008D5B48" w:rsidP="008D5B48">
            <w:pPr>
              <w:keepLines/>
              <w:widowControl w:val="0"/>
              <w:pBdr>
                <w:top w:val="nil"/>
                <w:left w:val="nil"/>
                <w:bottom w:val="nil"/>
                <w:right w:val="nil"/>
                <w:between w:val="nil"/>
              </w:pBdr>
              <w:spacing w:before="60" w:after="60"/>
            </w:pPr>
            <w:r w:rsidRPr="002B44C4">
              <w:rPr>
                <w:b/>
              </w:rPr>
              <w:t xml:space="preserve">Chi tiết kỳ thu phí: </w:t>
            </w:r>
            <w:r w:rsidRPr="002B44C4">
              <w:t>Hiển thị toàn bộ danh sách chi tiết kỳ thu phí theo đơn bảo hiểm</w:t>
            </w:r>
          </w:p>
        </w:tc>
      </w:tr>
      <w:tr w:rsidR="00C05163" w:rsidRPr="002B44C4" w14:paraId="7D04F0DD" w14:textId="77777777" w:rsidTr="00E34A49">
        <w:trPr>
          <w:gridAfter w:val="2"/>
          <w:wAfter w:w="17" w:type="dxa"/>
          <w:trHeight w:val="284"/>
          <w:jc w:val="center"/>
        </w:trPr>
        <w:tc>
          <w:tcPr>
            <w:tcW w:w="984" w:type="dxa"/>
            <w:shd w:val="clear" w:color="auto" w:fill="auto"/>
            <w:vAlign w:val="center"/>
          </w:tcPr>
          <w:p w14:paraId="217336E6" w14:textId="1E964875" w:rsidR="00C05163" w:rsidRPr="002B44C4" w:rsidRDefault="00C05163" w:rsidP="00C05163">
            <w:pPr>
              <w:spacing w:before="60" w:after="60" w:line="360" w:lineRule="auto"/>
              <w:ind w:left="142"/>
              <w:rPr>
                <w:b/>
              </w:rPr>
            </w:pPr>
            <w:r w:rsidRPr="002B44C4">
              <w:rPr>
                <w:b/>
              </w:rPr>
              <w:t>3.1</w:t>
            </w:r>
          </w:p>
        </w:tc>
        <w:tc>
          <w:tcPr>
            <w:tcW w:w="1949" w:type="dxa"/>
          </w:tcPr>
          <w:p w14:paraId="5C0DCC07" w14:textId="4CE9E299" w:rsidR="00C05163" w:rsidRPr="002B44C4" w:rsidRDefault="00C05163" w:rsidP="00C05163">
            <w:pPr>
              <w:keepLines/>
              <w:widowControl w:val="0"/>
              <w:pBdr>
                <w:top w:val="nil"/>
                <w:left w:val="nil"/>
                <w:bottom w:val="nil"/>
                <w:right w:val="nil"/>
                <w:between w:val="nil"/>
              </w:pBdr>
              <w:spacing w:before="60" w:after="60"/>
            </w:pPr>
            <w:r w:rsidRPr="002B44C4">
              <w:t>Số đơn bảo hiểm</w:t>
            </w:r>
          </w:p>
        </w:tc>
        <w:tc>
          <w:tcPr>
            <w:tcW w:w="1418" w:type="dxa"/>
          </w:tcPr>
          <w:p w14:paraId="18590468" w14:textId="771E5FEC"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2181107E" w14:textId="47D1B870"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2A0AD7C9" w14:textId="29AFFB72" w:rsidR="00C05163" w:rsidRPr="002B44C4" w:rsidRDefault="00C05163" w:rsidP="00C05163">
            <w:pPr>
              <w:keepLines/>
              <w:widowControl w:val="0"/>
              <w:pBdr>
                <w:top w:val="nil"/>
                <w:left w:val="nil"/>
                <w:bottom w:val="nil"/>
                <w:right w:val="nil"/>
                <w:between w:val="nil"/>
              </w:pBdr>
              <w:spacing w:before="60" w:after="60"/>
            </w:pPr>
            <w:r w:rsidRPr="006E1357">
              <w:t>Chỉ hiển thị dữ liệu không cho phép sửa.</w:t>
            </w:r>
          </w:p>
        </w:tc>
      </w:tr>
      <w:tr w:rsidR="00C05163" w:rsidRPr="002B44C4" w14:paraId="4C39F84F" w14:textId="77777777" w:rsidTr="00E34A49">
        <w:trPr>
          <w:gridAfter w:val="2"/>
          <w:wAfter w:w="17" w:type="dxa"/>
          <w:trHeight w:val="284"/>
          <w:jc w:val="center"/>
        </w:trPr>
        <w:tc>
          <w:tcPr>
            <w:tcW w:w="984" w:type="dxa"/>
            <w:shd w:val="clear" w:color="auto" w:fill="auto"/>
          </w:tcPr>
          <w:p w14:paraId="55303BD9" w14:textId="6C699D33" w:rsidR="00C05163" w:rsidRPr="002B44C4" w:rsidRDefault="00C05163" w:rsidP="00C05163">
            <w:pPr>
              <w:spacing w:before="60" w:after="60" w:line="360" w:lineRule="auto"/>
              <w:ind w:left="142"/>
              <w:rPr>
                <w:b/>
              </w:rPr>
            </w:pPr>
            <w:r w:rsidRPr="002B44C4">
              <w:rPr>
                <w:b/>
              </w:rPr>
              <w:lastRenderedPageBreak/>
              <w:t>3.2</w:t>
            </w:r>
          </w:p>
        </w:tc>
        <w:tc>
          <w:tcPr>
            <w:tcW w:w="1949" w:type="dxa"/>
          </w:tcPr>
          <w:p w14:paraId="3674DC95" w14:textId="6492D9AB" w:rsidR="00C05163" w:rsidRPr="002B44C4" w:rsidRDefault="00C05163" w:rsidP="00C05163">
            <w:pPr>
              <w:keepLines/>
              <w:widowControl w:val="0"/>
              <w:pBdr>
                <w:top w:val="nil"/>
                <w:left w:val="nil"/>
                <w:bottom w:val="nil"/>
                <w:right w:val="nil"/>
                <w:between w:val="nil"/>
              </w:pBdr>
              <w:spacing w:before="60" w:after="60"/>
            </w:pPr>
            <w:r w:rsidRPr="002B44C4">
              <w:t>Đơn SĐBS</w:t>
            </w:r>
          </w:p>
        </w:tc>
        <w:tc>
          <w:tcPr>
            <w:tcW w:w="1418" w:type="dxa"/>
          </w:tcPr>
          <w:p w14:paraId="3C3F176C" w14:textId="61F84427"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2D8C8195" w14:textId="539D7DE6"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5B725529" w14:textId="507031DE" w:rsidR="00C05163" w:rsidRPr="002B44C4" w:rsidRDefault="00C05163" w:rsidP="00C05163">
            <w:pPr>
              <w:keepLines/>
              <w:widowControl w:val="0"/>
              <w:pBdr>
                <w:top w:val="nil"/>
                <w:left w:val="nil"/>
                <w:bottom w:val="nil"/>
                <w:right w:val="nil"/>
                <w:between w:val="nil"/>
              </w:pBdr>
              <w:spacing w:before="60" w:after="60"/>
            </w:pPr>
            <w:r w:rsidRPr="006E1357">
              <w:t>Chỉ hiển thị dữ liệu không cho phép sửa.</w:t>
            </w:r>
          </w:p>
        </w:tc>
      </w:tr>
      <w:tr w:rsidR="00C05163" w:rsidRPr="002B44C4" w14:paraId="132354EB" w14:textId="77777777" w:rsidTr="00E34A49">
        <w:trPr>
          <w:gridAfter w:val="2"/>
          <w:wAfter w:w="17" w:type="dxa"/>
          <w:trHeight w:val="284"/>
          <w:jc w:val="center"/>
        </w:trPr>
        <w:tc>
          <w:tcPr>
            <w:tcW w:w="984" w:type="dxa"/>
            <w:shd w:val="clear" w:color="auto" w:fill="auto"/>
          </w:tcPr>
          <w:p w14:paraId="04FF146D" w14:textId="431275E6" w:rsidR="00C05163" w:rsidRPr="002B44C4" w:rsidRDefault="00C05163" w:rsidP="00C05163">
            <w:pPr>
              <w:spacing w:before="60" w:after="60" w:line="360" w:lineRule="auto"/>
              <w:ind w:left="142"/>
              <w:rPr>
                <w:b/>
              </w:rPr>
            </w:pPr>
            <w:r w:rsidRPr="002B44C4">
              <w:rPr>
                <w:b/>
              </w:rPr>
              <w:t>3.3</w:t>
            </w:r>
          </w:p>
        </w:tc>
        <w:tc>
          <w:tcPr>
            <w:tcW w:w="1949" w:type="dxa"/>
          </w:tcPr>
          <w:p w14:paraId="48BF3B51" w14:textId="43D45C5D" w:rsidR="00C05163" w:rsidRPr="002B44C4" w:rsidRDefault="00C05163" w:rsidP="00C05163">
            <w:pPr>
              <w:keepLines/>
              <w:widowControl w:val="0"/>
              <w:pBdr>
                <w:top w:val="nil"/>
                <w:left w:val="nil"/>
                <w:bottom w:val="nil"/>
                <w:right w:val="nil"/>
                <w:between w:val="nil"/>
              </w:pBdr>
              <w:spacing w:before="60" w:after="60"/>
            </w:pPr>
            <w:r w:rsidRPr="002B44C4">
              <w:t>Ngày thu phí</w:t>
            </w:r>
          </w:p>
        </w:tc>
        <w:tc>
          <w:tcPr>
            <w:tcW w:w="1418" w:type="dxa"/>
          </w:tcPr>
          <w:p w14:paraId="6B536239" w14:textId="2A472114" w:rsidR="00C05163" w:rsidRPr="002B44C4" w:rsidRDefault="00C05163" w:rsidP="00C05163">
            <w:pPr>
              <w:keepLines/>
              <w:widowControl w:val="0"/>
              <w:pBdr>
                <w:top w:val="nil"/>
                <w:left w:val="nil"/>
                <w:bottom w:val="nil"/>
                <w:right w:val="nil"/>
                <w:between w:val="nil"/>
              </w:pBdr>
              <w:spacing w:before="60" w:after="60"/>
            </w:pPr>
            <w:r w:rsidRPr="002B44C4">
              <w:t>Datetime</w:t>
            </w:r>
          </w:p>
        </w:tc>
        <w:tc>
          <w:tcPr>
            <w:tcW w:w="1044" w:type="dxa"/>
          </w:tcPr>
          <w:p w14:paraId="6AB1BABB" w14:textId="5BF3B8E5"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78EC0FB4" w14:textId="5D085E0F" w:rsidR="00C05163" w:rsidRPr="002B44C4" w:rsidRDefault="00C05163" w:rsidP="00C05163">
            <w:pPr>
              <w:keepLines/>
              <w:widowControl w:val="0"/>
              <w:pBdr>
                <w:top w:val="nil"/>
                <w:left w:val="nil"/>
                <w:bottom w:val="nil"/>
                <w:right w:val="nil"/>
                <w:between w:val="nil"/>
              </w:pBdr>
              <w:spacing w:before="60" w:after="60"/>
            </w:pPr>
            <w:r w:rsidRPr="006E1357">
              <w:t>Chỉ hiển thị dữ liệu không cho phép sửa.</w:t>
            </w:r>
          </w:p>
        </w:tc>
      </w:tr>
      <w:tr w:rsidR="00C05163" w:rsidRPr="002B44C4" w14:paraId="0F0A1E14" w14:textId="77777777" w:rsidTr="00E34A49">
        <w:trPr>
          <w:gridAfter w:val="2"/>
          <w:wAfter w:w="17" w:type="dxa"/>
          <w:trHeight w:val="284"/>
          <w:jc w:val="center"/>
        </w:trPr>
        <w:tc>
          <w:tcPr>
            <w:tcW w:w="984" w:type="dxa"/>
            <w:shd w:val="clear" w:color="auto" w:fill="auto"/>
          </w:tcPr>
          <w:p w14:paraId="661ED560" w14:textId="00810606" w:rsidR="00C05163" w:rsidRPr="002B44C4" w:rsidRDefault="00C05163" w:rsidP="00C05163">
            <w:pPr>
              <w:spacing w:before="60" w:after="60" w:line="360" w:lineRule="auto"/>
              <w:ind w:left="142"/>
              <w:rPr>
                <w:b/>
              </w:rPr>
            </w:pPr>
            <w:r w:rsidRPr="002B44C4">
              <w:rPr>
                <w:b/>
              </w:rPr>
              <w:t>3.4</w:t>
            </w:r>
          </w:p>
        </w:tc>
        <w:tc>
          <w:tcPr>
            <w:tcW w:w="1949" w:type="dxa"/>
          </w:tcPr>
          <w:p w14:paraId="47ECA5CE" w14:textId="49FC5D97" w:rsidR="00C05163" w:rsidRPr="002B44C4" w:rsidRDefault="00C05163" w:rsidP="00C05163">
            <w:pPr>
              <w:keepLines/>
              <w:widowControl w:val="0"/>
              <w:pBdr>
                <w:top w:val="nil"/>
                <w:left w:val="nil"/>
                <w:bottom w:val="nil"/>
                <w:right w:val="nil"/>
                <w:between w:val="nil"/>
              </w:pBdr>
              <w:spacing w:before="60" w:after="60"/>
            </w:pPr>
            <w:r w:rsidRPr="002B44C4">
              <w:t>Loại tiền</w:t>
            </w:r>
          </w:p>
        </w:tc>
        <w:tc>
          <w:tcPr>
            <w:tcW w:w="1418" w:type="dxa"/>
          </w:tcPr>
          <w:p w14:paraId="5CA1B92F" w14:textId="67C081F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52051C07" w14:textId="300908F3"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434A28C0" w14:textId="07CED0BB" w:rsidR="00C05163" w:rsidRPr="002B44C4" w:rsidRDefault="00C05163" w:rsidP="00C05163">
            <w:pPr>
              <w:keepLines/>
              <w:widowControl w:val="0"/>
              <w:pBdr>
                <w:top w:val="nil"/>
                <w:left w:val="nil"/>
                <w:bottom w:val="nil"/>
                <w:right w:val="nil"/>
                <w:between w:val="nil"/>
              </w:pBdr>
              <w:spacing w:before="60" w:after="60"/>
            </w:pPr>
            <w:r w:rsidRPr="006E1357">
              <w:t>Chỉ hiển thị dữ liệu không cho phép sửa.</w:t>
            </w:r>
          </w:p>
        </w:tc>
      </w:tr>
      <w:tr w:rsidR="00C05163" w:rsidRPr="002B44C4" w14:paraId="265E4C92" w14:textId="77777777" w:rsidTr="00E34A49">
        <w:trPr>
          <w:gridAfter w:val="2"/>
          <w:wAfter w:w="17" w:type="dxa"/>
          <w:trHeight w:val="284"/>
          <w:jc w:val="center"/>
        </w:trPr>
        <w:tc>
          <w:tcPr>
            <w:tcW w:w="984" w:type="dxa"/>
            <w:shd w:val="clear" w:color="auto" w:fill="auto"/>
          </w:tcPr>
          <w:p w14:paraId="7FD1A336" w14:textId="4889A73B" w:rsidR="00C05163" w:rsidRPr="002B44C4" w:rsidRDefault="00C05163" w:rsidP="00C05163">
            <w:pPr>
              <w:spacing w:before="60" w:after="60" w:line="360" w:lineRule="auto"/>
              <w:ind w:left="142"/>
              <w:rPr>
                <w:b/>
              </w:rPr>
            </w:pPr>
            <w:r w:rsidRPr="002B44C4">
              <w:rPr>
                <w:b/>
              </w:rPr>
              <w:t>3.5</w:t>
            </w:r>
          </w:p>
        </w:tc>
        <w:tc>
          <w:tcPr>
            <w:tcW w:w="1949" w:type="dxa"/>
          </w:tcPr>
          <w:p w14:paraId="286F539E" w14:textId="4FDEAD39" w:rsidR="00C05163" w:rsidRPr="002B44C4" w:rsidRDefault="00C05163" w:rsidP="00C05163">
            <w:pPr>
              <w:keepLines/>
              <w:widowControl w:val="0"/>
              <w:pBdr>
                <w:top w:val="nil"/>
                <w:left w:val="nil"/>
                <w:bottom w:val="nil"/>
                <w:right w:val="nil"/>
                <w:between w:val="nil"/>
              </w:pBdr>
              <w:spacing w:before="60" w:after="60"/>
            </w:pPr>
            <w:r w:rsidRPr="002B44C4">
              <w:t>Nguyên tệ phí</w:t>
            </w:r>
          </w:p>
        </w:tc>
        <w:tc>
          <w:tcPr>
            <w:tcW w:w="1418" w:type="dxa"/>
          </w:tcPr>
          <w:p w14:paraId="51E797C2" w14:textId="33C635E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EBEADFE" w14:textId="65A9315C"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3CB5D2A1" w14:textId="06F2BFF0" w:rsidR="00C05163" w:rsidRPr="002B44C4" w:rsidRDefault="00C05163" w:rsidP="00C05163">
            <w:pPr>
              <w:keepLines/>
              <w:widowControl w:val="0"/>
              <w:pBdr>
                <w:top w:val="nil"/>
                <w:left w:val="nil"/>
                <w:bottom w:val="nil"/>
                <w:right w:val="nil"/>
                <w:between w:val="nil"/>
              </w:pBdr>
              <w:spacing w:before="60" w:after="60"/>
            </w:pPr>
            <w:r w:rsidRPr="006E1357">
              <w:t>Chỉ hiển thị dữ liệu không cho phép sửa.</w:t>
            </w:r>
          </w:p>
        </w:tc>
      </w:tr>
      <w:tr w:rsidR="00C05163" w:rsidRPr="002B44C4" w14:paraId="667E1099" w14:textId="77777777" w:rsidTr="00E34A49">
        <w:trPr>
          <w:gridAfter w:val="2"/>
          <w:wAfter w:w="17" w:type="dxa"/>
          <w:trHeight w:val="284"/>
          <w:jc w:val="center"/>
        </w:trPr>
        <w:tc>
          <w:tcPr>
            <w:tcW w:w="984" w:type="dxa"/>
            <w:shd w:val="clear" w:color="auto" w:fill="auto"/>
          </w:tcPr>
          <w:p w14:paraId="30ECCA11" w14:textId="58AB8831" w:rsidR="00C05163" w:rsidRPr="002B44C4" w:rsidRDefault="00C05163" w:rsidP="00C05163">
            <w:pPr>
              <w:spacing w:before="60" w:after="60" w:line="360" w:lineRule="auto"/>
              <w:ind w:left="142"/>
              <w:rPr>
                <w:b/>
              </w:rPr>
            </w:pPr>
            <w:r w:rsidRPr="002B44C4">
              <w:rPr>
                <w:b/>
              </w:rPr>
              <w:t>3.6</w:t>
            </w:r>
          </w:p>
        </w:tc>
        <w:tc>
          <w:tcPr>
            <w:tcW w:w="1949" w:type="dxa"/>
          </w:tcPr>
          <w:p w14:paraId="0710BB0E" w14:textId="710B767F" w:rsidR="00C05163" w:rsidRPr="002B44C4" w:rsidRDefault="00C05163" w:rsidP="00C05163">
            <w:pPr>
              <w:keepLines/>
              <w:widowControl w:val="0"/>
              <w:pBdr>
                <w:top w:val="nil"/>
                <w:left w:val="nil"/>
                <w:bottom w:val="nil"/>
                <w:right w:val="nil"/>
                <w:between w:val="nil"/>
              </w:pBdr>
              <w:spacing w:before="60" w:after="60"/>
            </w:pPr>
            <w:r w:rsidRPr="002B44C4">
              <w:t>Số tiền phí</w:t>
            </w:r>
          </w:p>
        </w:tc>
        <w:tc>
          <w:tcPr>
            <w:tcW w:w="1418" w:type="dxa"/>
          </w:tcPr>
          <w:p w14:paraId="27E4C980" w14:textId="75585613"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73629341" w14:textId="26D78385"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0F12FCEF" w14:textId="636B7041" w:rsidR="00C05163" w:rsidRPr="002B44C4" w:rsidRDefault="00C05163" w:rsidP="00C05163">
            <w:pPr>
              <w:keepLines/>
              <w:widowControl w:val="0"/>
              <w:pBdr>
                <w:top w:val="nil"/>
                <w:left w:val="nil"/>
                <w:bottom w:val="nil"/>
                <w:right w:val="nil"/>
                <w:between w:val="nil"/>
              </w:pBdr>
              <w:spacing w:before="60" w:after="60"/>
            </w:pPr>
            <w:r w:rsidRPr="006E1357">
              <w:t>Chỉ hiển thị dữ liệu không cho phép sửa.</w:t>
            </w:r>
          </w:p>
        </w:tc>
      </w:tr>
      <w:tr w:rsidR="00C05163" w:rsidRPr="002B44C4" w14:paraId="5D41C6AB" w14:textId="77777777" w:rsidTr="00E34A49">
        <w:trPr>
          <w:gridAfter w:val="2"/>
          <w:wAfter w:w="17" w:type="dxa"/>
          <w:trHeight w:val="284"/>
          <w:jc w:val="center"/>
        </w:trPr>
        <w:tc>
          <w:tcPr>
            <w:tcW w:w="984" w:type="dxa"/>
            <w:shd w:val="clear" w:color="auto" w:fill="auto"/>
          </w:tcPr>
          <w:p w14:paraId="5E0B1C71" w14:textId="7370A825" w:rsidR="00C05163" w:rsidRPr="002B44C4" w:rsidRDefault="00C05163" w:rsidP="00C05163">
            <w:pPr>
              <w:spacing w:before="60" w:after="60" w:line="360" w:lineRule="auto"/>
              <w:ind w:left="142"/>
              <w:rPr>
                <w:b/>
              </w:rPr>
            </w:pPr>
            <w:r w:rsidRPr="002B44C4">
              <w:rPr>
                <w:b/>
              </w:rPr>
              <w:t>3.7</w:t>
            </w:r>
          </w:p>
        </w:tc>
        <w:tc>
          <w:tcPr>
            <w:tcW w:w="1949" w:type="dxa"/>
          </w:tcPr>
          <w:p w14:paraId="6B4F01C6" w14:textId="427F7C20" w:rsidR="00C05163" w:rsidRPr="002B44C4" w:rsidRDefault="00C05163" w:rsidP="00C05163">
            <w:pPr>
              <w:keepLines/>
              <w:widowControl w:val="0"/>
              <w:pBdr>
                <w:top w:val="nil"/>
                <w:left w:val="nil"/>
                <w:bottom w:val="nil"/>
                <w:right w:val="nil"/>
                <w:between w:val="nil"/>
              </w:pBdr>
              <w:spacing w:before="60" w:after="60"/>
            </w:pPr>
            <w:r w:rsidRPr="002B44C4">
              <w:t>Số tiền thực thu</w:t>
            </w:r>
          </w:p>
        </w:tc>
        <w:tc>
          <w:tcPr>
            <w:tcW w:w="1418" w:type="dxa"/>
          </w:tcPr>
          <w:p w14:paraId="51040A41" w14:textId="4ED96D6F"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5BE274D8" w14:textId="34DD4AC7" w:rsidR="00C05163" w:rsidRPr="002B44C4" w:rsidRDefault="00C05163" w:rsidP="00C05163">
            <w:pPr>
              <w:keepLines/>
              <w:widowControl w:val="0"/>
              <w:pBdr>
                <w:top w:val="nil"/>
                <w:left w:val="nil"/>
                <w:bottom w:val="nil"/>
                <w:right w:val="nil"/>
                <w:between w:val="nil"/>
              </w:pBdr>
              <w:spacing w:before="60" w:after="60"/>
            </w:pPr>
            <w:r>
              <w:t>Không</w:t>
            </w:r>
          </w:p>
        </w:tc>
        <w:tc>
          <w:tcPr>
            <w:tcW w:w="4112" w:type="dxa"/>
          </w:tcPr>
          <w:p w14:paraId="230A4D3C" w14:textId="3F1B2F8D" w:rsidR="00C05163" w:rsidRPr="002B44C4" w:rsidRDefault="00C05163" w:rsidP="00C05163">
            <w:pPr>
              <w:keepLines/>
              <w:widowControl w:val="0"/>
              <w:pBdr>
                <w:top w:val="nil"/>
                <w:left w:val="nil"/>
                <w:bottom w:val="nil"/>
                <w:right w:val="nil"/>
                <w:between w:val="nil"/>
              </w:pBdr>
              <w:spacing w:before="60" w:after="60"/>
            </w:pPr>
            <w:r w:rsidRPr="006E1357">
              <w:t>Chỉ hiển thị dữ liệu không cho phép sửa.</w:t>
            </w:r>
          </w:p>
        </w:tc>
      </w:tr>
      <w:tr w:rsidR="008D5B48" w:rsidRPr="002B44C4" w14:paraId="4AA2DE62" w14:textId="77777777" w:rsidTr="00E34A49">
        <w:trPr>
          <w:gridAfter w:val="2"/>
          <w:wAfter w:w="17" w:type="dxa"/>
          <w:trHeight w:val="284"/>
          <w:jc w:val="center"/>
        </w:trPr>
        <w:tc>
          <w:tcPr>
            <w:tcW w:w="984" w:type="dxa"/>
            <w:shd w:val="clear" w:color="auto" w:fill="auto"/>
          </w:tcPr>
          <w:p w14:paraId="685F6DD7" w14:textId="22BC7C7F" w:rsidR="008D5B48" w:rsidRPr="002B44C4" w:rsidRDefault="008D5B48" w:rsidP="008D5B48">
            <w:pPr>
              <w:spacing w:before="60" w:after="60" w:line="360" w:lineRule="auto"/>
              <w:ind w:left="142"/>
              <w:rPr>
                <w:b/>
              </w:rPr>
            </w:pPr>
            <w:r w:rsidRPr="002B44C4">
              <w:rPr>
                <w:b/>
              </w:rPr>
              <w:t>3.8</w:t>
            </w:r>
          </w:p>
        </w:tc>
        <w:tc>
          <w:tcPr>
            <w:tcW w:w="1949" w:type="dxa"/>
          </w:tcPr>
          <w:p w14:paraId="3005CCF7" w14:textId="779F438C" w:rsidR="008D5B48" w:rsidRPr="002B44C4" w:rsidRDefault="008D5B48" w:rsidP="008D5B48">
            <w:pPr>
              <w:keepLines/>
              <w:widowControl w:val="0"/>
              <w:pBdr>
                <w:top w:val="nil"/>
                <w:left w:val="nil"/>
                <w:bottom w:val="nil"/>
                <w:right w:val="nil"/>
                <w:between w:val="nil"/>
              </w:pBdr>
              <w:spacing w:before="60" w:after="60"/>
            </w:pPr>
            <w:r w:rsidRPr="002B44C4">
              <w:t>Ngày thực thu</w:t>
            </w:r>
          </w:p>
        </w:tc>
        <w:tc>
          <w:tcPr>
            <w:tcW w:w="1418" w:type="dxa"/>
          </w:tcPr>
          <w:p w14:paraId="6994DCDF" w14:textId="6F7DBDB7" w:rsidR="008D5B48" w:rsidRPr="002B44C4" w:rsidRDefault="008D5B48" w:rsidP="008D5B48">
            <w:pPr>
              <w:keepLines/>
              <w:widowControl w:val="0"/>
              <w:pBdr>
                <w:top w:val="nil"/>
                <w:left w:val="nil"/>
                <w:bottom w:val="nil"/>
                <w:right w:val="nil"/>
                <w:between w:val="nil"/>
              </w:pBdr>
              <w:spacing w:before="60" w:after="60"/>
            </w:pPr>
            <w:r w:rsidRPr="002B44C4">
              <w:t>Datetime</w:t>
            </w:r>
          </w:p>
        </w:tc>
        <w:tc>
          <w:tcPr>
            <w:tcW w:w="1044" w:type="dxa"/>
          </w:tcPr>
          <w:p w14:paraId="144691D8" w14:textId="288A7662" w:rsidR="008D5B48" w:rsidRPr="002B44C4" w:rsidRDefault="008D5B48" w:rsidP="008D5B48">
            <w:pPr>
              <w:keepLines/>
              <w:widowControl w:val="0"/>
              <w:pBdr>
                <w:top w:val="nil"/>
                <w:left w:val="nil"/>
                <w:bottom w:val="nil"/>
                <w:right w:val="nil"/>
                <w:between w:val="nil"/>
              </w:pBdr>
              <w:spacing w:before="60" w:after="60"/>
            </w:pPr>
            <w:r>
              <w:t>Không</w:t>
            </w:r>
          </w:p>
        </w:tc>
        <w:tc>
          <w:tcPr>
            <w:tcW w:w="4112" w:type="dxa"/>
          </w:tcPr>
          <w:p w14:paraId="2333C4B5" w14:textId="77777777" w:rsidR="00C05163" w:rsidRDefault="00C05163" w:rsidP="008D5B48">
            <w:pPr>
              <w:keepLines/>
              <w:widowControl w:val="0"/>
              <w:pBdr>
                <w:top w:val="nil"/>
                <w:left w:val="nil"/>
                <w:bottom w:val="nil"/>
                <w:right w:val="nil"/>
                <w:between w:val="nil"/>
              </w:pBdr>
              <w:spacing w:before="60" w:after="60"/>
            </w:pPr>
            <w:r>
              <w:t>Chỉ hiển thị dữ liệu không cho phép sửa.</w:t>
            </w:r>
          </w:p>
          <w:p w14:paraId="0EEA393F" w14:textId="5E349B39" w:rsidR="008D5B48" w:rsidRPr="002B44C4" w:rsidRDefault="008D5B48" w:rsidP="008D5B48">
            <w:pPr>
              <w:keepLines/>
              <w:widowControl w:val="0"/>
              <w:pBdr>
                <w:top w:val="nil"/>
                <w:left w:val="nil"/>
                <w:bottom w:val="nil"/>
                <w:right w:val="nil"/>
                <w:between w:val="nil"/>
              </w:pBdr>
              <w:spacing w:before="60" w:after="60"/>
            </w:pPr>
            <w:r w:rsidRPr="002B44C4">
              <w:t>Định dạng hiển thị dd/mm/yyyy</w:t>
            </w:r>
            <w:r>
              <w:t xml:space="preserve"> </w:t>
            </w:r>
            <w:r w:rsidRPr="002B44C4">
              <w:t>hh:mm</w:t>
            </w:r>
          </w:p>
        </w:tc>
      </w:tr>
      <w:tr w:rsidR="008D5B48" w:rsidRPr="002B44C4" w14:paraId="36B1F987" w14:textId="77777777" w:rsidTr="00E34A49">
        <w:trPr>
          <w:gridAfter w:val="2"/>
          <w:wAfter w:w="17" w:type="dxa"/>
          <w:trHeight w:val="284"/>
          <w:jc w:val="center"/>
        </w:trPr>
        <w:tc>
          <w:tcPr>
            <w:tcW w:w="984" w:type="dxa"/>
            <w:shd w:val="clear" w:color="auto" w:fill="auto"/>
          </w:tcPr>
          <w:p w14:paraId="726180EA" w14:textId="5892B292" w:rsidR="008D5B48" w:rsidRPr="002B44C4" w:rsidRDefault="008D5B48" w:rsidP="008D5B48">
            <w:pPr>
              <w:spacing w:before="60" w:after="60" w:line="360" w:lineRule="auto"/>
              <w:ind w:left="142"/>
              <w:rPr>
                <w:b/>
              </w:rPr>
            </w:pPr>
            <w:r w:rsidRPr="002B44C4">
              <w:rPr>
                <w:b/>
              </w:rPr>
              <w:t>3.9</w:t>
            </w:r>
          </w:p>
        </w:tc>
        <w:tc>
          <w:tcPr>
            <w:tcW w:w="1949" w:type="dxa"/>
          </w:tcPr>
          <w:p w14:paraId="219B884C" w14:textId="4CA97F67" w:rsidR="008D5B48" w:rsidRPr="002B44C4" w:rsidRDefault="008D5B48" w:rsidP="008D5B48">
            <w:pPr>
              <w:keepLines/>
              <w:widowControl w:val="0"/>
              <w:pBdr>
                <w:top w:val="nil"/>
                <w:left w:val="nil"/>
                <w:bottom w:val="nil"/>
                <w:right w:val="nil"/>
                <w:between w:val="nil"/>
              </w:pBdr>
              <w:spacing w:before="60" w:after="60"/>
            </w:pPr>
            <w:r w:rsidRPr="002B44C4">
              <w:t>Chứng từ KT</w:t>
            </w:r>
          </w:p>
        </w:tc>
        <w:tc>
          <w:tcPr>
            <w:tcW w:w="1418" w:type="dxa"/>
          </w:tcPr>
          <w:p w14:paraId="66C885AD" w14:textId="3C4D7E53" w:rsidR="008D5B48" w:rsidRPr="002B44C4" w:rsidRDefault="008D5B48" w:rsidP="008D5B48">
            <w:pPr>
              <w:keepLines/>
              <w:widowControl w:val="0"/>
              <w:pBdr>
                <w:top w:val="nil"/>
                <w:left w:val="nil"/>
                <w:bottom w:val="nil"/>
                <w:right w:val="nil"/>
                <w:between w:val="nil"/>
              </w:pBdr>
              <w:spacing w:before="60" w:after="60"/>
            </w:pPr>
            <w:r w:rsidRPr="002B44C4">
              <w:t>Textbox</w:t>
            </w:r>
          </w:p>
        </w:tc>
        <w:tc>
          <w:tcPr>
            <w:tcW w:w="1044" w:type="dxa"/>
          </w:tcPr>
          <w:p w14:paraId="604E6748" w14:textId="62EC4905" w:rsidR="008D5B48" w:rsidRPr="002B44C4" w:rsidRDefault="008D5B48" w:rsidP="008D5B48">
            <w:pPr>
              <w:keepLines/>
              <w:widowControl w:val="0"/>
              <w:pBdr>
                <w:top w:val="nil"/>
                <w:left w:val="nil"/>
                <w:bottom w:val="nil"/>
                <w:right w:val="nil"/>
                <w:between w:val="nil"/>
              </w:pBdr>
              <w:spacing w:before="60" w:after="60"/>
            </w:pPr>
            <w:r>
              <w:t>Không</w:t>
            </w:r>
          </w:p>
        </w:tc>
        <w:tc>
          <w:tcPr>
            <w:tcW w:w="4112" w:type="dxa"/>
          </w:tcPr>
          <w:p w14:paraId="35BD3549" w14:textId="4D84F726" w:rsidR="008D5B48" w:rsidRPr="002B44C4" w:rsidRDefault="00C05163" w:rsidP="008D5B48">
            <w:pPr>
              <w:keepLines/>
              <w:widowControl w:val="0"/>
              <w:pBdr>
                <w:top w:val="nil"/>
                <w:left w:val="nil"/>
                <w:bottom w:val="nil"/>
                <w:right w:val="nil"/>
                <w:between w:val="nil"/>
              </w:pBdr>
              <w:spacing w:before="60" w:after="60"/>
            </w:pPr>
            <w:r>
              <w:t>Chỉ hiển thị dữ liệu không cho phép sửa.</w:t>
            </w:r>
          </w:p>
        </w:tc>
      </w:tr>
      <w:tr w:rsidR="008D5B48" w:rsidRPr="002B44C4" w14:paraId="37615D57" w14:textId="77777777" w:rsidTr="00E34A49">
        <w:trPr>
          <w:gridAfter w:val="2"/>
          <w:wAfter w:w="17" w:type="dxa"/>
          <w:trHeight w:val="284"/>
          <w:jc w:val="center"/>
        </w:trPr>
        <w:tc>
          <w:tcPr>
            <w:tcW w:w="984" w:type="dxa"/>
            <w:shd w:val="clear" w:color="auto" w:fill="auto"/>
            <w:vAlign w:val="center"/>
          </w:tcPr>
          <w:p w14:paraId="4506E44D" w14:textId="5EA4BBAC" w:rsidR="008D5B48" w:rsidRPr="002B44C4" w:rsidRDefault="008D5B48" w:rsidP="008D5B48">
            <w:pPr>
              <w:spacing w:before="60" w:after="60" w:line="360" w:lineRule="auto"/>
              <w:ind w:left="142"/>
              <w:rPr>
                <w:b/>
              </w:rPr>
            </w:pPr>
            <w:r w:rsidRPr="002B44C4">
              <w:rPr>
                <w:b/>
              </w:rPr>
              <w:t>4</w:t>
            </w:r>
          </w:p>
        </w:tc>
        <w:tc>
          <w:tcPr>
            <w:tcW w:w="1949" w:type="dxa"/>
          </w:tcPr>
          <w:p w14:paraId="347135CA" w14:textId="7F8A30BC"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737CA51D" wp14:editId="0FD73D74">
                  <wp:extent cx="895238" cy="323810"/>
                  <wp:effectExtent l="0" t="0" r="635"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95238" cy="323810"/>
                          </a:xfrm>
                          <a:prstGeom prst="rect">
                            <a:avLst/>
                          </a:prstGeom>
                        </pic:spPr>
                      </pic:pic>
                    </a:graphicData>
                  </a:graphic>
                </wp:inline>
              </w:drawing>
            </w:r>
          </w:p>
        </w:tc>
        <w:tc>
          <w:tcPr>
            <w:tcW w:w="1418" w:type="dxa"/>
          </w:tcPr>
          <w:p w14:paraId="76295BB9" w14:textId="32165E78" w:rsidR="008D5B48" w:rsidRPr="002B44C4" w:rsidRDefault="008D5B48" w:rsidP="008D5B48">
            <w:pPr>
              <w:keepLines/>
              <w:widowControl w:val="0"/>
              <w:pBdr>
                <w:top w:val="nil"/>
                <w:left w:val="nil"/>
                <w:bottom w:val="nil"/>
                <w:right w:val="nil"/>
                <w:between w:val="nil"/>
              </w:pBdr>
              <w:spacing w:before="60" w:after="60"/>
            </w:pPr>
            <w:r w:rsidRPr="002B44C4">
              <w:t>Button</w:t>
            </w:r>
          </w:p>
        </w:tc>
        <w:tc>
          <w:tcPr>
            <w:tcW w:w="1044" w:type="dxa"/>
          </w:tcPr>
          <w:p w14:paraId="4E4D1608"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1A20EB6B" w14:textId="7C59D940" w:rsidR="008D5B48" w:rsidRPr="002B44C4" w:rsidRDefault="008D5B48" w:rsidP="008D5B48">
            <w:pPr>
              <w:keepLines/>
              <w:widowControl w:val="0"/>
              <w:pBdr>
                <w:top w:val="nil"/>
                <w:left w:val="nil"/>
                <w:bottom w:val="nil"/>
                <w:right w:val="nil"/>
                <w:between w:val="nil"/>
              </w:pBdr>
              <w:spacing w:before="60" w:after="60"/>
            </w:pPr>
            <w:r w:rsidRPr="002B44C4">
              <w:t>Cập nhật thông tin chi tiết hạng mục bảo hiểm, chu kỳ thu phí theo Số đơn bảo hiểm đã chọn vào màn hình lập báo cáo tổn thất</w:t>
            </w:r>
          </w:p>
          <w:p w14:paraId="2BB0C424" w14:textId="682947B8" w:rsidR="008D5B48" w:rsidRPr="002B44C4" w:rsidRDefault="008D5B48" w:rsidP="008D5B48">
            <w:pPr>
              <w:keepLines/>
              <w:widowControl w:val="0"/>
              <w:pBdr>
                <w:top w:val="nil"/>
                <w:left w:val="nil"/>
                <w:bottom w:val="nil"/>
                <w:right w:val="nil"/>
                <w:between w:val="nil"/>
              </w:pBdr>
              <w:spacing w:before="60" w:after="60"/>
            </w:pPr>
            <w:r w:rsidRPr="002B44C4">
              <w:t>Hệ thống đóng màn hình danh sách đơn bảo hiểm và đơn sửa đổi bổ sung liên quan, trở về màn hình báo cáo tổn thất</w:t>
            </w:r>
          </w:p>
        </w:tc>
      </w:tr>
      <w:tr w:rsidR="008D5B48" w:rsidRPr="002B44C4" w14:paraId="685CFEE4" w14:textId="77777777" w:rsidTr="00E34A49">
        <w:trPr>
          <w:gridAfter w:val="2"/>
          <w:wAfter w:w="17" w:type="dxa"/>
          <w:trHeight w:val="284"/>
          <w:jc w:val="center"/>
        </w:trPr>
        <w:tc>
          <w:tcPr>
            <w:tcW w:w="984" w:type="dxa"/>
            <w:shd w:val="clear" w:color="auto" w:fill="auto"/>
            <w:vAlign w:val="center"/>
          </w:tcPr>
          <w:p w14:paraId="0F2E008B" w14:textId="2732023A" w:rsidR="008D5B48" w:rsidRPr="002B44C4" w:rsidRDefault="008D5B48" w:rsidP="008D5B48">
            <w:pPr>
              <w:spacing w:before="60" w:after="60" w:line="360" w:lineRule="auto"/>
              <w:ind w:left="142"/>
              <w:rPr>
                <w:b/>
              </w:rPr>
            </w:pPr>
            <w:r w:rsidRPr="002B44C4">
              <w:rPr>
                <w:b/>
              </w:rPr>
              <w:t>5</w:t>
            </w:r>
          </w:p>
        </w:tc>
        <w:tc>
          <w:tcPr>
            <w:tcW w:w="1949" w:type="dxa"/>
          </w:tcPr>
          <w:p w14:paraId="72D78353" w14:textId="601B9147"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1CA13F9D" wp14:editId="7112364F">
                  <wp:extent cx="876190" cy="352381"/>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76190" cy="352381"/>
                          </a:xfrm>
                          <a:prstGeom prst="rect">
                            <a:avLst/>
                          </a:prstGeom>
                        </pic:spPr>
                      </pic:pic>
                    </a:graphicData>
                  </a:graphic>
                </wp:inline>
              </w:drawing>
            </w:r>
          </w:p>
        </w:tc>
        <w:tc>
          <w:tcPr>
            <w:tcW w:w="1418" w:type="dxa"/>
          </w:tcPr>
          <w:p w14:paraId="50D5F525" w14:textId="397C4F7F" w:rsidR="008D5B48" w:rsidRPr="002B44C4" w:rsidRDefault="008D5B48" w:rsidP="008D5B48">
            <w:pPr>
              <w:keepLines/>
              <w:widowControl w:val="0"/>
              <w:pBdr>
                <w:top w:val="nil"/>
                <w:left w:val="nil"/>
                <w:bottom w:val="nil"/>
                <w:right w:val="nil"/>
                <w:between w:val="nil"/>
              </w:pBdr>
              <w:spacing w:before="60" w:after="60"/>
            </w:pPr>
            <w:r w:rsidRPr="002B44C4">
              <w:t>Button</w:t>
            </w:r>
          </w:p>
        </w:tc>
        <w:tc>
          <w:tcPr>
            <w:tcW w:w="1044" w:type="dxa"/>
          </w:tcPr>
          <w:p w14:paraId="5376CB8F"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3B2A7F28" w14:textId="7E530F16" w:rsidR="008D5B48" w:rsidRPr="002B44C4" w:rsidRDefault="008D5B48" w:rsidP="008D5B48">
            <w:pPr>
              <w:keepLines/>
              <w:widowControl w:val="0"/>
              <w:pBdr>
                <w:top w:val="nil"/>
                <w:left w:val="nil"/>
                <w:bottom w:val="nil"/>
                <w:right w:val="nil"/>
                <w:between w:val="nil"/>
              </w:pBdr>
              <w:spacing w:before="60" w:after="60"/>
            </w:pPr>
            <w:r w:rsidRPr="002B44C4">
              <w:t>Đóng màn hình danh sách đơn bảo hiểm và đơn sửa đổi bổ sung liên quan, trở về màn hình báo cáo tổn thất</w:t>
            </w:r>
          </w:p>
        </w:tc>
      </w:tr>
    </w:tbl>
    <w:p w14:paraId="37FA0914" w14:textId="77777777" w:rsidR="00DF4118" w:rsidRPr="00DF4118" w:rsidRDefault="00DF4118" w:rsidP="00DF4118">
      <w:pPr>
        <w:pStyle w:val="ListParagraph"/>
      </w:pPr>
    </w:p>
    <w:p w14:paraId="265E6C64" w14:textId="57C42C89" w:rsidR="00694588" w:rsidRDefault="00694588">
      <w:pPr>
        <w:pStyle w:val="Heading6"/>
        <w:numPr>
          <w:ilvl w:val="4"/>
          <w:numId w:val="18"/>
        </w:numPr>
        <w:rPr>
          <w:rFonts w:ascii="Times New Roman" w:hAnsi="Times New Roman" w:cs="Times New Roman"/>
          <w:color w:val="auto"/>
        </w:rPr>
        <w:pPrChange w:id="329" w:author="Microsoft Office User" w:date="2022-09-15T12:23:00Z">
          <w:pPr>
            <w:pStyle w:val="Heading6"/>
            <w:numPr>
              <w:ilvl w:val="4"/>
              <w:numId w:val="1"/>
            </w:numPr>
            <w:ind w:left="2232" w:hanging="792"/>
          </w:pPr>
        </w:pPrChange>
      </w:pPr>
      <w:bookmarkStart w:id="330" w:name="_Toc113613679"/>
      <w:r>
        <w:rPr>
          <w:rFonts w:ascii="Times New Roman" w:hAnsi="Times New Roman" w:cs="Times New Roman"/>
          <w:color w:val="auto"/>
        </w:rPr>
        <w:t>Thêm mới/Cập nhật Đồng bảo hiểm</w:t>
      </w:r>
    </w:p>
    <w:p w14:paraId="0F7104D5" w14:textId="77777777" w:rsidR="00694588" w:rsidRPr="002B44C4" w:rsidRDefault="00694588">
      <w:pPr>
        <w:pStyle w:val="Heading7"/>
        <w:numPr>
          <w:ilvl w:val="5"/>
          <w:numId w:val="18"/>
        </w:numPr>
        <w:rPr>
          <w:rFonts w:cs="Times New Roman"/>
          <w:color w:val="auto"/>
        </w:rPr>
        <w:pPrChange w:id="331" w:author="Microsoft Office User" w:date="2022-09-15T12:38:00Z">
          <w:pPr>
            <w:pStyle w:val="Heading7"/>
            <w:numPr>
              <w:ilvl w:val="5"/>
              <w:numId w:val="1"/>
            </w:numPr>
            <w:ind w:left="2736" w:hanging="934"/>
          </w:pPr>
        </w:pPrChange>
      </w:pPr>
      <w:r w:rsidRPr="002B44C4">
        <w:rPr>
          <w:rFonts w:cs="Times New Roman"/>
          <w:color w:val="auto"/>
        </w:rPr>
        <w:t>Màn hình</w:t>
      </w:r>
    </w:p>
    <w:p w14:paraId="7DD3244F" w14:textId="77777777" w:rsidR="00694588" w:rsidRPr="002B44C4" w:rsidRDefault="00694588" w:rsidP="00694588"/>
    <w:p w14:paraId="2824EF19" w14:textId="58DE76B1" w:rsidR="00694588" w:rsidRPr="002B44C4" w:rsidRDefault="00694588" w:rsidP="00694588"/>
    <w:p w14:paraId="2FD67328" w14:textId="77777777" w:rsidR="00694588" w:rsidRPr="002B44C4" w:rsidRDefault="00694588" w:rsidP="00694588">
      <w:pPr>
        <w:jc w:val="center"/>
        <w:rPr>
          <w:i/>
        </w:rPr>
      </w:pPr>
      <w:r w:rsidRPr="002B44C4">
        <w:rPr>
          <w:noProof/>
        </w:rPr>
        <w:lastRenderedPageBreak/>
        <w:drawing>
          <wp:inline distT="0" distB="0" distL="0" distR="0" wp14:anchorId="54140C97" wp14:editId="485ECB02">
            <wp:extent cx="5731510" cy="4394835"/>
            <wp:effectExtent l="19050" t="19050" r="21590" b="2476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394835"/>
                    </a:xfrm>
                    <a:prstGeom prst="rect">
                      <a:avLst/>
                    </a:prstGeom>
                    <a:ln>
                      <a:solidFill>
                        <a:schemeClr val="accent1"/>
                      </a:solidFill>
                    </a:ln>
                  </pic:spPr>
                </pic:pic>
              </a:graphicData>
            </a:graphic>
          </wp:inline>
        </w:drawing>
      </w:r>
    </w:p>
    <w:p w14:paraId="510C967E" w14:textId="77777777" w:rsidR="00694588" w:rsidRPr="002B44C4" w:rsidRDefault="00694588" w:rsidP="00694588">
      <w:pPr>
        <w:jc w:val="center"/>
        <w:rPr>
          <w:i/>
        </w:rPr>
      </w:pPr>
      <w:r w:rsidRPr="002B44C4">
        <w:rPr>
          <w:i/>
        </w:rPr>
        <w:t>Màn hình thêm mới đồng bảo hiểm</w:t>
      </w:r>
    </w:p>
    <w:p w14:paraId="6AF63082" w14:textId="77777777" w:rsidR="00694588" w:rsidRPr="002B44C4" w:rsidRDefault="00694588" w:rsidP="00694588">
      <w:pPr>
        <w:jc w:val="center"/>
        <w:rPr>
          <w:i/>
        </w:rPr>
      </w:pPr>
      <w:r w:rsidRPr="002B44C4">
        <w:rPr>
          <w:noProof/>
        </w:rPr>
        <w:lastRenderedPageBreak/>
        <w:drawing>
          <wp:inline distT="0" distB="0" distL="0" distR="0" wp14:anchorId="03B12EF2" wp14:editId="1B573826">
            <wp:extent cx="4523809" cy="5561905"/>
            <wp:effectExtent l="19050" t="19050" r="10160" b="203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23809" cy="5561905"/>
                    </a:xfrm>
                    <a:prstGeom prst="rect">
                      <a:avLst/>
                    </a:prstGeom>
                    <a:ln>
                      <a:solidFill>
                        <a:schemeClr val="accent1"/>
                      </a:solidFill>
                    </a:ln>
                  </pic:spPr>
                </pic:pic>
              </a:graphicData>
            </a:graphic>
          </wp:inline>
        </w:drawing>
      </w:r>
    </w:p>
    <w:p w14:paraId="01AFCD63" w14:textId="77777777" w:rsidR="00694588" w:rsidRPr="002B44C4" w:rsidRDefault="00694588" w:rsidP="00694588">
      <w:pPr>
        <w:jc w:val="center"/>
        <w:rPr>
          <w:i/>
        </w:rPr>
      </w:pPr>
      <w:r w:rsidRPr="002B44C4">
        <w:rPr>
          <w:i/>
        </w:rPr>
        <w:t>Màn hình chỉnh sửa thông tin đồng bảo hiểm</w:t>
      </w:r>
    </w:p>
    <w:p w14:paraId="506700A4" w14:textId="77777777" w:rsidR="00694588" w:rsidRPr="002B44C4" w:rsidRDefault="00694588" w:rsidP="00694588">
      <w:pPr>
        <w:jc w:val="center"/>
        <w:rPr>
          <w:i/>
        </w:rPr>
      </w:pPr>
    </w:p>
    <w:p w14:paraId="3ABE2EDB" w14:textId="77777777" w:rsidR="00694588" w:rsidRPr="002B44C4" w:rsidRDefault="00694588" w:rsidP="00694588">
      <w:pPr>
        <w:jc w:val="center"/>
        <w:rPr>
          <w:i/>
        </w:rPr>
      </w:pPr>
    </w:p>
    <w:p w14:paraId="2D186346" w14:textId="77777777" w:rsidR="00694588" w:rsidRDefault="00694588">
      <w:pPr>
        <w:pStyle w:val="Heading7"/>
        <w:numPr>
          <w:ilvl w:val="5"/>
          <w:numId w:val="18"/>
        </w:numPr>
        <w:rPr>
          <w:rFonts w:cs="Times New Roman"/>
          <w:color w:val="auto"/>
        </w:rPr>
        <w:pPrChange w:id="332" w:author="Microsoft Office User" w:date="2022-09-15T12:38:00Z">
          <w:pPr>
            <w:pStyle w:val="Heading7"/>
            <w:numPr>
              <w:ilvl w:val="5"/>
              <w:numId w:val="1"/>
            </w:numPr>
            <w:ind w:left="2736" w:hanging="934"/>
          </w:pPr>
        </w:pPrChange>
      </w:pPr>
      <w:r w:rsidRPr="002B44C4">
        <w:rPr>
          <w:rFonts w:cs="Times New Roman"/>
          <w:color w:val="auto"/>
        </w:rPr>
        <w:t>Mô tả màn hình</w:t>
      </w:r>
    </w:p>
    <w:p w14:paraId="1BA5347F" w14:textId="77777777" w:rsidR="00694588" w:rsidRPr="00AC69AE" w:rsidRDefault="00694588" w:rsidP="00694588"/>
    <w:p w14:paraId="6AA57C93" w14:textId="149DB853" w:rsidR="00694588" w:rsidRDefault="00694588" w:rsidP="00694588">
      <w:pPr>
        <w:pStyle w:val="ListParagraph"/>
        <w:numPr>
          <w:ilvl w:val="0"/>
          <w:numId w:val="6"/>
        </w:numPr>
      </w:pPr>
      <w:r>
        <w:t>Màn hình thêm mới Đồng bảo hiểm</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94588" w:rsidRPr="002B44C4" w14:paraId="094712B1" w14:textId="77777777" w:rsidTr="00E34A49">
        <w:trPr>
          <w:trHeight w:val="284"/>
          <w:jc w:val="center"/>
        </w:trPr>
        <w:tc>
          <w:tcPr>
            <w:tcW w:w="986" w:type="dxa"/>
            <w:shd w:val="clear" w:color="auto" w:fill="D9D9D9" w:themeFill="background1" w:themeFillShade="D9"/>
            <w:vAlign w:val="center"/>
          </w:tcPr>
          <w:p w14:paraId="69A90DE8"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15877CD0"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21" w:type="dxa"/>
            <w:shd w:val="clear" w:color="auto" w:fill="D9D9D9" w:themeFill="background1" w:themeFillShade="D9"/>
          </w:tcPr>
          <w:p w14:paraId="09CBF0E3"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6" w:type="dxa"/>
            <w:shd w:val="clear" w:color="auto" w:fill="D9D9D9" w:themeFill="background1" w:themeFillShade="D9"/>
          </w:tcPr>
          <w:p w14:paraId="6FE4E63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9" w:type="dxa"/>
            <w:gridSpan w:val="2"/>
            <w:shd w:val="clear" w:color="auto" w:fill="D9D9D9" w:themeFill="background1" w:themeFillShade="D9"/>
          </w:tcPr>
          <w:p w14:paraId="3B60BD33"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694588" w:rsidRPr="002B44C4" w14:paraId="0D3915CC"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A4B685"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77FAB1D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Tên nhà đồng</w:t>
            </w:r>
          </w:p>
        </w:tc>
        <w:tc>
          <w:tcPr>
            <w:tcW w:w="1421" w:type="dxa"/>
            <w:tcBorders>
              <w:top w:val="single" w:sz="4" w:space="0" w:color="000000"/>
              <w:left w:val="single" w:sz="4" w:space="0" w:color="000000"/>
              <w:bottom w:val="single" w:sz="4" w:space="0" w:color="000000"/>
              <w:right w:val="single" w:sz="4" w:space="0" w:color="000000"/>
            </w:tcBorders>
          </w:tcPr>
          <w:p w14:paraId="6785F87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Listbox</w:t>
            </w:r>
          </w:p>
        </w:tc>
        <w:tc>
          <w:tcPr>
            <w:tcW w:w="1046" w:type="dxa"/>
            <w:tcBorders>
              <w:top w:val="single" w:sz="4" w:space="0" w:color="000000"/>
              <w:left w:val="single" w:sz="4" w:space="0" w:color="000000"/>
              <w:bottom w:val="single" w:sz="4" w:space="0" w:color="000000"/>
              <w:right w:val="single" w:sz="4" w:space="0" w:color="000000"/>
            </w:tcBorders>
          </w:tcPr>
          <w:p w14:paraId="199A129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46C84CD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Chọn thông tin tên nhà đồng bảo hiểm từ danh sách</w:t>
            </w:r>
          </w:p>
        </w:tc>
      </w:tr>
      <w:tr w:rsidR="00694588" w:rsidRPr="002B44C4" w14:paraId="7968C191"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05FB57"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1A88165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Vai trò</w:t>
            </w:r>
          </w:p>
        </w:tc>
        <w:tc>
          <w:tcPr>
            <w:tcW w:w="1421" w:type="dxa"/>
            <w:tcBorders>
              <w:top w:val="single" w:sz="4" w:space="0" w:color="000000"/>
              <w:left w:val="single" w:sz="4" w:space="0" w:color="000000"/>
              <w:bottom w:val="single" w:sz="4" w:space="0" w:color="000000"/>
              <w:right w:val="single" w:sz="4" w:space="0" w:color="000000"/>
            </w:tcBorders>
          </w:tcPr>
          <w:p w14:paraId="71CDEA5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03A4B4B3"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60B4F272"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vai trò nhà đồng bảo hiểm</w:t>
            </w:r>
          </w:p>
          <w:p w14:paraId="18C5DAD4"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250 ký tự</w:t>
            </w:r>
          </w:p>
        </w:tc>
      </w:tr>
      <w:tr w:rsidR="00694588" w:rsidRPr="002B44C4" w14:paraId="601B3E41" w14:textId="77777777" w:rsidTr="00E34A49">
        <w:trPr>
          <w:gridAfter w:val="1"/>
          <w:wAfter w:w="10" w:type="dxa"/>
          <w:trHeight w:val="284"/>
          <w:jc w:val="center"/>
        </w:trPr>
        <w:tc>
          <w:tcPr>
            <w:tcW w:w="984" w:type="dxa"/>
            <w:shd w:val="clear" w:color="auto" w:fill="auto"/>
            <w:vAlign w:val="center"/>
          </w:tcPr>
          <w:p w14:paraId="42D6CD9D" w14:textId="77777777" w:rsidR="00694588" w:rsidRPr="002B44C4" w:rsidRDefault="00694588" w:rsidP="00694588">
            <w:pPr>
              <w:spacing w:before="60" w:after="60" w:line="360" w:lineRule="auto"/>
              <w:ind w:left="142"/>
              <w:rPr>
                <w:b/>
              </w:rPr>
            </w:pPr>
            <w:r w:rsidRPr="002B44C4">
              <w:rPr>
                <w:b/>
              </w:rPr>
              <w:lastRenderedPageBreak/>
              <w:t>3</w:t>
            </w:r>
          </w:p>
        </w:tc>
        <w:tc>
          <w:tcPr>
            <w:tcW w:w="8530" w:type="dxa"/>
            <w:gridSpan w:val="4"/>
          </w:tcPr>
          <w:p w14:paraId="459AD647" w14:textId="77777777" w:rsidR="00694588" w:rsidRPr="002B44C4" w:rsidRDefault="00694588" w:rsidP="00694588">
            <w:pPr>
              <w:keepLines/>
              <w:widowControl w:val="0"/>
              <w:pBdr>
                <w:top w:val="nil"/>
                <w:left w:val="nil"/>
                <w:bottom w:val="nil"/>
                <w:right w:val="nil"/>
                <w:between w:val="nil"/>
              </w:pBdr>
              <w:spacing w:before="60" w:after="60"/>
            </w:pPr>
            <w:r w:rsidRPr="002B44C4">
              <w:rPr>
                <w:b/>
              </w:rPr>
              <w:t>Thông tin liên hệ</w:t>
            </w:r>
          </w:p>
        </w:tc>
      </w:tr>
      <w:tr w:rsidR="00694588" w:rsidRPr="002B44C4" w14:paraId="29B7B401" w14:textId="77777777" w:rsidTr="00E34A49">
        <w:trPr>
          <w:gridAfter w:val="1"/>
          <w:wAfter w:w="17" w:type="dxa"/>
          <w:trHeight w:val="284"/>
          <w:jc w:val="center"/>
        </w:trPr>
        <w:tc>
          <w:tcPr>
            <w:tcW w:w="984" w:type="dxa"/>
            <w:shd w:val="clear" w:color="auto" w:fill="auto"/>
            <w:vAlign w:val="center"/>
          </w:tcPr>
          <w:p w14:paraId="10302300" w14:textId="77777777" w:rsidR="00694588" w:rsidRPr="002B44C4" w:rsidRDefault="00694588" w:rsidP="00694588">
            <w:pPr>
              <w:spacing w:before="60" w:after="60" w:line="360" w:lineRule="auto"/>
              <w:ind w:left="142"/>
              <w:rPr>
                <w:b/>
              </w:rPr>
            </w:pPr>
            <w:r w:rsidRPr="002B44C4">
              <w:rPr>
                <w:b/>
              </w:rPr>
              <w:t>3.1</w:t>
            </w:r>
          </w:p>
        </w:tc>
        <w:tc>
          <w:tcPr>
            <w:tcW w:w="1949" w:type="dxa"/>
          </w:tcPr>
          <w:p w14:paraId="21BB733F" w14:textId="77777777" w:rsidR="00694588" w:rsidRPr="002B44C4" w:rsidRDefault="00694588" w:rsidP="00694588">
            <w:pPr>
              <w:keepLines/>
              <w:widowControl w:val="0"/>
              <w:pBdr>
                <w:top w:val="nil"/>
                <w:left w:val="nil"/>
                <w:bottom w:val="nil"/>
                <w:right w:val="nil"/>
                <w:between w:val="nil"/>
              </w:pBdr>
              <w:spacing w:before="60" w:after="60"/>
            </w:pPr>
            <w:r w:rsidRPr="002B44C4">
              <w:t>Liên hệ</w:t>
            </w:r>
          </w:p>
        </w:tc>
        <w:tc>
          <w:tcPr>
            <w:tcW w:w="1418" w:type="dxa"/>
          </w:tcPr>
          <w:p w14:paraId="2F40ECDD"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68CB9DDE"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667447B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liên hệ của nhà đồng bảo hiểm</w:t>
            </w:r>
          </w:p>
          <w:p w14:paraId="15EFC07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250 ký tự</w:t>
            </w:r>
          </w:p>
        </w:tc>
      </w:tr>
      <w:tr w:rsidR="00694588" w:rsidRPr="002B44C4" w14:paraId="493D849E" w14:textId="77777777" w:rsidTr="00E34A49">
        <w:trPr>
          <w:gridAfter w:val="1"/>
          <w:wAfter w:w="17" w:type="dxa"/>
          <w:trHeight w:val="284"/>
          <w:jc w:val="center"/>
        </w:trPr>
        <w:tc>
          <w:tcPr>
            <w:tcW w:w="984" w:type="dxa"/>
            <w:shd w:val="clear" w:color="auto" w:fill="auto"/>
            <w:vAlign w:val="center"/>
          </w:tcPr>
          <w:p w14:paraId="0781603C" w14:textId="77777777" w:rsidR="00694588" w:rsidRPr="002B44C4" w:rsidRDefault="00694588" w:rsidP="00694588">
            <w:pPr>
              <w:spacing w:before="60" w:after="60" w:line="360" w:lineRule="auto"/>
              <w:ind w:left="142"/>
              <w:rPr>
                <w:b/>
              </w:rPr>
            </w:pPr>
            <w:r w:rsidRPr="002B44C4">
              <w:rPr>
                <w:b/>
              </w:rPr>
              <w:t>3.2</w:t>
            </w:r>
          </w:p>
        </w:tc>
        <w:tc>
          <w:tcPr>
            <w:tcW w:w="1949" w:type="dxa"/>
          </w:tcPr>
          <w:p w14:paraId="0955976C" w14:textId="77777777" w:rsidR="00694588" w:rsidRPr="002B44C4" w:rsidRDefault="00694588" w:rsidP="00694588">
            <w:pPr>
              <w:keepLines/>
              <w:widowControl w:val="0"/>
              <w:pBdr>
                <w:top w:val="nil"/>
                <w:left w:val="nil"/>
                <w:bottom w:val="nil"/>
                <w:right w:val="nil"/>
                <w:between w:val="nil"/>
              </w:pBdr>
              <w:spacing w:before="60" w:after="60"/>
            </w:pPr>
            <w:r w:rsidRPr="002B44C4">
              <w:t>Số điện thoại</w:t>
            </w:r>
          </w:p>
        </w:tc>
        <w:tc>
          <w:tcPr>
            <w:tcW w:w="1418" w:type="dxa"/>
          </w:tcPr>
          <w:p w14:paraId="339EB17F"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6A0C35DE"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17B7297"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số điện thoại của người liên hệ nhà đồng bảo hiểm</w:t>
            </w:r>
          </w:p>
          <w:p w14:paraId="27E80F1B"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Chỉ cho phép số</w:t>
            </w:r>
          </w:p>
          <w:p w14:paraId="0C984937"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2E434664" w14:textId="77777777" w:rsidTr="00E34A49">
        <w:trPr>
          <w:gridAfter w:val="1"/>
          <w:wAfter w:w="17" w:type="dxa"/>
          <w:trHeight w:val="284"/>
          <w:jc w:val="center"/>
        </w:trPr>
        <w:tc>
          <w:tcPr>
            <w:tcW w:w="984" w:type="dxa"/>
            <w:shd w:val="clear" w:color="auto" w:fill="auto"/>
            <w:vAlign w:val="center"/>
          </w:tcPr>
          <w:p w14:paraId="58157FBB" w14:textId="77777777" w:rsidR="00694588" w:rsidRPr="002B44C4" w:rsidRDefault="00694588" w:rsidP="00694588">
            <w:pPr>
              <w:spacing w:before="60" w:after="60" w:line="360" w:lineRule="auto"/>
              <w:ind w:left="142"/>
              <w:rPr>
                <w:b/>
              </w:rPr>
            </w:pPr>
            <w:r w:rsidRPr="002B44C4">
              <w:rPr>
                <w:b/>
              </w:rPr>
              <w:t>3.3</w:t>
            </w:r>
          </w:p>
        </w:tc>
        <w:tc>
          <w:tcPr>
            <w:tcW w:w="1949" w:type="dxa"/>
          </w:tcPr>
          <w:p w14:paraId="4BD21D12" w14:textId="77777777" w:rsidR="00694588" w:rsidRPr="002B44C4" w:rsidRDefault="00694588" w:rsidP="00694588">
            <w:pPr>
              <w:keepLines/>
              <w:widowControl w:val="0"/>
              <w:pBdr>
                <w:top w:val="nil"/>
                <w:left w:val="nil"/>
                <w:bottom w:val="nil"/>
                <w:right w:val="nil"/>
                <w:between w:val="nil"/>
              </w:pBdr>
              <w:spacing w:before="60" w:after="60"/>
            </w:pPr>
            <w:r w:rsidRPr="002B44C4">
              <w:t>Email</w:t>
            </w:r>
          </w:p>
        </w:tc>
        <w:tc>
          <w:tcPr>
            <w:tcW w:w="1418" w:type="dxa"/>
          </w:tcPr>
          <w:p w14:paraId="56B22A35"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0C0A17F6"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A45F0A3"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Email của người liên hệ nhà đồng bảo hiểm</w:t>
            </w:r>
          </w:p>
          <w:p w14:paraId="682D86D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Định danh email:</w:t>
            </w:r>
          </w:p>
          <w:p w14:paraId="359BAA9F" w14:textId="77777777" w:rsidR="00694588" w:rsidRPr="002B44C4" w:rsidRDefault="00694588" w:rsidP="00694588">
            <w:pPr>
              <w:keepLines/>
              <w:widowControl w:val="0"/>
              <w:pBdr>
                <w:top w:val="nil"/>
                <w:left w:val="nil"/>
                <w:bottom w:val="nil"/>
                <w:right w:val="nil"/>
                <w:between w:val="nil"/>
              </w:pBdr>
              <w:spacing w:before="60" w:after="60"/>
              <w:ind w:left="526"/>
            </w:pPr>
            <w:r w:rsidRPr="002B44C4">
              <w:t>+ Bắt buộc phải có đuôi @</w:t>
            </w:r>
          </w:p>
          <w:p w14:paraId="2FED638A" w14:textId="77777777" w:rsidR="00694588" w:rsidRDefault="00694588" w:rsidP="00694588">
            <w:pPr>
              <w:keepLines/>
              <w:widowControl w:val="0"/>
              <w:pBdr>
                <w:top w:val="nil"/>
                <w:left w:val="nil"/>
                <w:bottom w:val="nil"/>
                <w:right w:val="nil"/>
                <w:between w:val="nil"/>
              </w:pBdr>
              <w:spacing w:before="60" w:after="60"/>
              <w:ind w:left="526"/>
            </w:pPr>
            <w:r w:rsidRPr="002B44C4">
              <w:t>+ Chỉ được phép sử dụng các chữ cái (a-z)(A-Z), số (0-9) và dấu (.)</w:t>
            </w:r>
          </w:p>
          <w:p w14:paraId="41106D7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08A55ED4" w14:textId="77777777" w:rsidTr="00E34A49">
        <w:trPr>
          <w:gridAfter w:val="1"/>
          <w:wAfter w:w="17" w:type="dxa"/>
          <w:trHeight w:val="284"/>
          <w:jc w:val="center"/>
        </w:trPr>
        <w:tc>
          <w:tcPr>
            <w:tcW w:w="984" w:type="dxa"/>
            <w:shd w:val="clear" w:color="auto" w:fill="auto"/>
            <w:vAlign w:val="center"/>
          </w:tcPr>
          <w:p w14:paraId="65F048F6" w14:textId="77777777" w:rsidR="00694588" w:rsidRPr="002B44C4" w:rsidRDefault="00694588" w:rsidP="00694588">
            <w:pPr>
              <w:spacing w:before="60" w:after="60" w:line="360" w:lineRule="auto"/>
              <w:ind w:left="142"/>
              <w:rPr>
                <w:b/>
              </w:rPr>
            </w:pPr>
            <w:r w:rsidRPr="002B44C4">
              <w:rPr>
                <w:b/>
              </w:rPr>
              <w:t>3.4</w:t>
            </w:r>
          </w:p>
        </w:tc>
        <w:tc>
          <w:tcPr>
            <w:tcW w:w="1949" w:type="dxa"/>
          </w:tcPr>
          <w:p w14:paraId="4E2BEF04"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66D30602" wp14:editId="489A7456">
                  <wp:extent cx="895238" cy="285714"/>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95238" cy="285714"/>
                          </a:xfrm>
                          <a:prstGeom prst="rect">
                            <a:avLst/>
                          </a:prstGeom>
                        </pic:spPr>
                      </pic:pic>
                    </a:graphicData>
                  </a:graphic>
                </wp:inline>
              </w:drawing>
            </w:r>
          </w:p>
        </w:tc>
        <w:tc>
          <w:tcPr>
            <w:tcW w:w="1418" w:type="dxa"/>
          </w:tcPr>
          <w:p w14:paraId="067D4AA4" w14:textId="77777777" w:rsidR="00694588" w:rsidRPr="002B44C4" w:rsidRDefault="00694588" w:rsidP="00694588">
            <w:pPr>
              <w:keepLines/>
              <w:widowControl w:val="0"/>
              <w:pBdr>
                <w:top w:val="nil"/>
                <w:left w:val="nil"/>
                <w:bottom w:val="nil"/>
                <w:right w:val="nil"/>
                <w:between w:val="nil"/>
              </w:pBdr>
              <w:spacing w:before="60" w:after="60"/>
            </w:pPr>
          </w:p>
        </w:tc>
        <w:tc>
          <w:tcPr>
            <w:tcW w:w="1044" w:type="dxa"/>
          </w:tcPr>
          <w:p w14:paraId="0FA5356C"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4FFF1A6B" w14:textId="77777777" w:rsidR="00694588" w:rsidRPr="002B44C4" w:rsidRDefault="00694588" w:rsidP="00694588">
            <w:pPr>
              <w:keepLines/>
              <w:widowControl w:val="0"/>
              <w:pBdr>
                <w:top w:val="nil"/>
                <w:left w:val="nil"/>
                <w:bottom w:val="nil"/>
                <w:right w:val="nil"/>
                <w:between w:val="nil"/>
              </w:pBdr>
              <w:spacing w:before="60" w:after="60"/>
            </w:pPr>
            <w:r w:rsidRPr="002B44C4">
              <w:t>Thêm thông tin người liên hệ của nhà đồng bảo hiểm</w:t>
            </w:r>
          </w:p>
        </w:tc>
      </w:tr>
      <w:tr w:rsidR="00694588" w:rsidRPr="002B44C4" w14:paraId="33C1C998" w14:textId="77777777" w:rsidTr="00E34A49">
        <w:trPr>
          <w:gridAfter w:val="1"/>
          <w:wAfter w:w="17" w:type="dxa"/>
          <w:trHeight w:val="284"/>
          <w:jc w:val="center"/>
        </w:trPr>
        <w:tc>
          <w:tcPr>
            <w:tcW w:w="984" w:type="dxa"/>
            <w:shd w:val="clear" w:color="auto" w:fill="auto"/>
            <w:vAlign w:val="center"/>
          </w:tcPr>
          <w:p w14:paraId="4B33AA54" w14:textId="77777777" w:rsidR="00694588" w:rsidRPr="002B44C4" w:rsidRDefault="00694588" w:rsidP="00694588">
            <w:pPr>
              <w:spacing w:before="60" w:after="60" w:line="360" w:lineRule="auto"/>
              <w:ind w:left="142"/>
              <w:rPr>
                <w:b/>
              </w:rPr>
            </w:pPr>
            <w:r w:rsidRPr="002B44C4">
              <w:rPr>
                <w:b/>
              </w:rPr>
              <w:t>4</w:t>
            </w:r>
          </w:p>
        </w:tc>
        <w:tc>
          <w:tcPr>
            <w:tcW w:w="1949" w:type="dxa"/>
          </w:tcPr>
          <w:p w14:paraId="181A4504" w14:textId="77777777" w:rsidR="00694588" w:rsidRPr="002B44C4" w:rsidRDefault="00694588" w:rsidP="00694588">
            <w:pPr>
              <w:keepLines/>
              <w:widowControl w:val="0"/>
              <w:pBdr>
                <w:top w:val="nil"/>
                <w:left w:val="nil"/>
                <w:bottom w:val="nil"/>
                <w:right w:val="nil"/>
                <w:between w:val="nil"/>
              </w:pBdr>
              <w:spacing w:before="60" w:after="60"/>
            </w:pPr>
            <w:r w:rsidRPr="002B44C4">
              <w:t>Tỷ lệ đồng</w:t>
            </w:r>
          </w:p>
        </w:tc>
        <w:tc>
          <w:tcPr>
            <w:tcW w:w="1418" w:type="dxa"/>
          </w:tcPr>
          <w:p w14:paraId="42D65E87" w14:textId="77777777" w:rsidR="00694588" w:rsidRPr="002B44C4" w:rsidRDefault="00694588" w:rsidP="00694588">
            <w:pPr>
              <w:keepLines/>
              <w:widowControl w:val="0"/>
              <w:pBdr>
                <w:top w:val="nil"/>
                <w:left w:val="nil"/>
                <w:bottom w:val="nil"/>
                <w:right w:val="nil"/>
                <w:between w:val="nil"/>
              </w:pBdr>
              <w:spacing w:before="60" w:after="60"/>
            </w:pPr>
            <w:r w:rsidRPr="002B44C4">
              <w:t>Number</w:t>
            </w:r>
          </w:p>
        </w:tc>
        <w:tc>
          <w:tcPr>
            <w:tcW w:w="1044" w:type="dxa"/>
          </w:tcPr>
          <w:p w14:paraId="34F54419"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404251D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tỷ lệ đóng của nhà đồng bảo hiểm</w:t>
            </w:r>
          </w:p>
          <w:p w14:paraId="4B4B82DF"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Chỉ cho phép nhập số nguyên dương và số thập phân</w:t>
            </w:r>
          </w:p>
          <w:p w14:paraId="2AE87AF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 ký tự</w:t>
            </w:r>
          </w:p>
        </w:tc>
      </w:tr>
      <w:tr w:rsidR="00694588" w:rsidRPr="002B44C4" w14:paraId="2235CE0A" w14:textId="77777777" w:rsidTr="00E34A49">
        <w:trPr>
          <w:gridAfter w:val="1"/>
          <w:wAfter w:w="17" w:type="dxa"/>
          <w:trHeight w:val="284"/>
          <w:jc w:val="center"/>
        </w:trPr>
        <w:tc>
          <w:tcPr>
            <w:tcW w:w="984" w:type="dxa"/>
            <w:shd w:val="clear" w:color="auto" w:fill="auto"/>
            <w:vAlign w:val="center"/>
          </w:tcPr>
          <w:p w14:paraId="2C5F95BA" w14:textId="77777777" w:rsidR="00694588" w:rsidRPr="002B44C4" w:rsidRDefault="00694588" w:rsidP="00694588">
            <w:pPr>
              <w:spacing w:before="60" w:after="60" w:line="360" w:lineRule="auto"/>
              <w:ind w:left="142"/>
              <w:rPr>
                <w:b/>
              </w:rPr>
            </w:pPr>
            <w:r w:rsidRPr="002B44C4">
              <w:rPr>
                <w:b/>
              </w:rPr>
              <w:t>5</w:t>
            </w:r>
          </w:p>
        </w:tc>
        <w:tc>
          <w:tcPr>
            <w:tcW w:w="1949" w:type="dxa"/>
          </w:tcPr>
          <w:p w14:paraId="69FFBB50" w14:textId="77777777" w:rsidR="00694588" w:rsidRPr="002B44C4" w:rsidRDefault="00694588" w:rsidP="00694588">
            <w:pPr>
              <w:keepLines/>
              <w:widowControl w:val="0"/>
              <w:pBdr>
                <w:top w:val="nil"/>
                <w:left w:val="nil"/>
                <w:bottom w:val="nil"/>
                <w:right w:val="nil"/>
                <w:between w:val="nil"/>
              </w:pBdr>
              <w:spacing w:before="60" w:after="60"/>
            </w:pPr>
            <w:r w:rsidRPr="002B44C4">
              <w:t>Mô tả</w:t>
            </w:r>
          </w:p>
        </w:tc>
        <w:tc>
          <w:tcPr>
            <w:tcW w:w="1418" w:type="dxa"/>
          </w:tcPr>
          <w:p w14:paraId="12C1D57D"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3127E5B1"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62A38380"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mô tả thông tin nhà đồng bảo hiểm</w:t>
            </w:r>
          </w:p>
          <w:p w14:paraId="35F8BB4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694588" w:rsidRPr="002B44C4" w14:paraId="6954E9CF" w14:textId="77777777" w:rsidTr="00E34A49">
        <w:trPr>
          <w:gridAfter w:val="1"/>
          <w:wAfter w:w="17" w:type="dxa"/>
          <w:trHeight w:val="284"/>
          <w:jc w:val="center"/>
        </w:trPr>
        <w:tc>
          <w:tcPr>
            <w:tcW w:w="984" w:type="dxa"/>
            <w:shd w:val="clear" w:color="auto" w:fill="auto"/>
            <w:vAlign w:val="center"/>
          </w:tcPr>
          <w:p w14:paraId="052E2C67" w14:textId="77777777" w:rsidR="00694588" w:rsidRPr="002B44C4" w:rsidRDefault="00694588" w:rsidP="00694588">
            <w:pPr>
              <w:spacing w:before="60" w:after="60" w:line="360" w:lineRule="auto"/>
              <w:ind w:left="142"/>
              <w:rPr>
                <w:b/>
              </w:rPr>
            </w:pPr>
            <w:r w:rsidRPr="002B44C4">
              <w:rPr>
                <w:b/>
              </w:rPr>
              <w:t>6</w:t>
            </w:r>
          </w:p>
        </w:tc>
        <w:tc>
          <w:tcPr>
            <w:tcW w:w="1949" w:type="dxa"/>
          </w:tcPr>
          <w:p w14:paraId="576A2BEE"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686DD983" wp14:editId="593E615D">
                  <wp:extent cx="781050" cy="294302"/>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95446" cy="299726"/>
                          </a:xfrm>
                          <a:prstGeom prst="rect">
                            <a:avLst/>
                          </a:prstGeom>
                        </pic:spPr>
                      </pic:pic>
                    </a:graphicData>
                  </a:graphic>
                </wp:inline>
              </w:drawing>
            </w:r>
          </w:p>
        </w:tc>
        <w:tc>
          <w:tcPr>
            <w:tcW w:w="1418" w:type="dxa"/>
          </w:tcPr>
          <w:p w14:paraId="1F24325D"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4AACD8A6"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6400415A" w14:textId="77777777" w:rsidR="00694588" w:rsidRPr="002B44C4" w:rsidRDefault="00694588" w:rsidP="00694588">
            <w:pPr>
              <w:keepLines/>
              <w:widowControl w:val="0"/>
              <w:pBdr>
                <w:top w:val="nil"/>
                <w:left w:val="nil"/>
                <w:bottom w:val="nil"/>
                <w:right w:val="nil"/>
                <w:between w:val="nil"/>
              </w:pBdr>
              <w:spacing w:before="60" w:after="60"/>
            </w:pPr>
            <w:r w:rsidRPr="002B44C4">
              <w:t>Lưu thông tin cập nhật đồng bảo hiểm</w:t>
            </w:r>
          </w:p>
          <w:p w14:paraId="78D80CDB" w14:textId="77777777" w:rsidR="00694588" w:rsidRPr="002B44C4" w:rsidRDefault="00694588" w:rsidP="00694588">
            <w:pPr>
              <w:keepLines/>
              <w:widowControl w:val="0"/>
              <w:pBdr>
                <w:top w:val="nil"/>
                <w:left w:val="nil"/>
                <w:bottom w:val="nil"/>
                <w:right w:val="nil"/>
                <w:between w:val="nil"/>
              </w:pBdr>
              <w:spacing w:before="60" w:after="60"/>
            </w:pPr>
            <w:r w:rsidRPr="002B44C4">
              <w:t>Hệ thống:</w:t>
            </w:r>
          </w:p>
          <w:p w14:paraId="137234BB"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Hiển thị thông báo lỗi nếu thông tin nhập vào không hợp lệ hoặc không nhập thông tin các trường bắt buộc</w:t>
            </w:r>
          </w:p>
          <w:p w14:paraId="1F5DB77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Thông báo thành công nếu các thông tin đưa vào hợp lệ. Đóng màn hình đồng thời cập nhật lại màn hình Báo cáo tổn thất với các thông tin đã cập nhật</w:t>
            </w:r>
          </w:p>
        </w:tc>
      </w:tr>
      <w:tr w:rsidR="00694588" w:rsidRPr="002B44C4" w14:paraId="5F008F42" w14:textId="77777777" w:rsidTr="00E34A49">
        <w:trPr>
          <w:gridAfter w:val="1"/>
          <w:wAfter w:w="17" w:type="dxa"/>
          <w:trHeight w:val="284"/>
          <w:jc w:val="center"/>
        </w:trPr>
        <w:tc>
          <w:tcPr>
            <w:tcW w:w="984" w:type="dxa"/>
            <w:shd w:val="clear" w:color="auto" w:fill="auto"/>
            <w:vAlign w:val="center"/>
          </w:tcPr>
          <w:p w14:paraId="799A9B43" w14:textId="77777777" w:rsidR="00694588" w:rsidRPr="002B44C4" w:rsidRDefault="00694588" w:rsidP="00694588">
            <w:pPr>
              <w:spacing w:before="60" w:after="60" w:line="360" w:lineRule="auto"/>
              <w:ind w:left="142"/>
              <w:rPr>
                <w:b/>
              </w:rPr>
            </w:pPr>
            <w:r w:rsidRPr="002B44C4">
              <w:rPr>
                <w:b/>
              </w:rPr>
              <w:t>7</w:t>
            </w:r>
          </w:p>
        </w:tc>
        <w:tc>
          <w:tcPr>
            <w:tcW w:w="1949" w:type="dxa"/>
          </w:tcPr>
          <w:p w14:paraId="3B435D37"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492A0068" wp14:editId="6B5E6487">
                  <wp:extent cx="819150" cy="308658"/>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35023" cy="314639"/>
                          </a:xfrm>
                          <a:prstGeom prst="rect">
                            <a:avLst/>
                          </a:prstGeom>
                        </pic:spPr>
                      </pic:pic>
                    </a:graphicData>
                  </a:graphic>
                </wp:inline>
              </w:drawing>
            </w:r>
          </w:p>
        </w:tc>
        <w:tc>
          <w:tcPr>
            <w:tcW w:w="1418" w:type="dxa"/>
          </w:tcPr>
          <w:p w14:paraId="225BD4D5"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3800BEA7"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0F9EED41" w14:textId="77777777" w:rsidR="00694588" w:rsidRPr="002B44C4" w:rsidRDefault="00694588" w:rsidP="00694588">
            <w:pPr>
              <w:keepLines/>
              <w:widowControl w:val="0"/>
              <w:pBdr>
                <w:top w:val="nil"/>
                <w:left w:val="nil"/>
                <w:bottom w:val="nil"/>
                <w:right w:val="nil"/>
                <w:between w:val="nil"/>
              </w:pBdr>
              <w:spacing w:before="60" w:after="60"/>
            </w:pPr>
            <w:r w:rsidRPr="002B44C4">
              <w:t>Đóng màn hình thêm mới thông tin đồng bảo hiểm, hiển thị màn hình thông tin Báo cáo tổn thất</w:t>
            </w:r>
          </w:p>
        </w:tc>
      </w:tr>
    </w:tbl>
    <w:p w14:paraId="3384BD1B" w14:textId="77777777" w:rsidR="00694588" w:rsidRPr="00DF4118" w:rsidRDefault="00694588" w:rsidP="00694588">
      <w:pPr>
        <w:pStyle w:val="ListParagraph"/>
      </w:pPr>
    </w:p>
    <w:p w14:paraId="06577E64" w14:textId="77777777" w:rsidR="00694588" w:rsidRDefault="00694588" w:rsidP="00694588">
      <w:pPr>
        <w:pStyle w:val="ListParagraph"/>
        <w:numPr>
          <w:ilvl w:val="0"/>
          <w:numId w:val="6"/>
        </w:numPr>
      </w:pPr>
      <w:r>
        <w:t>Màn hình sửa thông tin đồng bảo hiểm</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94588" w:rsidRPr="002B44C4" w14:paraId="7DF3B4AD" w14:textId="77777777" w:rsidTr="00E34A49">
        <w:trPr>
          <w:trHeight w:val="284"/>
          <w:jc w:val="center"/>
        </w:trPr>
        <w:tc>
          <w:tcPr>
            <w:tcW w:w="986" w:type="dxa"/>
            <w:shd w:val="clear" w:color="auto" w:fill="D9D9D9" w:themeFill="background1" w:themeFillShade="D9"/>
            <w:vAlign w:val="center"/>
          </w:tcPr>
          <w:p w14:paraId="6598840A"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270E58F0"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 xml:space="preserve">Trường thông </w:t>
            </w:r>
            <w:r w:rsidRPr="00E34A49">
              <w:rPr>
                <w:b/>
              </w:rPr>
              <w:lastRenderedPageBreak/>
              <w:t>tin</w:t>
            </w:r>
          </w:p>
        </w:tc>
        <w:tc>
          <w:tcPr>
            <w:tcW w:w="1421" w:type="dxa"/>
            <w:shd w:val="clear" w:color="auto" w:fill="D9D9D9" w:themeFill="background1" w:themeFillShade="D9"/>
          </w:tcPr>
          <w:p w14:paraId="6C76B8D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lastRenderedPageBreak/>
              <w:t>Định dạng</w:t>
            </w:r>
          </w:p>
        </w:tc>
        <w:tc>
          <w:tcPr>
            <w:tcW w:w="1046" w:type="dxa"/>
            <w:shd w:val="clear" w:color="auto" w:fill="D9D9D9" w:themeFill="background1" w:themeFillShade="D9"/>
          </w:tcPr>
          <w:p w14:paraId="219DFF2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 xml:space="preserve">Bắt </w:t>
            </w:r>
            <w:r w:rsidRPr="00E34A49">
              <w:rPr>
                <w:b/>
              </w:rPr>
              <w:lastRenderedPageBreak/>
              <w:t>buộc</w:t>
            </w:r>
          </w:p>
        </w:tc>
        <w:tc>
          <w:tcPr>
            <w:tcW w:w="4119" w:type="dxa"/>
            <w:gridSpan w:val="2"/>
            <w:shd w:val="clear" w:color="auto" w:fill="D9D9D9" w:themeFill="background1" w:themeFillShade="D9"/>
          </w:tcPr>
          <w:p w14:paraId="45523623"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lastRenderedPageBreak/>
              <w:t>Mô tả nội dung</w:t>
            </w:r>
          </w:p>
        </w:tc>
      </w:tr>
      <w:tr w:rsidR="00694588" w:rsidRPr="002B44C4" w14:paraId="7E562F7D"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75A7F" w14:textId="77777777" w:rsidR="00694588" w:rsidRPr="002B44C4" w:rsidRDefault="00694588" w:rsidP="00694588">
            <w:pPr>
              <w:spacing w:before="60" w:after="60" w:line="360" w:lineRule="auto"/>
              <w:ind w:left="142"/>
              <w:rPr>
                <w:b/>
              </w:rPr>
            </w:pPr>
            <w:r w:rsidRPr="002B44C4">
              <w:rPr>
                <w:b/>
              </w:rPr>
              <w:lastRenderedPageBreak/>
              <w:t>1</w:t>
            </w:r>
          </w:p>
        </w:tc>
        <w:tc>
          <w:tcPr>
            <w:tcW w:w="1952" w:type="dxa"/>
            <w:tcBorders>
              <w:top w:val="single" w:sz="4" w:space="0" w:color="000000"/>
              <w:left w:val="single" w:sz="4" w:space="0" w:color="000000"/>
              <w:bottom w:val="single" w:sz="4" w:space="0" w:color="000000"/>
              <w:right w:val="single" w:sz="4" w:space="0" w:color="000000"/>
            </w:tcBorders>
          </w:tcPr>
          <w:p w14:paraId="5D07612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Tên nhà đồng</w:t>
            </w:r>
          </w:p>
        </w:tc>
        <w:tc>
          <w:tcPr>
            <w:tcW w:w="1421" w:type="dxa"/>
            <w:tcBorders>
              <w:top w:val="single" w:sz="4" w:space="0" w:color="000000"/>
              <w:left w:val="single" w:sz="4" w:space="0" w:color="000000"/>
              <w:bottom w:val="single" w:sz="4" w:space="0" w:color="000000"/>
              <w:right w:val="single" w:sz="4" w:space="0" w:color="000000"/>
            </w:tcBorders>
          </w:tcPr>
          <w:p w14:paraId="7F27C72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Listbox</w:t>
            </w:r>
          </w:p>
        </w:tc>
        <w:tc>
          <w:tcPr>
            <w:tcW w:w="1046" w:type="dxa"/>
            <w:tcBorders>
              <w:top w:val="single" w:sz="4" w:space="0" w:color="000000"/>
              <w:left w:val="single" w:sz="4" w:space="0" w:color="000000"/>
              <w:bottom w:val="single" w:sz="4" w:space="0" w:color="000000"/>
              <w:right w:val="single" w:sz="4" w:space="0" w:color="000000"/>
            </w:tcBorders>
          </w:tcPr>
          <w:p w14:paraId="3410DC4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05E0061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tên nhà đồng bảo hiểm và cho phép sửa</w:t>
            </w:r>
          </w:p>
        </w:tc>
      </w:tr>
      <w:tr w:rsidR="00694588" w:rsidRPr="002B44C4" w14:paraId="76177014"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8C2C6"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0D05033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Vai trò</w:t>
            </w:r>
          </w:p>
        </w:tc>
        <w:tc>
          <w:tcPr>
            <w:tcW w:w="1421" w:type="dxa"/>
            <w:tcBorders>
              <w:top w:val="single" w:sz="4" w:space="0" w:color="000000"/>
              <w:left w:val="single" w:sz="4" w:space="0" w:color="000000"/>
              <w:bottom w:val="single" w:sz="4" w:space="0" w:color="000000"/>
              <w:right w:val="single" w:sz="4" w:space="0" w:color="000000"/>
            </w:tcBorders>
          </w:tcPr>
          <w:p w14:paraId="1459344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3D37D68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222D8BC7"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vai trò nhà đồng bảo hiểm và cho phép sửa</w:t>
            </w:r>
          </w:p>
          <w:p w14:paraId="48581481"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250 ký tự</w:t>
            </w:r>
          </w:p>
        </w:tc>
      </w:tr>
      <w:tr w:rsidR="00694588" w:rsidRPr="002B44C4" w14:paraId="7D2F01F6" w14:textId="77777777" w:rsidTr="00E34A49">
        <w:trPr>
          <w:gridAfter w:val="1"/>
          <w:wAfter w:w="10" w:type="dxa"/>
          <w:trHeight w:val="284"/>
          <w:jc w:val="center"/>
        </w:trPr>
        <w:tc>
          <w:tcPr>
            <w:tcW w:w="984" w:type="dxa"/>
            <w:shd w:val="clear" w:color="auto" w:fill="auto"/>
            <w:vAlign w:val="center"/>
          </w:tcPr>
          <w:p w14:paraId="7C339996" w14:textId="77777777" w:rsidR="00694588" w:rsidRPr="002B44C4" w:rsidRDefault="00694588" w:rsidP="00694588">
            <w:pPr>
              <w:spacing w:before="60" w:after="60" w:line="360" w:lineRule="auto"/>
              <w:ind w:left="142"/>
              <w:rPr>
                <w:b/>
              </w:rPr>
            </w:pPr>
            <w:r w:rsidRPr="002B44C4">
              <w:rPr>
                <w:b/>
              </w:rPr>
              <w:t>3</w:t>
            </w:r>
          </w:p>
        </w:tc>
        <w:tc>
          <w:tcPr>
            <w:tcW w:w="8530" w:type="dxa"/>
            <w:gridSpan w:val="4"/>
          </w:tcPr>
          <w:p w14:paraId="6298061A" w14:textId="77777777" w:rsidR="00694588" w:rsidRPr="002B44C4" w:rsidRDefault="00694588" w:rsidP="00694588">
            <w:pPr>
              <w:keepLines/>
              <w:widowControl w:val="0"/>
              <w:pBdr>
                <w:top w:val="nil"/>
                <w:left w:val="nil"/>
                <w:bottom w:val="nil"/>
                <w:right w:val="nil"/>
                <w:between w:val="nil"/>
              </w:pBdr>
              <w:spacing w:before="60" w:after="60"/>
            </w:pPr>
            <w:r w:rsidRPr="002B44C4">
              <w:rPr>
                <w:b/>
              </w:rPr>
              <w:t>Thông tin liên hệ</w:t>
            </w:r>
          </w:p>
        </w:tc>
      </w:tr>
      <w:tr w:rsidR="00694588" w:rsidRPr="002B44C4" w14:paraId="5B7C89DF" w14:textId="77777777" w:rsidTr="00E34A49">
        <w:trPr>
          <w:gridAfter w:val="1"/>
          <w:wAfter w:w="17" w:type="dxa"/>
          <w:trHeight w:val="284"/>
          <w:jc w:val="center"/>
        </w:trPr>
        <w:tc>
          <w:tcPr>
            <w:tcW w:w="984" w:type="dxa"/>
            <w:shd w:val="clear" w:color="auto" w:fill="auto"/>
            <w:vAlign w:val="center"/>
          </w:tcPr>
          <w:p w14:paraId="0F6B3780" w14:textId="77777777" w:rsidR="00694588" w:rsidRPr="002B44C4" w:rsidRDefault="00694588" w:rsidP="00694588">
            <w:pPr>
              <w:spacing w:before="60" w:after="60" w:line="360" w:lineRule="auto"/>
              <w:ind w:left="142"/>
              <w:rPr>
                <w:b/>
              </w:rPr>
            </w:pPr>
            <w:r w:rsidRPr="002B44C4">
              <w:rPr>
                <w:b/>
              </w:rPr>
              <w:t>3.1</w:t>
            </w:r>
          </w:p>
        </w:tc>
        <w:tc>
          <w:tcPr>
            <w:tcW w:w="1949" w:type="dxa"/>
          </w:tcPr>
          <w:p w14:paraId="1F3CEA2A" w14:textId="77777777" w:rsidR="00694588" w:rsidRPr="002B44C4" w:rsidRDefault="00694588" w:rsidP="00694588">
            <w:pPr>
              <w:keepLines/>
              <w:widowControl w:val="0"/>
              <w:pBdr>
                <w:top w:val="nil"/>
                <w:left w:val="nil"/>
                <w:bottom w:val="nil"/>
                <w:right w:val="nil"/>
                <w:between w:val="nil"/>
              </w:pBdr>
              <w:spacing w:before="60" w:after="60"/>
              <w:rPr>
                <w:b/>
              </w:rPr>
            </w:pPr>
            <w:r w:rsidRPr="002B44C4">
              <w:t>Liên hệ</w:t>
            </w:r>
          </w:p>
        </w:tc>
        <w:tc>
          <w:tcPr>
            <w:tcW w:w="1418" w:type="dxa"/>
          </w:tcPr>
          <w:p w14:paraId="7EF01DBA"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5CB16BEB"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1D86003F"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liên hệ của nhà đồng bảo hiểm và cho phép sửa</w:t>
            </w:r>
          </w:p>
          <w:p w14:paraId="38C43D9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250 ký tự</w:t>
            </w:r>
          </w:p>
        </w:tc>
      </w:tr>
      <w:tr w:rsidR="00694588" w:rsidRPr="002B44C4" w14:paraId="19B39CC9" w14:textId="77777777" w:rsidTr="00E34A49">
        <w:trPr>
          <w:gridAfter w:val="1"/>
          <w:wAfter w:w="17" w:type="dxa"/>
          <w:trHeight w:val="284"/>
          <w:jc w:val="center"/>
        </w:trPr>
        <w:tc>
          <w:tcPr>
            <w:tcW w:w="984" w:type="dxa"/>
            <w:shd w:val="clear" w:color="auto" w:fill="auto"/>
            <w:vAlign w:val="center"/>
          </w:tcPr>
          <w:p w14:paraId="53C2280C" w14:textId="77777777" w:rsidR="00694588" w:rsidRPr="002B44C4" w:rsidRDefault="00694588" w:rsidP="00694588">
            <w:pPr>
              <w:spacing w:before="60" w:after="60" w:line="360" w:lineRule="auto"/>
              <w:ind w:left="142"/>
              <w:rPr>
                <w:b/>
              </w:rPr>
            </w:pPr>
            <w:r w:rsidRPr="002B44C4">
              <w:rPr>
                <w:b/>
              </w:rPr>
              <w:t>3.2</w:t>
            </w:r>
          </w:p>
        </w:tc>
        <w:tc>
          <w:tcPr>
            <w:tcW w:w="1949" w:type="dxa"/>
          </w:tcPr>
          <w:p w14:paraId="5A872DBF" w14:textId="77777777" w:rsidR="00694588" w:rsidRPr="002B44C4" w:rsidRDefault="00694588" w:rsidP="00694588">
            <w:pPr>
              <w:keepLines/>
              <w:widowControl w:val="0"/>
              <w:pBdr>
                <w:top w:val="nil"/>
                <w:left w:val="nil"/>
                <w:bottom w:val="nil"/>
                <w:right w:val="nil"/>
                <w:between w:val="nil"/>
              </w:pBdr>
              <w:spacing w:before="60" w:after="60"/>
            </w:pPr>
            <w:r w:rsidRPr="002B44C4">
              <w:t>Số điện thoại</w:t>
            </w:r>
          </w:p>
        </w:tc>
        <w:tc>
          <w:tcPr>
            <w:tcW w:w="1418" w:type="dxa"/>
          </w:tcPr>
          <w:p w14:paraId="0EF2ECFA"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1879FE93"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1B281962"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số điện thoại của người liên hệ nhà đồng bảo hiểm và cho phép sửa</w:t>
            </w:r>
          </w:p>
          <w:p w14:paraId="6C627F1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3B49B9C7" w14:textId="77777777" w:rsidTr="00E34A49">
        <w:trPr>
          <w:gridAfter w:val="1"/>
          <w:wAfter w:w="17" w:type="dxa"/>
          <w:trHeight w:val="284"/>
          <w:jc w:val="center"/>
        </w:trPr>
        <w:tc>
          <w:tcPr>
            <w:tcW w:w="984" w:type="dxa"/>
            <w:shd w:val="clear" w:color="auto" w:fill="auto"/>
            <w:vAlign w:val="center"/>
          </w:tcPr>
          <w:p w14:paraId="1A927A4D" w14:textId="77777777" w:rsidR="00694588" w:rsidRPr="002B44C4" w:rsidRDefault="00694588" w:rsidP="00694588">
            <w:pPr>
              <w:spacing w:before="60" w:after="60" w:line="360" w:lineRule="auto"/>
              <w:ind w:left="142"/>
              <w:rPr>
                <w:b/>
              </w:rPr>
            </w:pPr>
            <w:r w:rsidRPr="002B44C4">
              <w:rPr>
                <w:b/>
              </w:rPr>
              <w:t>3.3</w:t>
            </w:r>
          </w:p>
        </w:tc>
        <w:tc>
          <w:tcPr>
            <w:tcW w:w="1949" w:type="dxa"/>
          </w:tcPr>
          <w:p w14:paraId="006AA70E" w14:textId="77777777" w:rsidR="00694588" w:rsidRPr="002B44C4" w:rsidRDefault="00694588" w:rsidP="00694588">
            <w:pPr>
              <w:keepLines/>
              <w:widowControl w:val="0"/>
              <w:pBdr>
                <w:top w:val="nil"/>
                <w:left w:val="nil"/>
                <w:bottom w:val="nil"/>
                <w:right w:val="nil"/>
                <w:between w:val="nil"/>
              </w:pBdr>
              <w:spacing w:before="60" w:after="60"/>
            </w:pPr>
            <w:r w:rsidRPr="002B44C4">
              <w:t>Email</w:t>
            </w:r>
          </w:p>
        </w:tc>
        <w:tc>
          <w:tcPr>
            <w:tcW w:w="1418" w:type="dxa"/>
          </w:tcPr>
          <w:p w14:paraId="169777B7"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4BD860BA"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47039C38"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Email của người liên hệ nhà đồng bảo hiểm và cho phép sửa</w:t>
            </w:r>
          </w:p>
          <w:p w14:paraId="708CEE0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Định danh email:</w:t>
            </w:r>
          </w:p>
          <w:p w14:paraId="69937826" w14:textId="77777777" w:rsidR="00694588" w:rsidRPr="002B44C4" w:rsidRDefault="00694588" w:rsidP="00694588">
            <w:pPr>
              <w:pStyle w:val="ListParagraph"/>
              <w:keepLines/>
              <w:widowControl w:val="0"/>
              <w:pBdr>
                <w:top w:val="nil"/>
                <w:left w:val="nil"/>
                <w:bottom w:val="nil"/>
                <w:right w:val="nil"/>
                <w:between w:val="nil"/>
              </w:pBdr>
              <w:spacing w:before="60" w:after="60"/>
              <w:ind w:left="526"/>
            </w:pPr>
            <w:r>
              <w:t xml:space="preserve">+ </w:t>
            </w:r>
            <w:r w:rsidRPr="002B44C4">
              <w:t>Bắt buộc phải có đuôi @</w:t>
            </w:r>
          </w:p>
          <w:p w14:paraId="59753746" w14:textId="77777777" w:rsidR="00694588" w:rsidRDefault="00694588" w:rsidP="00694588">
            <w:pPr>
              <w:keepLines/>
              <w:widowControl w:val="0"/>
              <w:pBdr>
                <w:top w:val="nil"/>
                <w:left w:val="nil"/>
                <w:bottom w:val="nil"/>
                <w:right w:val="nil"/>
                <w:between w:val="nil"/>
              </w:pBdr>
              <w:spacing w:before="60" w:after="60"/>
              <w:ind w:left="526"/>
            </w:pPr>
            <w:r>
              <w:t xml:space="preserve">+ </w:t>
            </w:r>
            <w:r w:rsidRPr="002B44C4">
              <w:t>Chỉ được phép sử dụng các chữ cái (a-z)(A-Z), số (0-9) và dấu (.)</w:t>
            </w:r>
          </w:p>
          <w:p w14:paraId="00D660BC"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4B5A4DC1" w14:textId="77777777" w:rsidTr="00E34A49">
        <w:trPr>
          <w:gridAfter w:val="1"/>
          <w:wAfter w:w="17" w:type="dxa"/>
          <w:trHeight w:val="284"/>
          <w:jc w:val="center"/>
        </w:trPr>
        <w:tc>
          <w:tcPr>
            <w:tcW w:w="984" w:type="dxa"/>
            <w:shd w:val="clear" w:color="auto" w:fill="auto"/>
            <w:vAlign w:val="center"/>
          </w:tcPr>
          <w:p w14:paraId="1668EAF4" w14:textId="77777777" w:rsidR="00694588" w:rsidRPr="002B44C4" w:rsidRDefault="00694588" w:rsidP="00694588">
            <w:pPr>
              <w:spacing w:before="60" w:after="60" w:line="360" w:lineRule="auto"/>
              <w:ind w:left="142"/>
              <w:rPr>
                <w:b/>
              </w:rPr>
            </w:pPr>
            <w:r w:rsidRPr="002B44C4">
              <w:rPr>
                <w:b/>
              </w:rPr>
              <w:t>3.4</w:t>
            </w:r>
          </w:p>
        </w:tc>
        <w:tc>
          <w:tcPr>
            <w:tcW w:w="1949" w:type="dxa"/>
          </w:tcPr>
          <w:p w14:paraId="520A418C"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1F438B93" wp14:editId="7D4E5C0B">
                  <wp:extent cx="895238" cy="285714"/>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95238" cy="285714"/>
                          </a:xfrm>
                          <a:prstGeom prst="rect">
                            <a:avLst/>
                          </a:prstGeom>
                        </pic:spPr>
                      </pic:pic>
                    </a:graphicData>
                  </a:graphic>
                </wp:inline>
              </w:drawing>
            </w:r>
          </w:p>
        </w:tc>
        <w:tc>
          <w:tcPr>
            <w:tcW w:w="1418" w:type="dxa"/>
          </w:tcPr>
          <w:p w14:paraId="6E816675"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75448518"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60B2EDD1" w14:textId="77777777" w:rsidR="00694588" w:rsidRPr="002B44C4" w:rsidRDefault="00694588" w:rsidP="00694588">
            <w:pPr>
              <w:keepLines/>
              <w:widowControl w:val="0"/>
              <w:pBdr>
                <w:top w:val="nil"/>
                <w:left w:val="nil"/>
                <w:bottom w:val="nil"/>
                <w:right w:val="nil"/>
                <w:between w:val="nil"/>
              </w:pBdr>
              <w:spacing w:before="60" w:after="60"/>
            </w:pPr>
            <w:r w:rsidRPr="002B44C4">
              <w:t>Thêm thông tin liên hệ</w:t>
            </w:r>
          </w:p>
        </w:tc>
      </w:tr>
      <w:tr w:rsidR="00694588" w:rsidRPr="002B44C4" w14:paraId="13188194" w14:textId="77777777" w:rsidTr="00E34A49">
        <w:trPr>
          <w:gridAfter w:val="1"/>
          <w:wAfter w:w="17" w:type="dxa"/>
          <w:trHeight w:val="284"/>
          <w:jc w:val="center"/>
        </w:trPr>
        <w:tc>
          <w:tcPr>
            <w:tcW w:w="984" w:type="dxa"/>
            <w:shd w:val="clear" w:color="auto" w:fill="auto"/>
            <w:vAlign w:val="center"/>
          </w:tcPr>
          <w:p w14:paraId="6265D55B" w14:textId="77777777" w:rsidR="00694588" w:rsidRPr="002B44C4" w:rsidRDefault="00694588" w:rsidP="00694588">
            <w:pPr>
              <w:spacing w:before="60" w:after="60" w:line="360" w:lineRule="auto"/>
              <w:ind w:left="142"/>
              <w:rPr>
                <w:b/>
              </w:rPr>
            </w:pPr>
          </w:p>
        </w:tc>
        <w:tc>
          <w:tcPr>
            <w:tcW w:w="1949" w:type="dxa"/>
          </w:tcPr>
          <w:p w14:paraId="77B6E1A4"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422E0370" wp14:editId="7A46B9D3">
                  <wp:extent cx="247650" cy="261407"/>
                  <wp:effectExtent l="0" t="0" r="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397" cy="265362"/>
                          </a:xfrm>
                          <a:prstGeom prst="rect">
                            <a:avLst/>
                          </a:prstGeom>
                        </pic:spPr>
                      </pic:pic>
                    </a:graphicData>
                  </a:graphic>
                </wp:inline>
              </w:drawing>
            </w:r>
          </w:p>
        </w:tc>
        <w:tc>
          <w:tcPr>
            <w:tcW w:w="1418" w:type="dxa"/>
          </w:tcPr>
          <w:p w14:paraId="3DFB4BC3" w14:textId="77777777" w:rsidR="00694588" w:rsidRPr="002B44C4" w:rsidRDefault="00694588" w:rsidP="00694588">
            <w:pPr>
              <w:keepLines/>
              <w:widowControl w:val="0"/>
              <w:pBdr>
                <w:top w:val="nil"/>
                <w:left w:val="nil"/>
                <w:bottom w:val="nil"/>
                <w:right w:val="nil"/>
                <w:between w:val="nil"/>
              </w:pBdr>
              <w:spacing w:before="60" w:after="60"/>
            </w:pPr>
            <w:r w:rsidRPr="002B44C4">
              <w:t>Icon</w:t>
            </w:r>
          </w:p>
        </w:tc>
        <w:tc>
          <w:tcPr>
            <w:tcW w:w="1044" w:type="dxa"/>
          </w:tcPr>
          <w:p w14:paraId="6C9642FE"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5B94EB3B" w14:textId="77777777" w:rsidR="00694588" w:rsidRPr="002B44C4" w:rsidRDefault="00694588" w:rsidP="00694588">
            <w:pPr>
              <w:keepLines/>
              <w:widowControl w:val="0"/>
              <w:pBdr>
                <w:top w:val="nil"/>
                <w:left w:val="nil"/>
                <w:bottom w:val="nil"/>
                <w:right w:val="nil"/>
                <w:between w:val="nil"/>
              </w:pBdr>
              <w:spacing w:before="60" w:after="60"/>
            </w:pPr>
            <w:r w:rsidRPr="002B44C4">
              <w:t>Xóa thông tin liên hệ</w:t>
            </w:r>
          </w:p>
          <w:p w14:paraId="7B111211" w14:textId="77777777" w:rsidR="00694588" w:rsidRPr="002B44C4" w:rsidRDefault="00694588" w:rsidP="00694588">
            <w:pPr>
              <w:keepLines/>
              <w:widowControl w:val="0"/>
              <w:pBdr>
                <w:top w:val="nil"/>
                <w:left w:val="nil"/>
                <w:bottom w:val="nil"/>
                <w:right w:val="nil"/>
                <w:between w:val="nil"/>
              </w:pBdr>
              <w:spacing w:before="60" w:after="60"/>
            </w:pPr>
            <w:r w:rsidRPr="002B44C4">
              <w:t>Hệ thống hiển thị màn hình xác nhận xóa:</w:t>
            </w:r>
          </w:p>
          <w:p w14:paraId="58EF1BFF" w14:textId="77777777" w:rsidR="00694588" w:rsidRPr="002B44C4" w:rsidRDefault="00694588" w:rsidP="00694588">
            <w:pPr>
              <w:keepLines/>
              <w:widowControl w:val="0"/>
              <w:pBdr>
                <w:top w:val="nil"/>
                <w:left w:val="nil"/>
                <w:bottom w:val="nil"/>
                <w:right w:val="nil"/>
                <w:between w:val="nil"/>
              </w:pBdr>
              <w:spacing w:before="60" w:after="60"/>
            </w:pPr>
            <w:r w:rsidRPr="002B44C4">
              <w:t>+ Có: xóa thông tin liên hệ của nhà đồng, đồng thời đưa ra thông báo xóa thành công</w:t>
            </w:r>
          </w:p>
          <w:p w14:paraId="6811EF5C" w14:textId="77777777" w:rsidR="00694588" w:rsidRPr="002B44C4" w:rsidRDefault="00694588" w:rsidP="00694588">
            <w:pPr>
              <w:keepLines/>
              <w:widowControl w:val="0"/>
              <w:pBdr>
                <w:top w:val="nil"/>
                <w:left w:val="nil"/>
                <w:bottom w:val="nil"/>
                <w:right w:val="nil"/>
                <w:between w:val="nil"/>
              </w:pBdr>
              <w:spacing w:before="60" w:after="60"/>
            </w:pPr>
            <w:r w:rsidRPr="002B44C4">
              <w:t>+ Không: đóng màn hình xác nhận xóa</w:t>
            </w:r>
          </w:p>
        </w:tc>
      </w:tr>
      <w:tr w:rsidR="00694588" w:rsidRPr="002B44C4" w14:paraId="1D7BDD7F" w14:textId="77777777" w:rsidTr="00E34A49">
        <w:trPr>
          <w:gridAfter w:val="1"/>
          <w:wAfter w:w="17" w:type="dxa"/>
          <w:trHeight w:val="284"/>
          <w:jc w:val="center"/>
        </w:trPr>
        <w:tc>
          <w:tcPr>
            <w:tcW w:w="984" w:type="dxa"/>
            <w:shd w:val="clear" w:color="auto" w:fill="auto"/>
            <w:vAlign w:val="center"/>
          </w:tcPr>
          <w:p w14:paraId="2E2FC67C" w14:textId="77777777" w:rsidR="00694588" w:rsidRPr="002B44C4" w:rsidRDefault="00694588" w:rsidP="00694588">
            <w:pPr>
              <w:spacing w:before="60" w:after="60" w:line="360" w:lineRule="auto"/>
              <w:ind w:left="142"/>
              <w:rPr>
                <w:b/>
              </w:rPr>
            </w:pPr>
            <w:r w:rsidRPr="002B44C4">
              <w:rPr>
                <w:b/>
              </w:rPr>
              <w:t>4</w:t>
            </w:r>
          </w:p>
        </w:tc>
        <w:tc>
          <w:tcPr>
            <w:tcW w:w="1949" w:type="dxa"/>
          </w:tcPr>
          <w:p w14:paraId="79DE53F7" w14:textId="77777777" w:rsidR="00694588" w:rsidRPr="002B44C4" w:rsidRDefault="00694588" w:rsidP="00694588">
            <w:pPr>
              <w:keepLines/>
              <w:widowControl w:val="0"/>
              <w:pBdr>
                <w:top w:val="nil"/>
                <w:left w:val="nil"/>
                <w:bottom w:val="nil"/>
                <w:right w:val="nil"/>
                <w:between w:val="nil"/>
              </w:pBdr>
              <w:spacing w:before="60" w:after="60"/>
            </w:pPr>
            <w:r w:rsidRPr="002B44C4">
              <w:t>Tỷ lệ đồng</w:t>
            </w:r>
          </w:p>
        </w:tc>
        <w:tc>
          <w:tcPr>
            <w:tcW w:w="1418" w:type="dxa"/>
          </w:tcPr>
          <w:p w14:paraId="61483186" w14:textId="77777777" w:rsidR="00694588" w:rsidRPr="002B44C4" w:rsidRDefault="00694588" w:rsidP="00694588">
            <w:pPr>
              <w:keepLines/>
              <w:widowControl w:val="0"/>
              <w:pBdr>
                <w:top w:val="nil"/>
                <w:left w:val="nil"/>
                <w:bottom w:val="nil"/>
                <w:right w:val="nil"/>
                <w:between w:val="nil"/>
              </w:pBdr>
              <w:spacing w:before="60" w:after="60"/>
            </w:pPr>
            <w:r w:rsidRPr="002B44C4">
              <w:t>Number</w:t>
            </w:r>
          </w:p>
        </w:tc>
        <w:tc>
          <w:tcPr>
            <w:tcW w:w="1044" w:type="dxa"/>
          </w:tcPr>
          <w:p w14:paraId="29A0D931"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1AB8FBC7"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tỷ lệ đóng của nhà đồng bảo hiểm và cho phép sửa</w:t>
            </w:r>
          </w:p>
          <w:p w14:paraId="459FC601"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 ký tự</w:t>
            </w:r>
          </w:p>
        </w:tc>
      </w:tr>
      <w:tr w:rsidR="00694588" w:rsidRPr="002B44C4" w14:paraId="0EF521D3" w14:textId="77777777" w:rsidTr="00E34A49">
        <w:trPr>
          <w:gridAfter w:val="1"/>
          <w:wAfter w:w="17" w:type="dxa"/>
          <w:trHeight w:val="284"/>
          <w:jc w:val="center"/>
        </w:trPr>
        <w:tc>
          <w:tcPr>
            <w:tcW w:w="984" w:type="dxa"/>
            <w:shd w:val="clear" w:color="auto" w:fill="auto"/>
            <w:vAlign w:val="center"/>
          </w:tcPr>
          <w:p w14:paraId="33ED0F67" w14:textId="77777777" w:rsidR="00694588" w:rsidRPr="002B44C4" w:rsidRDefault="00694588" w:rsidP="00694588">
            <w:pPr>
              <w:spacing w:before="60" w:after="60" w:line="360" w:lineRule="auto"/>
              <w:ind w:left="142"/>
              <w:rPr>
                <w:b/>
              </w:rPr>
            </w:pPr>
            <w:r w:rsidRPr="002B44C4">
              <w:rPr>
                <w:b/>
              </w:rPr>
              <w:t>5</w:t>
            </w:r>
          </w:p>
        </w:tc>
        <w:tc>
          <w:tcPr>
            <w:tcW w:w="1949" w:type="dxa"/>
          </w:tcPr>
          <w:p w14:paraId="2874BA16" w14:textId="77777777" w:rsidR="00694588" w:rsidRPr="002B44C4" w:rsidRDefault="00694588" w:rsidP="00694588">
            <w:pPr>
              <w:keepLines/>
              <w:widowControl w:val="0"/>
              <w:pBdr>
                <w:top w:val="nil"/>
                <w:left w:val="nil"/>
                <w:bottom w:val="nil"/>
                <w:right w:val="nil"/>
                <w:between w:val="nil"/>
              </w:pBdr>
              <w:spacing w:before="60" w:after="60"/>
            </w:pPr>
            <w:r w:rsidRPr="002B44C4">
              <w:t>Mô tả</w:t>
            </w:r>
          </w:p>
        </w:tc>
        <w:tc>
          <w:tcPr>
            <w:tcW w:w="1418" w:type="dxa"/>
          </w:tcPr>
          <w:p w14:paraId="2113A567"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09BD17DE"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36496303"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mô tả thông tin nhà đồng bảo hiểm và cho phép sửa</w:t>
            </w:r>
          </w:p>
          <w:p w14:paraId="386828E1"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694588" w:rsidRPr="002B44C4" w14:paraId="22DE4E8B" w14:textId="77777777" w:rsidTr="00E34A49">
        <w:trPr>
          <w:gridAfter w:val="1"/>
          <w:wAfter w:w="17" w:type="dxa"/>
          <w:trHeight w:val="284"/>
          <w:jc w:val="center"/>
        </w:trPr>
        <w:tc>
          <w:tcPr>
            <w:tcW w:w="984" w:type="dxa"/>
            <w:shd w:val="clear" w:color="auto" w:fill="auto"/>
            <w:vAlign w:val="center"/>
          </w:tcPr>
          <w:p w14:paraId="6D1F4636" w14:textId="77777777" w:rsidR="00694588" w:rsidRPr="002B44C4" w:rsidRDefault="00694588" w:rsidP="00694588">
            <w:pPr>
              <w:spacing w:before="60" w:after="60" w:line="360" w:lineRule="auto"/>
              <w:ind w:left="142"/>
              <w:rPr>
                <w:b/>
              </w:rPr>
            </w:pPr>
            <w:r w:rsidRPr="002B44C4">
              <w:rPr>
                <w:b/>
              </w:rPr>
              <w:t>6</w:t>
            </w:r>
          </w:p>
        </w:tc>
        <w:tc>
          <w:tcPr>
            <w:tcW w:w="1949" w:type="dxa"/>
          </w:tcPr>
          <w:p w14:paraId="63D5660C"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0653C134" wp14:editId="56278A95">
                  <wp:extent cx="781050" cy="294302"/>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95446" cy="299726"/>
                          </a:xfrm>
                          <a:prstGeom prst="rect">
                            <a:avLst/>
                          </a:prstGeom>
                        </pic:spPr>
                      </pic:pic>
                    </a:graphicData>
                  </a:graphic>
                </wp:inline>
              </w:drawing>
            </w:r>
          </w:p>
        </w:tc>
        <w:tc>
          <w:tcPr>
            <w:tcW w:w="1418" w:type="dxa"/>
          </w:tcPr>
          <w:p w14:paraId="0CB8D1E0"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295826FD"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35DC7C9F" w14:textId="77777777" w:rsidR="00694588" w:rsidRPr="002B44C4" w:rsidRDefault="00694588" w:rsidP="00694588">
            <w:pPr>
              <w:keepLines/>
              <w:widowControl w:val="0"/>
              <w:pBdr>
                <w:top w:val="nil"/>
                <w:left w:val="nil"/>
                <w:bottom w:val="nil"/>
                <w:right w:val="nil"/>
                <w:between w:val="nil"/>
              </w:pBdr>
              <w:spacing w:before="60" w:after="60"/>
            </w:pPr>
            <w:r w:rsidRPr="002B44C4">
              <w:t>Lưu thông tin cập nhật đồng bảo hiểm</w:t>
            </w:r>
          </w:p>
          <w:p w14:paraId="66A5A8E4" w14:textId="77777777" w:rsidR="00694588" w:rsidRPr="002B44C4" w:rsidRDefault="00694588" w:rsidP="00694588">
            <w:pPr>
              <w:keepLines/>
              <w:widowControl w:val="0"/>
              <w:pBdr>
                <w:top w:val="nil"/>
                <w:left w:val="nil"/>
                <w:bottom w:val="nil"/>
                <w:right w:val="nil"/>
                <w:between w:val="nil"/>
              </w:pBdr>
              <w:spacing w:before="60" w:after="60"/>
            </w:pPr>
            <w:r w:rsidRPr="002B44C4">
              <w:t>Hệ thống kiểm tra các trường thông tin bắt buộc nhập:</w:t>
            </w:r>
          </w:p>
          <w:p w14:paraId="7C4D1774"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 xml:space="preserve">Hiển thị thông báo lỗi nếu thông </w:t>
            </w:r>
            <w:r w:rsidRPr="002B44C4">
              <w:lastRenderedPageBreak/>
              <w:t>tin nhập vào không hợp lệ hoặc không nhập thông tin các trường bắt buộc</w:t>
            </w:r>
          </w:p>
          <w:p w14:paraId="3489BB2C"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Thông báo thành công nếu các thông tin đưa vào hợp lệ. Đóng màn hình sửa đồng thời cập nhật lại màn hình Báo cáo tổn thất với các thông tin đã cập nhật</w:t>
            </w:r>
          </w:p>
        </w:tc>
      </w:tr>
      <w:tr w:rsidR="00694588" w:rsidRPr="002B44C4" w14:paraId="640DC729" w14:textId="77777777" w:rsidTr="00E34A49">
        <w:trPr>
          <w:gridAfter w:val="1"/>
          <w:wAfter w:w="17" w:type="dxa"/>
          <w:trHeight w:val="284"/>
          <w:jc w:val="center"/>
        </w:trPr>
        <w:tc>
          <w:tcPr>
            <w:tcW w:w="984" w:type="dxa"/>
            <w:shd w:val="clear" w:color="auto" w:fill="auto"/>
            <w:vAlign w:val="center"/>
          </w:tcPr>
          <w:p w14:paraId="4577EFE1" w14:textId="77777777" w:rsidR="00694588" w:rsidRPr="002B44C4" w:rsidRDefault="00694588" w:rsidP="00694588">
            <w:pPr>
              <w:spacing w:before="60" w:after="60" w:line="360" w:lineRule="auto"/>
              <w:ind w:left="142"/>
              <w:rPr>
                <w:b/>
              </w:rPr>
            </w:pPr>
            <w:r w:rsidRPr="002B44C4">
              <w:rPr>
                <w:b/>
              </w:rPr>
              <w:lastRenderedPageBreak/>
              <w:t>7</w:t>
            </w:r>
          </w:p>
        </w:tc>
        <w:tc>
          <w:tcPr>
            <w:tcW w:w="1949" w:type="dxa"/>
          </w:tcPr>
          <w:p w14:paraId="253A6C39"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45FC53CA" wp14:editId="7C27482B">
                  <wp:extent cx="819150" cy="308658"/>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35023" cy="314639"/>
                          </a:xfrm>
                          <a:prstGeom prst="rect">
                            <a:avLst/>
                          </a:prstGeom>
                        </pic:spPr>
                      </pic:pic>
                    </a:graphicData>
                  </a:graphic>
                </wp:inline>
              </w:drawing>
            </w:r>
          </w:p>
        </w:tc>
        <w:tc>
          <w:tcPr>
            <w:tcW w:w="1418" w:type="dxa"/>
          </w:tcPr>
          <w:p w14:paraId="4D56863F"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0B68F9EE"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5548C72C" w14:textId="77777777" w:rsidR="00694588" w:rsidRPr="002B44C4" w:rsidRDefault="00694588" w:rsidP="00694588">
            <w:pPr>
              <w:keepLines/>
              <w:widowControl w:val="0"/>
              <w:pBdr>
                <w:top w:val="nil"/>
                <w:left w:val="nil"/>
                <w:bottom w:val="nil"/>
                <w:right w:val="nil"/>
                <w:between w:val="nil"/>
              </w:pBdr>
              <w:spacing w:before="60" w:after="60"/>
            </w:pPr>
            <w:r w:rsidRPr="002B44C4">
              <w:t>Đóng màn hình sửa thông tin đồng bảo hiểm, hiển thị màn hình thông tin Báo cáo tổn thất</w:t>
            </w:r>
          </w:p>
        </w:tc>
      </w:tr>
    </w:tbl>
    <w:p w14:paraId="622FC420" w14:textId="626B1147" w:rsidR="00694588" w:rsidRPr="00DF4118" w:rsidRDefault="00694588" w:rsidP="00694588"/>
    <w:p w14:paraId="784DFC9E" w14:textId="32C56E9E" w:rsidR="00694588" w:rsidRDefault="00694588">
      <w:pPr>
        <w:pStyle w:val="Heading6"/>
        <w:numPr>
          <w:ilvl w:val="4"/>
          <w:numId w:val="18"/>
        </w:numPr>
        <w:rPr>
          <w:rFonts w:ascii="Times New Roman" w:hAnsi="Times New Roman" w:cs="Times New Roman"/>
          <w:color w:val="auto"/>
        </w:rPr>
        <w:pPrChange w:id="333" w:author="Microsoft Office User" w:date="2022-09-15T12:23:00Z">
          <w:pPr>
            <w:pStyle w:val="Heading6"/>
            <w:numPr>
              <w:ilvl w:val="4"/>
              <w:numId w:val="1"/>
            </w:numPr>
            <w:ind w:left="2232" w:hanging="792"/>
          </w:pPr>
        </w:pPrChange>
      </w:pPr>
      <w:r>
        <w:rPr>
          <w:rFonts w:ascii="Times New Roman" w:hAnsi="Times New Roman" w:cs="Times New Roman"/>
          <w:color w:val="auto"/>
        </w:rPr>
        <w:t>Thêm mới/Cập nhật tái bảo hiểm</w:t>
      </w:r>
    </w:p>
    <w:p w14:paraId="62E138B3" w14:textId="77777777" w:rsidR="00694588" w:rsidRPr="002B44C4" w:rsidRDefault="00694588">
      <w:pPr>
        <w:pStyle w:val="Heading7"/>
        <w:numPr>
          <w:ilvl w:val="5"/>
          <w:numId w:val="18"/>
        </w:numPr>
        <w:rPr>
          <w:rFonts w:cs="Times New Roman"/>
          <w:color w:val="auto"/>
        </w:rPr>
        <w:pPrChange w:id="334" w:author="Microsoft Office User" w:date="2022-09-15T12:38:00Z">
          <w:pPr>
            <w:pStyle w:val="Heading7"/>
            <w:numPr>
              <w:ilvl w:val="5"/>
              <w:numId w:val="1"/>
            </w:numPr>
            <w:ind w:left="2736" w:hanging="934"/>
          </w:pPr>
        </w:pPrChange>
      </w:pPr>
      <w:r w:rsidRPr="002B44C4">
        <w:rPr>
          <w:rFonts w:cs="Times New Roman"/>
          <w:color w:val="auto"/>
        </w:rPr>
        <w:t>Màn hình</w:t>
      </w:r>
    </w:p>
    <w:p w14:paraId="75491C3E" w14:textId="0BEA96AC" w:rsidR="00694588" w:rsidRPr="002B44C4" w:rsidDel="002C53E3" w:rsidRDefault="00694588" w:rsidP="00694588">
      <w:pPr>
        <w:rPr>
          <w:del w:id="335" w:author="Mít love" w:date="2022-09-15T11:29:00Z"/>
        </w:rPr>
      </w:pPr>
    </w:p>
    <w:p w14:paraId="636EBF55" w14:textId="3CF642B1" w:rsidR="00694588" w:rsidRPr="002B44C4" w:rsidDel="002C53E3" w:rsidRDefault="00694588" w:rsidP="00694588">
      <w:pPr>
        <w:jc w:val="center"/>
        <w:rPr>
          <w:del w:id="336" w:author="Mít love" w:date="2022-09-15T11:29:00Z"/>
          <w:i/>
        </w:rPr>
      </w:pPr>
    </w:p>
    <w:p w14:paraId="2AAEFC91" w14:textId="77777777" w:rsidR="00694588" w:rsidRPr="002B44C4" w:rsidRDefault="00694588" w:rsidP="00694588">
      <w:pPr>
        <w:jc w:val="center"/>
        <w:rPr>
          <w:i/>
        </w:rPr>
      </w:pPr>
      <w:r w:rsidRPr="002B44C4">
        <w:rPr>
          <w:noProof/>
        </w:rPr>
        <w:drawing>
          <wp:inline distT="0" distB="0" distL="0" distR="0" wp14:anchorId="79D26B79" wp14:editId="2A0E7CA6">
            <wp:extent cx="5447619" cy="4161905"/>
            <wp:effectExtent l="19050" t="19050" r="20320" b="1016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7619" cy="4161905"/>
                    </a:xfrm>
                    <a:prstGeom prst="rect">
                      <a:avLst/>
                    </a:prstGeom>
                    <a:ln>
                      <a:solidFill>
                        <a:schemeClr val="accent1"/>
                      </a:solidFill>
                    </a:ln>
                  </pic:spPr>
                </pic:pic>
              </a:graphicData>
            </a:graphic>
          </wp:inline>
        </w:drawing>
      </w:r>
    </w:p>
    <w:p w14:paraId="161C149B" w14:textId="77777777" w:rsidR="00694588" w:rsidRPr="002B44C4" w:rsidRDefault="00694588" w:rsidP="00694588">
      <w:pPr>
        <w:jc w:val="center"/>
        <w:rPr>
          <w:i/>
        </w:rPr>
      </w:pPr>
      <w:r w:rsidRPr="002B44C4">
        <w:rPr>
          <w:i/>
        </w:rPr>
        <w:t>Màn hình thêm mới tái bảo hiểm</w:t>
      </w:r>
    </w:p>
    <w:p w14:paraId="4E4F2E30" w14:textId="77777777" w:rsidR="00694588" w:rsidRPr="002B44C4" w:rsidRDefault="00694588" w:rsidP="00694588">
      <w:pPr>
        <w:jc w:val="center"/>
        <w:rPr>
          <w:i/>
        </w:rPr>
      </w:pPr>
      <w:r w:rsidRPr="002B44C4">
        <w:rPr>
          <w:noProof/>
        </w:rPr>
        <w:lastRenderedPageBreak/>
        <w:drawing>
          <wp:inline distT="0" distB="0" distL="0" distR="0" wp14:anchorId="68D15192" wp14:editId="58E3F34E">
            <wp:extent cx="5523809" cy="6666667"/>
            <wp:effectExtent l="19050" t="19050" r="20320" b="203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809" cy="6666667"/>
                    </a:xfrm>
                    <a:prstGeom prst="rect">
                      <a:avLst/>
                    </a:prstGeom>
                    <a:ln>
                      <a:solidFill>
                        <a:schemeClr val="accent1"/>
                      </a:solidFill>
                    </a:ln>
                  </pic:spPr>
                </pic:pic>
              </a:graphicData>
            </a:graphic>
          </wp:inline>
        </w:drawing>
      </w:r>
    </w:p>
    <w:p w14:paraId="4EABC3E6" w14:textId="77777777" w:rsidR="00694588" w:rsidRPr="002B44C4" w:rsidRDefault="00694588" w:rsidP="00694588">
      <w:pPr>
        <w:jc w:val="center"/>
        <w:rPr>
          <w:i/>
        </w:rPr>
      </w:pPr>
      <w:r w:rsidRPr="002B44C4">
        <w:rPr>
          <w:i/>
        </w:rPr>
        <w:t>Màn hình sửa tái bảo hiểm</w:t>
      </w:r>
    </w:p>
    <w:p w14:paraId="10164DE5" w14:textId="77777777" w:rsidR="00694588" w:rsidRPr="002B44C4" w:rsidRDefault="00694588" w:rsidP="00694588">
      <w:pPr>
        <w:jc w:val="center"/>
        <w:rPr>
          <w:i/>
        </w:rPr>
      </w:pPr>
    </w:p>
    <w:p w14:paraId="42B705FC" w14:textId="77777777" w:rsidR="00694588" w:rsidRDefault="00694588">
      <w:pPr>
        <w:pStyle w:val="Heading7"/>
        <w:numPr>
          <w:ilvl w:val="5"/>
          <w:numId w:val="18"/>
        </w:numPr>
        <w:rPr>
          <w:rFonts w:cs="Times New Roman"/>
          <w:color w:val="auto"/>
        </w:rPr>
        <w:pPrChange w:id="337" w:author="Microsoft Office User" w:date="2022-09-15T12:38:00Z">
          <w:pPr>
            <w:pStyle w:val="Heading7"/>
            <w:numPr>
              <w:ilvl w:val="5"/>
              <w:numId w:val="1"/>
            </w:numPr>
            <w:ind w:left="2736" w:hanging="934"/>
          </w:pPr>
        </w:pPrChange>
      </w:pPr>
      <w:r w:rsidRPr="002B44C4">
        <w:rPr>
          <w:rFonts w:cs="Times New Roman"/>
          <w:color w:val="auto"/>
        </w:rPr>
        <w:t>Mô tả màn hình</w:t>
      </w:r>
    </w:p>
    <w:p w14:paraId="026D6C71" w14:textId="77777777" w:rsidR="00694588" w:rsidRPr="00AC69AE" w:rsidRDefault="00694588" w:rsidP="00694588"/>
    <w:p w14:paraId="2F74C0FF" w14:textId="77777777" w:rsidR="00694588" w:rsidRDefault="00694588" w:rsidP="00694588">
      <w:pPr>
        <w:pStyle w:val="ListParagraph"/>
        <w:numPr>
          <w:ilvl w:val="0"/>
          <w:numId w:val="6"/>
        </w:numPr>
      </w:pPr>
      <w:r>
        <w:t>Màn hình thêm mới nhà tái bảo hiểm</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94588" w:rsidRPr="002B44C4" w14:paraId="113FC62B" w14:textId="77777777" w:rsidTr="00E34A49">
        <w:trPr>
          <w:trHeight w:val="284"/>
          <w:jc w:val="center"/>
        </w:trPr>
        <w:tc>
          <w:tcPr>
            <w:tcW w:w="986" w:type="dxa"/>
            <w:shd w:val="clear" w:color="auto" w:fill="D9D9D9" w:themeFill="background1" w:themeFillShade="D9"/>
            <w:vAlign w:val="center"/>
          </w:tcPr>
          <w:p w14:paraId="2D1CB5E1"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417A37E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21" w:type="dxa"/>
            <w:shd w:val="clear" w:color="auto" w:fill="D9D9D9" w:themeFill="background1" w:themeFillShade="D9"/>
          </w:tcPr>
          <w:p w14:paraId="08BF777B"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6" w:type="dxa"/>
            <w:shd w:val="clear" w:color="auto" w:fill="D9D9D9" w:themeFill="background1" w:themeFillShade="D9"/>
          </w:tcPr>
          <w:p w14:paraId="34576600"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9" w:type="dxa"/>
            <w:gridSpan w:val="2"/>
            <w:shd w:val="clear" w:color="auto" w:fill="D9D9D9" w:themeFill="background1" w:themeFillShade="D9"/>
          </w:tcPr>
          <w:p w14:paraId="17F0F04F"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694588" w:rsidRPr="002B44C4" w14:paraId="24A9DF5B"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20D54"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21E621B7"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Tên nhà tái</w:t>
            </w:r>
          </w:p>
        </w:tc>
        <w:tc>
          <w:tcPr>
            <w:tcW w:w="1421" w:type="dxa"/>
            <w:tcBorders>
              <w:top w:val="single" w:sz="4" w:space="0" w:color="000000"/>
              <w:left w:val="single" w:sz="4" w:space="0" w:color="000000"/>
              <w:bottom w:val="single" w:sz="4" w:space="0" w:color="000000"/>
              <w:right w:val="single" w:sz="4" w:space="0" w:color="000000"/>
            </w:tcBorders>
          </w:tcPr>
          <w:p w14:paraId="14A826E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Listbox</w:t>
            </w:r>
          </w:p>
        </w:tc>
        <w:tc>
          <w:tcPr>
            <w:tcW w:w="1046" w:type="dxa"/>
            <w:tcBorders>
              <w:top w:val="single" w:sz="4" w:space="0" w:color="000000"/>
              <w:left w:val="single" w:sz="4" w:space="0" w:color="000000"/>
              <w:bottom w:val="single" w:sz="4" w:space="0" w:color="000000"/>
              <w:right w:val="single" w:sz="4" w:space="0" w:color="000000"/>
            </w:tcBorders>
          </w:tcPr>
          <w:p w14:paraId="11EA037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59942DB2"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tên nhà tái bảo hiểm</w:t>
            </w:r>
          </w:p>
        </w:tc>
      </w:tr>
      <w:tr w:rsidR="00694588" w:rsidRPr="002B44C4" w14:paraId="238AD4B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EA69CC" w14:textId="77777777" w:rsidR="00694588" w:rsidRPr="002B44C4" w:rsidRDefault="00694588" w:rsidP="00694588">
            <w:pPr>
              <w:spacing w:before="60" w:after="60" w:line="360" w:lineRule="auto"/>
              <w:ind w:left="142"/>
              <w:rPr>
                <w:b/>
              </w:rPr>
            </w:pPr>
            <w:r w:rsidRPr="002B44C4">
              <w:rPr>
                <w:b/>
              </w:rPr>
              <w:lastRenderedPageBreak/>
              <w:t>2</w:t>
            </w:r>
          </w:p>
        </w:tc>
        <w:tc>
          <w:tcPr>
            <w:tcW w:w="1952" w:type="dxa"/>
            <w:tcBorders>
              <w:top w:val="single" w:sz="4" w:space="0" w:color="000000"/>
              <w:left w:val="single" w:sz="4" w:space="0" w:color="000000"/>
              <w:bottom w:val="single" w:sz="4" w:space="0" w:color="000000"/>
              <w:right w:val="single" w:sz="4" w:space="0" w:color="000000"/>
            </w:tcBorders>
          </w:tcPr>
          <w:p w14:paraId="72E9726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Vai trò</w:t>
            </w:r>
          </w:p>
        </w:tc>
        <w:tc>
          <w:tcPr>
            <w:tcW w:w="1421" w:type="dxa"/>
            <w:tcBorders>
              <w:top w:val="single" w:sz="4" w:space="0" w:color="000000"/>
              <w:left w:val="single" w:sz="4" w:space="0" w:color="000000"/>
              <w:bottom w:val="single" w:sz="4" w:space="0" w:color="000000"/>
              <w:right w:val="single" w:sz="4" w:space="0" w:color="000000"/>
            </w:tcBorders>
          </w:tcPr>
          <w:p w14:paraId="00D5C0B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234EFF6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28A9D55D" w14:textId="77777777" w:rsidR="00694588" w:rsidRDefault="00694588" w:rsidP="00694588">
            <w:pPr>
              <w:keepLines/>
              <w:widowControl w:val="0"/>
              <w:pBdr>
                <w:top w:val="nil"/>
                <w:left w:val="nil"/>
                <w:bottom w:val="nil"/>
                <w:right w:val="nil"/>
                <w:between w:val="nil"/>
              </w:pBdr>
              <w:spacing w:before="60" w:after="60" w:line="360" w:lineRule="auto"/>
              <w:jc w:val="center"/>
            </w:pPr>
            <w:r w:rsidRPr="002B44C4">
              <w:t>Nhập thông tin vai trò nhà tái bảo hiểm</w:t>
            </w:r>
          </w:p>
          <w:p w14:paraId="166B0AD2"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250 ký tự</w:t>
            </w:r>
          </w:p>
        </w:tc>
      </w:tr>
      <w:tr w:rsidR="00694588" w:rsidRPr="002B44C4" w14:paraId="32435B2F" w14:textId="77777777" w:rsidTr="00E34A49">
        <w:trPr>
          <w:gridAfter w:val="1"/>
          <w:wAfter w:w="10" w:type="dxa"/>
          <w:trHeight w:val="284"/>
          <w:jc w:val="center"/>
        </w:trPr>
        <w:tc>
          <w:tcPr>
            <w:tcW w:w="984" w:type="dxa"/>
            <w:shd w:val="clear" w:color="auto" w:fill="auto"/>
            <w:vAlign w:val="center"/>
          </w:tcPr>
          <w:p w14:paraId="200E8DEA" w14:textId="77777777" w:rsidR="00694588" w:rsidRPr="002B44C4" w:rsidRDefault="00694588" w:rsidP="00694588">
            <w:pPr>
              <w:spacing w:before="60" w:after="60" w:line="360" w:lineRule="auto"/>
              <w:ind w:left="142"/>
              <w:rPr>
                <w:b/>
              </w:rPr>
            </w:pPr>
            <w:r w:rsidRPr="002B44C4">
              <w:rPr>
                <w:b/>
              </w:rPr>
              <w:t>3</w:t>
            </w:r>
          </w:p>
        </w:tc>
        <w:tc>
          <w:tcPr>
            <w:tcW w:w="8530" w:type="dxa"/>
            <w:gridSpan w:val="4"/>
          </w:tcPr>
          <w:p w14:paraId="696712A6" w14:textId="77777777" w:rsidR="00694588" w:rsidRPr="002B44C4" w:rsidRDefault="00694588" w:rsidP="00694588">
            <w:pPr>
              <w:keepLines/>
              <w:widowControl w:val="0"/>
              <w:pBdr>
                <w:top w:val="nil"/>
                <w:left w:val="nil"/>
                <w:bottom w:val="nil"/>
                <w:right w:val="nil"/>
                <w:between w:val="nil"/>
              </w:pBdr>
              <w:spacing w:before="60" w:after="60"/>
            </w:pPr>
            <w:r w:rsidRPr="002B44C4">
              <w:rPr>
                <w:b/>
              </w:rPr>
              <w:t>Thông tin liên hệ</w:t>
            </w:r>
          </w:p>
        </w:tc>
      </w:tr>
      <w:tr w:rsidR="00694588" w:rsidRPr="002B44C4" w14:paraId="68737164" w14:textId="77777777" w:rsidTr="00E34A49">
        <w:trPr>
          <w:gridAfter w:val="1"/>
          <w:wAfter w:w="17" w:type="dxa"/>
          <w:trHeight w:val="284"/>
          <w:jc w:val="center"/>
        </w:trPr>
        <w:tc>
          <w:tcPr>
            <w:tcW w:w="984" w:type="dxa"/>
            <w:shd w:val="clear" w:color="auto" w:fill="auto"/>
            <w:vAlign w:val="center"/>
          </w:tcPr>
          <w:p w14:paraId="5D0DF962" w14:textId="77777777" w:rsidR="00694588" w:rsidRPr="002B44C4" w:rsidRDefault="00694588" w:rsidP="00694588">
            <w:pPr>
              <w:spacing w:before="60" w:after="60" w:line="360" w:lineRule="auto"/>
              <w:ind w:left="142"/>
              <w:rPr>
                <w:b/>
              </w:rPr>
            </w:pPr>
            <w:r w:rsidRPr="002B44C4">
              <w:rPr>
                <w:b/>
              </w:rPr>
              <w:t>3.1</w:t>
            </w:r>
          </w:p>
        </w:tc>
        <w:tc>
          <w:tcPr>
            <w:tcW w:w="1949" w:type="dxa"/>
          </w:tcPr>
          <w:p w14:paraId="7C25003C" w14:textId="77777777" w:rsidR="00694588" w:rsidRPr="002B44C4" w:rsidRDefault="00694588" w:rsidP="00694588">
            <w:pPr>
              <w:keepLines/>
              <w:widowControl w:val="0"/>
              <w:pBdr>
                <w:top w:val="nil"/>
                <w:left w:val="nil"/>
                <w:bottom w:val="nil"/>
                <w:right w:val="nil"/>
                <w:between w:val="nil"/>
              </w:pBdr>
              <w:spacing w:before="60" w:after="60"/>
            </w:pPr>
            <w:r w:rsidRPr="002B44C4">
              <w:t>Liên hệ</w:t>
            </w:r>
          </w:p>
        </w:tc>
        <w:tc>
          <w:tcPr>
            <w:tcW w:w="1418" w:type="dxa"/>
          </w:tcPr>
          <w:p w14:paraId="3287039F"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00A2AE20"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BFEC069"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thông tin liên hệ của nhà tái bảo hiểm</w:t>
            </w:r>
          </w:p>
          <w:p w14:paraId="7728849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250 ký tự</w:t>
            </w:r>
          </w:p>
        </w:tc>
      </w:tr>
      <w:tr w:rsidR="00694588" w:rsidRPr="002B44C4" w14:paraId="6EDA418A" w14:textId="77777777" w:rsidTr="00E34A49">
        <w:trPr>
          <w:gridAfter w:val="1"/>
          <w:wAfter w:w="17" w:type="dxa"/>
          <w:trHeight w:val="284"/>
          <w:jc w:val="center"/>
        </w:trPr>
        <w:tc>
          <w:tcPr>
            <w:tcW w:w="984" w:type="dxa"/>
            <w:shd w:val="clear" w:color="auto" w:fill="auto"/>
            <w:vAlign w:val="center"/>
          </w:tcPr>
          <w:p w14:paraId="2FD1EFC2" w14:textId="77777777" w:rsidR="00694588" w:rsidRPr="002B44C4" w:rsidRDefault="00694588" w:rsidP="00694588">
            <w:pPr>
              <w:spacing w:before="60" w:after="60" w:line="360" w:lineRule="auto"/>
              <w:ind w:left="142"/>
              <w:rPr>
                <w:b/>
              </w:rPr>
            </w:pPr>
            <w:r w:rsidRPr="002B44C4">
              <w:rPr>
                <w:b/>
              </w:rPr>
              <w:t>3.2</w:t>
            </w:r>
          </w:p>
        </w:tc>
        <w:tc>
          <w:tcPr>
            <w:tcW w:w="1949" w:type="dxa"/>
          </w:tcPr>
          <w:p w14:paraId="23E7A491" w14:textId="77777777" w:rsidR="00694588" w:rsidRPr="002B44C4" w:rsidRDefault="00694588" w:rsidP="00694588">
            <w:pPr>
              <w:keepLines/>
              <w:widowControl w:val="0"/>
              <w:pBdr>
                <w:top w:val="nil"/>
                <w:left w:val="nil"/>
                <w:bottom w:val="nil"/>
                <w:right w:val="nil"/>
                <w:between w:val="nil"/>
              </w:pBdr>
              <w:spacing w:before="60" w:after="60"/>
            </w:pPr>
            <w:r w:rsidRPr="002B44C4">
              <w:t>Số điện thoại</w:t>
            </w:r>
          </w:p>
        </w:tc>
        <w:tc>
          <w:tcPr>
            <w:tcW w:w="1418" w:type="dxa"/>
          </w:tcPr>
          <w:p w14:paraId="08A12645"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2945E582"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98267CB"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số điện thoại của người liên hệ nhà tái bảo hiểm</w:t>
            </w:r>
          </w:p>
          <w:p w14:paraId="1AD4C01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533283CA" w14:textId="77777777" w:rsidTr="00E34A49">
        <w:trPr>
          <w:gridAfter w:val="1"/>
          <w:wAfter w:w="17" w:type="dxa"/>
          <w:trHeight w:val="284"/>
          <w:jc w:val="center"/>
        </w:trPr>
        <w:tc>
          <w:tcPr>
            <w:tcW w:w="984" w:type="dxa"/>
            <w:shd w:val="clear" w:color="auto" w:fill="auto"/>
            <w:vAlign w:val="center"/>
          </w:tcPr>
          <w:p w14:paraId="46114FC1" w14:textId="77777777" w:rsidR="00694588" w:rsidRPr="002B44C4" w:rsidRDefault="00694588" w:rsidP="00694588">
            <w:pPr>
              <w:spacing w:before="60" w:after="60" w:line="360" w:lineRule="auto"/>
              <w:ind w:left="142"/>
              <w:rPr>
                <w:b/>
              </w:rPr>
            </w:pPr>
            <w:r w:rsidRPr="002B44C4">
              <w:rPr>
                <w:b/>
              </w:rPr>
              <w:t>3.3</w:t>
            </w:r>
          </w:p>
        </w:tc>
        <w:tc>
          <w:tcPr>
            <w:tcW w:w="1949" w:type="dxa"/>
          </w:tcPr>
          <w:p w14:paraId="212D8C70" w14:textId="77777777" w:rsidR="00694588" w:rsidRPr="002B44C4" w:rsidRDefault="00694588" w:rsidP="00694588">
            <w:pPr>
              <w:keepLines/>
              <w:widowControl w:val="0"/>
              <w:pBdr>
                <w:top w:val="nil"/>
                <w:left w:val="nil"/>
                <w:bottom w:val="nil"/>
                <w:right w:val="nil"/>
                <w:between w:val="nil"/>
              </w:pBdr>
              <w:spacing w:before="60" w:after="60"/>
            </w:pPr>
            <w:r w:rsidRPr="002B44C4">
              <w:t>Email</w:t>
            </w:r>
          </w:p>
        </w:tc>
        <w:tc>
          <w:tcPr>
            <w:tcW w:w="1418" w:type="dxa"/>
          </w:tcPr>
          <w:p w14:paraId="6B7158AF"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76643405"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D2CAD28"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Email của người liên hệ nhà tái bảo hiểm</w:t>
            </w:r>
          </w:p>
          <w:p w14:paraId="35FBD5C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Định danh email:</w:t>
            </w:r>
          </w:p>
          <w:p w14:paraId="19455C69" w14:textId="77777777" w:rsidR="00694588" w:rsidRPr="002B44C4" w:rsidRDefault="00694588" w:rsidP="00694588">
            <w:pPr>
              <w:keepLines/>
              <w:widowControl w:val="0"/>
              <w:pBdr>
                <w:top w:val="nil"/>
                <w:left w:val="nil"/>
                <w:bottom w:val="nil"/>
                <w:right w:val="nil"/>
                <w:between w:val="nil"/>
              </w:pBdr>
              <w:spacing w:before="60" w:after="60"/>
              <w:ind w:left="526"/>
            </w:pPr>
            <w:r w:rsidRPr="002B44C4">
              <w:t>+ Bắt buộc phải có đuôi @</w:t>
            </w:r>
          </w:p>
          <w:p w14:paraId="14F6DA33" w14:textId="77777777" w:rsidR="00694588" w:rsidRDefault="00694588" w:rsidP="00694588">
            <w:pPr>
              <w:keepLines/>
              <w:widowControl w:val="0"/>
              <w:pBdr>
                <w:top w:val="nil"/>
                <w:left w:val="nil"/>
                <w:bottom w:val="nil"/>
                <w:right w:val="nil"/>
                <w:between w:val="nil"/>
              </w:pBdr>
              <w:spacing w:before="60" w:after="60"/>
              <w:ind w:left="526"/>
            </w:pPr>
            <w:r w:rsidRPr="002B44C4">
              <w:t>+ Chỉ được phép sử dụng các chữ cái (a-z)(A-Z), số (0-9) và dấu (.)</w:t>
            </w:r>
          </w:p>
          <w:p w14:paraId="5D1D96E4"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32FAFD56" w14:textId="77777777" w:rsidTr="00E34A49">
        <w:trPr>
          <w:gridAfter w:val="1"/>
          <w:wAfter w:w="17" w:type="dxa"/>
          <w:trHeight w:val="284"/>
          <w:jc w:val="center"/>
        </w:trPr>
        <w:tc>
          <w:tcPr>
            <w:tcW w:w="984" w:type="dxa"/>
            <w:shd w:val="clear" w:color="auto" w:fill="auto"/>
            <w:vAlign w:val="center"/>
          </w:tcPr>
          <w:p w14:paraId="53F6C9DA" w14:textId="77777777" w:rsidR="00694588" w:rsidRPr="002B44C4" w:rsidRDefault="00694588" w:rsidP="00694588">
            <w:pPr>
              <w:spacing w:before="60" w:after="60" w:line="360" w:lineRule="auto"/>
              <w:ind w:left="142"/>
              <w:rPr>
                <w:b/>
              </w:rPr>
            </w:pPr>
            <w:r w:rsidRPr="002B44C4">
              <w:rPr>
                <w:b/>
              </w:rPr>
              <w:t>3.4</w:t>
            </w:r>
          </w:p>
        </w:tc>
        <w:tc>
          <w:tcPr>
            <w:tcW w:w="1949" w:type="dxa"/>
          </w:tcPr>
          <w:p w14:paraId="3DAA987F"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2BF932B1" wp14:editId="121A711E">
                  <wp:extent cx="895238" cy="285714"/>
                  <wp:effectExtent l="0" t="0" r="635"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95238" cy="285714"/>
                          </a:xfrm>
                          <a:prstGeom prst="rect">
                            <a:avLst/>
                          </a:prstGeom>
                        </pic:spPr>
                      </pic:pic>
                    </a:graphicData>
                  </a:graphic>
                </wp:inline>
              </w:drawing>
            </w:r>
          </w:p>
        </w:tc>
        <w:tc>
          <w:tcPr>
            <w:tcW w:w="1418" w:type="dxa"/>
          </w:tcPr>
          <w:p w14:paraId="54A913FB" w14:textId="77777777" w:rsidR="00694588" w:rsidRPr="002B44C4" w:rsidRDefault="00694588" w:rsidP="00694588">
            <w:pPr>
              <w:keepLines/>
              <w:widowControl w:val="0"/>
              <w:pBdr>
                <w:top w:val="nil"/>
                <w:left w:val="nil"/>
                <w:bottom w:val="nil"/>
                <w:right w:val="nil"/>
                <w:between w:val="nil"/>
              </w:pBdr>
              <w:spacing w:before="60" w:after="60"/>
            </w:pPr>
          </w:p>
        </w:tc>
        <w:tc>
          <w:tcPr>
            <w:tcW w:w="1044" w:type="dxa"/>
          </w:tcPr>
          <w:p w14:paraId="757067D6"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744C6CE8" w14:textId="77777777" w:rsidR="00694588" w:rsidRPr="002B44C4" w:rsidRDefault="00694588" w:rsidP="00694588">
            <w:pPr>
              <w:keepLines/>
              <w:widowControl w:val="0"/>
              <w:pBdr>
                <w:top w:val="nil"/>
                <w:left w:val="nil"/>
                <w:bottom w:val="nil"/>
                <w:right w:val="nil"/>
                <w:between w:val="nil"/>
              </w:pBdr>
              <w:spacing w:before="60" w:after="60"/>
            </w:pPr>
            <w:r w:rsidRPr="002B44C4">
              <w:t>Thêm thông tin người liên hệ của nhà tái bảo hiểm</w:t>
            </w:r>
          </w:p>
        </w:tc>
      </w:tr>
      <w:tr w:rsidR="00694588" w:rsidRPr="002B44C4" w14:paraId="422FDCF6" w14:textId="77777777" w:rsidTr="00E34A49">
        <w:trPr>
          <w:gridAfter w:val="1"/>
          <w:wAfter w:w="17" w:type="dxa"/>
          <w:trHeight w:val="284"/>
          <w:jc w:val="center"/>
        </w:trPr>
        <w:tc>
          <w:tcPr>
            <w:tcW w:w="984" w:type="dxa"/>
            <w:shd w:val="clear" w:color="auto" w:fill="auto"/>
            <w:vAlign w:val="center"/>
          </w:tcPr>
          <w:p w14:paraId="61D5AC39" w14:textId="77777777" w:rsidR="00694588" w:rsidRPr="002B44C4" w:rsidRDefault="00694588" w:rsidP="00694588">
            <w:pPr>
              <w:spacing w:before="60" w:after="60" w:line="360" w:lineRule="auto"/>
              <w:ind w:left="142"/>
              <w:rPr>
                <w:b/>
              </w:rPr>
            </w:pPr>
            <w:r w:rsidRPr="002B44C4">
              <w:rPr>
                <w:b/>
              </w:rPr>
              <w:t>4</w:t>
            </w:r>
          </w:p>
        </w:tc>
        <w:tc>
          <w:tcPr>
            <w:tcW w:w="1949" w:type="dxa"/>
          </w:tcPr>
          <w:p w14:paraId="5D3CFAB2" w14:textId="77777777" w:rsidR="00694588" w:rsidRPr="002B44C4" w:rsidRDefault="00694588" w:rsidP="00694588">
            <w:pPr>
              <w:keepLines/>
              <w:widowControl w:val="0"/>
              <w:pBdr>
                <w:top w:val="nil"/>
                <w:left w:val="nil"/>
                <w:bottom w:val="nil"/>
                <w:right w:val="nil"/>
                <w:between w:val="nil"/>
              </w:pBdr>
              <w:spacing w:before="60" w:after="60"/>
            </w:pPr>
            <w:r w:rsidRPr="002B44C4">
              <w:t>Tỷ lệ đồng</w:t>
            </w:r>
          </w:p>
        </w:tc>
        <w:tc>
          <w:tcPr>
            <w:tcW w:w="1418" w:type="dxa"/>
          </w:tcPr>
          <w:p w14:paraId="076A5F66" w14:textId="77777777" w:rsidR="00694588" w:rsidRPr="002B44C4" w:rsidRDefault="00694588" w:rsidP="00694588">
            <w:pPr>
              <w:keepLines/>
              <w:widowControl w:val="0"/>
              <w:pBdr>
                <w:top w:val="nil"/>
                <w:left w:val="nil"/>
                <w:bottom w:val="nil"/>
                <w:right w:val="nil"/>
                <w:between w:val="nil"/>
              </w:pBdr>
              <w:spacing w:before="60" w:after="60"/>
            </w:pPr>
            <w:r w:rsidRPr="002B44C4">
              <w:t>Number</w:t>
            </w:r>
          </w:p>
        </w:tc>
        <w:tc>
          <w:tcPr>
            <w:tcW w:w="1044" w:type="dxa"/>
          </w:tcPr>
          <w:p w14:paraId="16DA92A4"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5A385519"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tỷ lệ đóng của nhà tái bảo hiểm</w:t>
            </w:r>
          </w:p>
          <w:p w14:paraId="3E2590C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 ký tự</w:t>
            </w:r>
          </w:p>
        </w:tc>
      </w:tr>
      <w:tr w:rsidR="00694588" w:rsidRPr="002B44C4" w14:paraId="203B19ED" w14:textId="77777777" w:rsidTr="00E34A49">
        <w:trPr>
          <w:gridAfter w:val="1"/>
          <w:wAfter w:w="17" w:type="dxa"/>
          <w:trHeight w:val="284"/>
          <w:jc w:val="center"/>
        </w:trPr>
        <w:tc>
          <w:tcPr>
            <w:tcW w:w="984" w:type="dxa"/>
            <w:shd w:val="clear" w:color="auto" w:fill="auto"/>
            <w:vAlign w:val="center"/>
          </w:tcPr>
          <w:p w14:paraId="413CABD3" w14:textId="77777777" w:rsidR="00694588" w:rsidRPr="002B44C4" w:rsidRDefault="00694588" w:rsidP="00694588">
            <w:pPr>
              <w:spacing w:before="60" w:after="60" w:line="360" w:lineRule="auto"/>
              <w:ind w:left="142"/>
              <w:rPr>
                <w:b/>
              </w:rPr>
            </w:pPr>
            <w:r w:rsidRPr="002B44C4">
              <w:rPr>
                <w:b/>
              </w:rPr>
              <w:t>5</w:t>
            </w:r>
          </w:p>
        </w:tc>
        <w:tc>
          <w:tcPr>
            <w:tcW w:w="1949" w:type="dxa"/>
          </w:tcPr>
          <w:p w14:paraId="4F988B0D" w14:textId="77777777" w:rsidR="00694588" w:rsidRPr="002B44C4" w:rsidRDefault="00694588" w:rsidP="00694588">
            <w:pPr>
              <w:keepLines/>
              <w:widowControl w:val="0"/>
              <w:pBdr>
                <w:top w:val="nil"/>
                <w:left w:val="nil"/>
                <w:bottom w:val="nil"/>
                <w:right w:val="nil"/>
                <w:between w:val="nil"/>
              </w:pBdr>
              <w:spacing w:before="60" w:after="60"/>
            </w:pPr>
            <w:r w:rsidRPr="002B44C4">
              <w:t>Mô tả</w:t>
            </w:r>
          </w:p>
        </w:tc>
        <w:tc>
          <w:tcPr>
            <w:tcW w:w="1418" w:type="dxa"/>
          </w:tcPr>
          <w:p w14:paraId="2A1B63EA"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77D4DAF3"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3BE09F67"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mô tả thông tin nhà tái bảo hiểm</w:t>
            </w:r>
          </w:p>
          <w:p w14:paraId="3350077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694588" w:rsidRPr="002B44C4" w14:paraId="0C74B784" w14:textId="77777777" w:rsidTr="00E34A49">
        <w:trPr>
          <w:gridAfter w:val="1"/>
          <w:wAfter w:w="17" w:type="dxa"/>
          <w:trHeight w:val="284"/>
          <w:jc w:val="center"/>
        </w:trPr>
        <w:tc>
          <w:tcPr>
            <w:tcW w:w="984" w:type="dxa"/>
            <w:shd w:val="clear" w:color="auto" w:fill="auto"/>
            <w:vAlign w:val="center"/>
          </w:tcPr>
          <w:p w14:paraId="165E6DB2" w14:textId="77777777" w:rsidR="00694588" w:rsidRPr="002B44C4" w:rsidRDefault="00694588" w:rsidP="00694588">
            <w:pPr>
              <w:spacing w:before="60" w:after="60" w:line="360" w:lineRule="auto"/>
              <w:ind w:left="142"/>
              <w:rPr>
                <w:b/>
              </w:rPr>
            </w:pPr>
            <w:r w:rsidRPr="002B44C4">
              <w:rPr>
                <w:b/>
              </w:rPr>
              <w:t>6</w:t>
            </w:r>
          </w:p>
        </w:tc>
        <w:tc>
          <w:tcPr>
            <w:tcW w:w="1949" w:type="dxa"/>
          </w:tcPr>
          <w:p w14:paraId="3FA2FBEA"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1B7243F3" wp14:editId="09A56FA9">
                  <wp:extent cx="781050" cy="294302"/>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95446" cy="299726"/>
                          </a:xfrm>
                          <a:prstGeom prst="rect">
                            <a:avLst/>
                          </a:prstGeom>
                        </pic:spPr>
                      </pic:pic>
                    </a:graphicData>
                  </a:graphic>
                </wp:inline>
              </w:drawing>
            </w:r>
          </w:p>
        </w:tc>
        <w:tc>
          <w:tcPr>
            <w:tcW w:w="1418" w:type="dxa"/>
          </w:tcPr>
          <w:p w14:paraId="6AA706F6"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24C30C19"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69B3D0CE" w14:textId="77777777" w:rsidR="00694588" w:rsidRPr="002B44C4" w:rsidRDefault="00694588" w:rsidP="00694588">
            <w:pPr>
              <w:keepLines/>
              <w:widowControl w:val="0"/>
              <w:pBdr>
                <w:top w:val="nil"/>
                <w:left w:val="nil"/>
                <w:bottom w:val="nil"/>
                <w:right w:val="nil"/>
                <w:between w:val="nil"/>
              </w:pBdr>
              <w:spacing w:before="60" w:after="60"/>
            </w:pPr>
            <w:r w:rsidRPr="002B44C4">
              <w:t>Lưu thông tin cập nhật tái bảo hiểm</w:t>
            </w:r>
          </w:p>
          <w:p w14:paraId="325E51BE" w14:textId="77777777" w:rsidR="00694588" w:rsidRPr="002B44C4" w:rsidRDefault="00694588" w:rsidP="00694588">
            <w:pPr>
              <w:keepLines/>
              <w:widowControl w:val="0"/>
              <w:pBdr>
                <w:top w:val="nil"/>
                <w:left w:val="nil"/>
                <w:bottom w:val="nil"/>
                <w:right w:val="nil"/>
                <w:between w:val="nil"/>
              </w:pBdr>
              <w:spacing w:before="60" w:after="60"/>
            </w:pPr>
            <w:r w:rsidRPr="002B44C4">
              <w:t>Hệ thống kiểm tra các trường thông tin bắt buộc nhập:</w:t>
            </w:r>
          </w:p>
          <w:p w14:paraId="6772B6D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Hiển thị thông báo lỗi nếu thông tin nhập vào không hợp lệ hoặc không nhập thông tin các trường bắt buộc</w:t>
            </w:r>
          </w:p>
          <w:p w14:paraId="36DE627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Thông báo thành công nếu các thông tin đưa vào hợp lệ. Đóng màn hình đồng thời cập nhật lại màn hình Báo cáo tổn thất với các thông tin đã cập nhật</w:t>
            </w:r>
          </w:p>
        </w:tc>
      </w:tr>
      <w:tr w:rsidR="00694588" w:rsidRPr="002B44C4" w14:paraId="5DB33E9E" w14:textId="77777777" w:rsidTr="00E34A49">
        <w:trPr>
          <w:gridAfter w:val="1"/>
          <w:wAfter w:w="17" w:type="dxa"/>
          <w:trHeight w:val="284"/>
          <w:jc w:val="center"/>
        </w:trPr>
        <w:tc>
          <w:tcPr>
            <w:tcW w:w="984" w:type="dxa"/>
            <w:shd w:val="clear" w:color="auto" w:fill="auto"/>
            <w:vAlign w:val="center"/>
          </w:tcPr>
          <w:p w14:paraId="74B10A95" w14:textId="77777777" w:rsidR="00694588" w:rsidRPr="002B44C4" w:rsidRDefault="00694588" w:rsidP="00694588">
            <w:pPr>
              <w:spacing w:before="60" w:after="60" w:line="360" w:lineRule="auto"/>
              <w:ind w:left="142"/>
              <w:rPr>
                <w:b/>
              </w:rPr>
            </w:pPr>
            <w:r w:rsidRPr="002B44C4">
              <w:rPr>
                <w:b/>
              </w:rPr>
              <w:t>7</w:t>
            </w:r>
          </w:p>
        </w:tc>
        <w:tc>
          <w:tcPr>
            <w:tcW w:w="1949" w:type="dxa"/>
          </w:tcPr>
          <w:p w14:paraId="46EFE8D8"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2AB96A95" wp14:editId="263A94D9">
                  <wp:extent cx="819150" cy="308658"/>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35023" cy="314639"/>
                          </a:xfrm>
                          <a:prstGeom prst="rect">
                            <a:avLst/>
                          </a:prstGeom>
                        </pic:spPr>
                      </pic:pic>
                    </a:graphicData>
                  </a:graphic>
                </wp:inline>
              </w:drawing>
            </w:r>
          </w:p>
        </w:tc>
        <w:tc>
          <w:tcPr>
            <w:tcW w:w="1418" w:type="dxa"/>
          </w:tcPr>
          <w:p w14:paraId="7CC483E7"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1A05222B"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51FC78CD" w14:textId="77777777" w:rsidR="00694588" w:rsidRPr="002B44C4" w:rsidRDefault="00694588" w:rsidP="00694588">
            <w:pPr>
              <w:keepLines/>
              <w:widowControl w:val="0"/>
              <w:pBdr>
                <w:top w:val="nil"/>
                <w:left w:val="nil"/>
                <w:bottom w:val="nil"/>
                <w:right w:val="nil"/>
                <w:between w:val="nil"/>
              </w:pBdr>
              <w:spacing w:before="60" w:after="60"/>
            </w:pPr>
            <w:r w:rsidRPr="002B44C4">
              <w:t>Đóng màn hình thêm mới thông tin tái bảo hiểm, hiển thị màn hình thông tin Báo cáo tổn thất</w:t>
            </w:r>
          </w:p>
        </w:tc>
      </w:tr>
    </w:tbl>
    <w:p w14:paraId="40760DB0" w14:textId="77777777" w:rsidR="00694588" w:rsidRDefault="00694588" w:rsidP="00694588">
      <w:pPr>
        <w:pStyle w:val="ListParagraph"/>
      </w:pPr>
    </w:p>
    <w:p w14:paraId="0BF7EE0F" w14:textId="77777777" w:rsidR="00694588" w:rsidRDefault="00694588" w:rsidP="00694588">
      <w:pPr>
        <w:pStyle w:val="ListParagraph"/>
        <w:numPr>
          <w:ilvl w:val="0"/>
          <w:numId w:val="6"/>
        </w:numPr>
      </w:pPr>
      <w:r>
        <w:t>Màn hình sửa thông tin tái bảo hiểm</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94588" w:rsidRPr="002B44C4" w14:paraId="37932406" w14:textId="77777777" w:rsidTr="00E34A49">
        <w:trPr>
          <w:trHeight w:val="284"/>
          <w:jc w:val="center"/>
        </w:trPr>
        <w:tc>
          <w:tcPr>
            <w:tcW w:w="986" w:type="dxa"/>
            <w:shd w:val="clear" w:color="auto" w:fill="D9D9D9" w:themeFill="background1" w:themeFillShade="D9"/>
            <w:vAlign w:val="center"/>
          </w:tcPr>
          <w:p w14:paraId="4174761D" w14:textId="77777777" w:rsidR="00694588" w:rsidRPr="00E34A49" w:rsidRDefault="00694588" w:rsidP="00694588">
            <w:pPr>
              <w:spacing w:before="60" w:after="60" w:line="360" w:lineRule="auto"/>
              <w:ind w:left="142"/>
              <w:rPr>
                <w:b/>
              </w:rPr>
            </w:pPr>
            <w:r w:rsidRPr="00E34A49">
              <w:rPr>
                <w:b/>
              </w:rPr>
              <w:lastRenderedPageBreak/>
              <w:t>STT</w:t>
            </w:r>
          </w:p>
        </w:tc>
        <w:tc>
          <w:tcPr>
            <w:tcW w:w="1952" w:type="dxa"/>
            <w:shd w:val="clear" w:color="auto" w:fill="D9D9D9" w:themeFill="background1" w:themeFillShade="D9"/>
          </w:tcPr>
          <w:p w14:paraId="2BE40702"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21" w:type="dxa"/>
            <w:shd w:val="clear" w:color="auto" w:fill="D9D9D9" w:themeFill="background1" w:themeFillShade="D9"/>
          </w:tcPr>
          <w:p w14:paraId="65EDB4B6"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6" w:type="dxa"/>
            <w:shd w:val="clear" w:color="auto" w:fill="D9D9D9" w:themeFill="background1" w:themeFillShade="D9"/>
          </w:tcPr>
          <w:p w14:paraId="6B3A93EA"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9" w:type="dxa"/>
            <w:gridSpan w:val="2"/>
            <w:shd w:val="clear" w:color="auto" w:fill="D9D9D9" w:themeFill="background1" w:themeFillShade="D9"/>
          </w:tcPr>
          <w:p w14:paraId="41496421"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694588" w:rsidRPr="002B44C4" w14:paraId="08BB6C9A"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D9D273"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196B383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Tên nhà tái</w:t>
            </w:r>
          </w:p>
        </w:tc>
        <w:tc>
          <w:tcPr>
            <w:tcW w:w="1421" w:type="dxa"/>
            <w:tcBorders>
              <w:top w:val="single" w:sz="4" w:space="0" w:color="000000"/>
              <w:left w:val="single" w:sz="4" w:space="0" w:color="000000"/>
              <w:bottom w:val="single" w:sz="4" w:space="0" w:color="000000"/>
              <w:right w:val="single" w:sz="4" w:space="0" w:color="000000"/>
            </w:tcBorders>
          </w:tcPr>
          <w:p w14:paraId="4158061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Listbox</w:t>
            </w:r>
          </w:p>
        </w:tc>
        <w:tc>
          <w:tcPr>
            <w:tcW w:w="1046" w:type="dxa"/>
            <w:tcBorders>
              <w:top w:val="single" w:sz="4" w:space="0" w:color="000000"/>
              <w:left w:val="single" w:sz="4" w:space="0" w:color="000000"/>
              <w:bottom w:val="single" w:sz="4" w:space="0" w:color="000000"/>
              <w:right w:val="single" w:sz="4" w:space="0" w:color="000000"/>
            </w:tcBorders>
          </w:tcPr>
          <w:p w14:paraId="68EEB37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2866BF0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Hiển thị thông tin tên nhà tái bảo hiểm và cho phép sửa</w:t>
            </w:r>
          </w:p>
        </w:tc>
      </w:tr>
      <w:tr w:rsidR="00694588" w:rsidRPr="002B44C4" w14:paraId="7D005431"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2097E"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1572ED6F"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Vai trò</w:t>
            </w:r>
          </w:p>
        </w:tc>
        <w:tc>
          <w:tcPr>
            <w:tcW w:w="1421" w:type="dxa"/>
            <w:tcBorders>
              <w:top w:val="single" w:sz="4" w:space="0" w:color="000000"/>
              <w:left w:val="single" w:sz="4" w:space="0" w:color="000000"/>
              <w:bottom w:val="single" w:sz="4" w:space="0" w:color="000000"/>
              <w:right w:val="single" w:sz="4" w:space="0" w:color="000000"/>
            </w:tcBorders>
          </w:tcPr>
          <w:p w14:paraId="750B79D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544D0D2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2AFDB2D6" w14:textId="77777777" w:rsidR="00694588" w:rsidRDefault="00694588" w:rsidP="00694588">
            <w:pPr>
              <w:keepLines/>
              <w:widowControl w:val="0"/>
              <w:pBdr>
                <w:top w:val="nil"/>
                <w:left w:val="nil"/>
                <w:bottom w:val="nil"/>
                <w:right w:val="nil"/>
                <w:between w:val="nil"/>
              </w:pBdr>
              <w:spacing w:before="60" w:after="60" w:line="360" w:lineRule="auto"/>
              <w:jc w:val="center"/>
            </w:pPr>
            <w:r w:rsidRPr="002B44C4">
              <w:t>Hiển thị thông tin vai trò nhà tái bảo hiểm và cho phép sửa</w:t>
            </w:r>
          </w:p>
          <w:p w14:paraId="61C27B4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Giới hạn 250 ký tự</w:t>
            </w:r>
          </w:p>
        </w:tc>
      </w:tr>
      <w:tr w:rsidR="00694588" w:rsidRPr="002B44C4" w14:paraId="18FDD592" w14:textId="77777777" w:rsidTr="00E34A49">
        <w:trPr>
          <w:gridAfter w:val="1"/>
          <w:wAfter w:w="10" w:type="dxa"/>
          <w:trHeight w:val="284"/>
          <w:jc w:val="center"/>
        </w:trPr>
        <w:tc>
          <w:tcPr>
            <w:tcW w:w="984" w:type="dxa"/>
            <w:shd w:val="clear" w:color="auto" w:fill="auto"/>
            <w:vAlign w:val="center"/>
          </w:tcPr>
          <w:p w14:paraId="10AAD03E" w14:textId="77777777" w:rsidR="00694588" w:rsidRPr="002B44C4" w:rsidRDefault="00694588" w:rsidP="00694588">
            <w:pPr>
              <w:spacing w:before="60" w:after="60" w:line="360" w:lineRule="auto"/>
              <w:ind w:left="142"/>
              <w:rPr>
                <w:b/>
              </w:rPr>
            </w:pPr>
            <w:r w:rsidRPr="002B44C4">
              <w:rPr>
                <w:b/>
              </w:rPr>
              <w:t>3</w:t>
            </w:r>
          </w:p>
        </w:tc>
        <w:tc>
          <w:tcPr>
            <w:tcW w:w="8530" w:type="dxa"/>
            <w:gridSpan w:val="4"/>
          </w:tcPr>
          <w:p w14:paraId="0403987E" w14:textId="77777777" w:rsidR="00694588" w:rsidRPr="002B44C4" w:rsidRDefault="00694588" w:rsidP="00694588">
            <w:pPr>
              <w:keepLines/>
              <w:widowControl w:val="0"/>
              <w:pBdr>
                <w:top w:val="nil"/>
                <w:left w:val="nil"/>
                <w:bottom w:val="nil"/>
                <w:right w:val="nil"/>
                <w:between w:val="nil"/>
              </w:pBdr>
              <w:spacing w:before="60" w:after="60"/>
            </w:pPr>
            <w:r w:rsidRPr="002B44C4">
              <w:rPr>
                <w:b/>
              </w:rPr>
              <w:t>Thông tin liên hệ</w:t>
            </w:r>
          </w:p>
        </w:tc>
      </w:tr>
      <w:tr w:rsidR="00694588" w:rsidRPr="002B44C4" w14:paraId="24E4BE1F" w14:textId="77777777" w:rsidTr="00E34A49">
        <w:trPr>
          <w:gridAfter w:val="1"/>
          <w:wAfter w:w="17" w:type="dxa"/>
          <w:trHeight w:val="284"/>
          <w:jc w:val="center"/>
        </w:trPr>
        <w:tc>
          <w:tcPr>
            <w:tcW w:w="984" w:type="dxa"/>
            <w:shd w:val="clear" w:color="auto" w:fill="auto"/>
            <w:vAlign w:val="center"/>
          </w:tcPr>
          <w:p w14:paraId="5CF6F391" w14:textId="77777777" w:rsidR="00694588" w:rsidRPr="002B44C4" w:rsidRDefault="00694588" w:rsidP="00694588">
            <w:pPr>
              <w:spacing w:before="60" w:after="60" w:line="360" w:lineRule="auto"/>
              <w:ind w:left="142"/>
              <w:rPr>
                <w:b/>
              </w:rPr>
            </w:pPr>
            <w:r w:rsidRPr="002B44C4">
              <w:rPr>
                <w:b/>
              </w:rPr>
              <w:t>3.1</w:t>
            </w:r>
          </w:p>
        </w:tc>
        <w:tc>
          <w:tcPr>
            <w:tcW w:w="1949" w:type="dxa"/>
          </w:tcPr>
          <w:p w14:paraId="08EADDFE" w14:textId="77777777" w:rsidR="00694588" w:rsidRPr="002B44C4" w:rsidRDefault="00694588" w:rsidP="00694588">
            <w:pPr>
              <w:keepLines/>
              <w:widowControl w:val="0"/>
              <w:pBdr>
                <w:top w:val="nil"/>
                <w:left w:val="nil"/>
                <w:bottom w:val="nil"/>
                <w:right w:val="nil"/>
                <w:between w:val="nil"/>
              </w:pBdr>
              <w:spacing w:before="60" w:after="60"/>
              <w:rPr>
                <w:b/>
              </w:rPr>
            </w:pPr>
            <w:r w:rsidRPr="002B44C4">
              <w:t>Liên hệ</w:t>
            </w:r>
          </w:p>
        </w:tc>
        <w:tc>
          <w:tcPr>
            <w:tcW w:w="1418" w:type="dxa"/>
          </w:tcPr>
          <w:p w14:paraId="3553045C"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4CDB01E8"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08E4FBE0"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liên hệ của nhà tái bảo hiểm và cho phép sửa</w:t>
            </w:r>
          </w:p>
          <w:p w14:paraId="539F64A4"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250 ký tự</w:t>
            </w:r>
          </w:p>
        </w:tc>
      </w:tr>
      <w:tr w:rsidR="00694588" w:rsidRPr="002B44C4" w14:paraId="70D32EEF" w14:textId="77777777" w:rsidTr="00E34A49">
        <w:trPr>
          <w:gridAfter w:val="1"/>
          <w:wAfter w:w="17" w:type="dxa"/>
          <w:trHeight w:val="284"/>
          <w:jc w:val="center"/>
        </w:trPr>
        <w:tc>
          <w:tcPr>
            <w:tcW w:w="984" w:type="dxa"/>
            <w:shd w:val="clear" w:color="auto" w:fill="auto"/>
            <w:vAlign w:val="center"/>
          </w:tcPr>
          <w:p w14:paraId="765E7D3B" w14:textId="77777777" w:rsidR="00694588" w:rsidRPr="002B44C4" w:rsidRDefault="00694588" w:rsidP="00694588">
            <w:pPr>
              <w:spacing w:before="60" w:after="60" w:line="360" w:lineRule="auto"/>
              <w:ind w:left="142"/>
              <w:rPr>
                <w:b/>
              </w:rPr>
            </w:pPr>
            <w:r w:rsidRPr="002B44C4">
              <w:rPr>
                <w:b/>
              </w:rPr>
              <w:t>3.2</w:t>
            </w:r>
          </w:p>
        </w:tc>
        <w:tc>
          <w:tcPr>
            <w:tcW w:w="1949" w:type="dxa"/>
          </w:tcPr>
          <w:p w14:paraId="21F735B3" w14:textId="77777777" w:rsidR="00694588" w:rsidRPr="002B44C4" w:rsidRDefault="00694588" w:rsidP="00694588">
            <w:pPr>
              <w:keepLines/>
              <w:widowControl w:val="0"/>
              <w:pBdr>
                <w:top w:val="nil"/>
                <w:left w:val="nil"/>
                <w:bottom w:val="nil"/>
                <w:right w:val="nil"/>
                <w:between w:val="nil"/>
              </w:pBdr>
              <w:spacing w:before="60" w:after="60"/>
            </w:pPr>
            <w:r w:rsidRPr="002B44C4">
              <w:t>Số điện thoại</w:t>
            </w:r>
          </w:p>
        </w:tc>
        <w:tc>
          <w:tcPr>
            <w:tcW w:w="1418" w:type="dxa"/>
          </w:tcPr>
          <w:p w14:paraId="23D3D1D8"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10261FB1"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219A8313"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số điện thoại của người liên hệ nhà tái bảo hiểm và cho phép sửa</w:t>
            </w:r>
          </w:p>
          <w:p w14:paraId="3FA3251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7DE2CE96" w14:textId="77777777" w:rsidTr="00E34A49">
        <w:trPr>
          <w:gridAfter w:val="1"/>
          <w:wAfter w:w="17" w:type="dxa"/>
          <w:trHeight w:val="284"/>
          <w:jc w:val="center"/>
        </w:trPr>
        <w:tc>
          <w:tcPr>
            <w:tcW w:w="984" w:type="dxa"/>
            <w:shd w:val="clear" w:color="auto" w:fill="auto"/>
            <w:vAlign w:val="center"/>
          </w:tcPr>
          <w:p w14:paraId="70BC7484" w14:textId="77777777" w:rsidR="00694588" w:rsidRPr="002B44C4" w:rsidRDefault="00694588" w:rsidP="00694588">
            <w:pPr>
              <w:spacing w:before="60" w:after="60" w:line="360" w:lineRule="auto"/>
              <w:ind w:left="142"/>
              <w:rPr>
                <w:b/>
              </w:rPr>
            </w:pPr>
            <w:r w:rsidRPr="002B44C4">
              <w:rPr>
                <w:b/>
              </w:rPr>
              <w:t>3.3</w:t>
            </w:r>
          </w:p>
        </w:tc>
        <w:tc>
          <w:tcPr>
            <w:tcW w:w="1949" w:type="dxa"/>
          </w:tcPr>
          <w:p w14:paraId="08CEE929" w14:textId="77777777" w:rsidR="00694588" w:rsidRPr="002B44C4" w:rsidRDefault="00694588" w:rsidP="00694588">
            <w:pPr>
              <w:keepLines/>
              <w:widowControl w:val="0"/>
              <w:pBdr>
                <w:top w:val="nil"/>
                <w:left w:val="nil"/>
                <w:bottom w:val="nil"/>
                <w:right w:val="nil"/>
                <w:between w:val="nil"/>
              </w:pBdr>
              <w:spacing w:before="60" w:after="60"/>
            </w:pPr>
            <w:r w:rsidRPr="002B44C4">
              <w:t>Email</w:t>
            </w:r>
          </w:p>
        </w:tc>
        <w:tc>
          <w:tcPr>
            <w:tcW w:w="1418" w:type="dxa"/>
          </w:tcPr>
          <w:p w14:paraId="04D39174"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437FD486"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1A08FA2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Email của người liên hệ nhà tái bảo hiểm và cho phép sửa</w:t>
            </w:r>
          </w:p>
          <w:p w14:paraId="6571DCCC"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Định danh email:</w:t>
            </w:r>
          </w:p>
          <w:p w14:paraId="5C305925" w14:textId="77777777" w:rsidR="00694588" w:rsidRPr="002B44C4" w:rsidRDefault="00694588" w:rsidP="00694588">
            <w:pPr>
              <w:keepLines/>
              <w:widowControl w:val="0"/>
              <w:pBdr>
                <w:top w:val="nil"/>
                <w:left w:val="nil"/>
                <w:bottom w:val="nil"/>
                <w:right w:val="nil"/>
                <w:between w:val="nil"/>
              </w:pBdr>
              <w:spacing w:before="60" w:after="60"/>
              <w:ind w:left="616"/>
            </w:pPr>
            <w:r w:rsidRPr="002B44C4">
              <w:t>+ Bắt buộc phải có đuôi @</w:t>
            </w:r>
          </w:p>
          <w:p w14:paraId="45D8D4E1" w14:textId="77777777" w:rsidR="00694588" w:rsidRDefault="00694588" w:rsidP="00694588">
            <w:pPr>
              <w:keepLines/>
              <w:widowControl w:val="0"/>
              <w:pBdr>
                <w:top w:val="nil"/>
                <w:left w:val="nil"/>
                <w:bottom w:val="nil"/>
                <w:right w:val="nil"/>
                <w:between w:val="nil"/>
              </w:pBdr>
              <w:spacing w:before="60" w:after="60"/>
              <w:ind w:left="616"/>
            </w:pPr>
            <w:r w:rsidRPr="002B44C4">
              <w:t>+ Chỉ được phép sử dụng các chữ cái (a-z)(A-Z), số (0-9) và dấu (.)</w:t>
            </w:r>
          </w:p>
          <w:p w14:paraId="2A6B9FEB"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6B1B3650" w14:textId="77777777" w:rsidTr="00E34A49">
        <w:trPr>
          <w:gridAfter w:val="1"/>
          <w:wAfter w:w="17" w:type="dxa"/>
          <w:trHeight w:val="284"/>
          <w:jc w:val="center"/>
        </w:trPr>
        <w:tc>
          <w:tcPr>
            <w:tcW w:w="984" w:type="dxa"/>
            <w:shd w:val="clear" w:color="auto" w:fill="auto"/>
            <w:vAlign w:val="center"/>
          </w:tcPr>
          <w:p w14:paraId="011C56FE" w14:textId="77777777" w:rsidR="00694588" w:rsidRPr="002B44C4" w:rsidRDefault="00694588" w:rsidP="00694588">
            <w:pPr>
              <w:spacing w:before="60" w:after="60" w:line="360" w:lineRule="auto"/>
              <w:ind w:left="142"/>
              <w:rPr>
                <w:b/>
              </w:rPr>
            </w:pPr>
            <w:r w:rsidRPr="002B44C4">
              <w:rPr>
                <w:b/>
              </w:rPr>
              <w:t>3.4</w:t>
            </w:r>
          </w:p>
        </w:tc>
        <w:tc>
          <w:tcPr>
            <w:tcW w:w="1949" w:type="dxa"/>
          </w:tcPr>
          <w:p w14:paraId="3742038C"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306CFD95" wp14:editId="6049122C">
                  <wp:extent cx="895238" cy="285714"/>
                  <wp:effectExtent l="0" t="0" r="635" b="63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95238" cy="285714"/>
                          </a:xfrm>
                          <a:prstGeom prst="rect">
                            <a:avLst/>
                          </a:prstGeom>
                        </pic:spPr>
                      </pic:pic>
                    </a:graphicData>
                  </a:graphic>
                </wp:inline>
              </w:drawing>
            </w:r>
          </w:p>
        </w:tc>
        <w:tc>
          <w:tcPr>
            <w:tcW w:w="1418" w:type="dxa"/>
          </w:tcPr>
          <w:p w14:paraId="7A8EF151"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58CCA576"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3DF49594" w14:textId="77777777" w:rsidR="00694588" w:rsidRPr="002B44C4" w:rsidRDefault="00694588" w:rsidP="00694588">
            <w:pPr>
              <w:keepLines/>
              <w:widowControl w:val="0"/>
              <w:pBdr>
                <w:top w:val="nil"/>
                <w:left w:val="nil"/>
                <w:bottom w:val="nil"/>
                <w:right w:val="nil"/>
                <w:between w:val="nil"/>
              </w:pBdr>
              <w:spacing w:before="60" w:after="60"/>
            </w:pPr>
            <w:r w:rsidRPr="002B44C4">
              <w:t>Thêm thông tin liên hệ</w:t>
            </w:r>
          </w:p>
        </w:tc>
      </w:tr>
      <w:tr w:rsidR="00694588" w:rsidRPr="002B44C4" w14:paraId="3D950848" w14:textId="77777777" w:rsidTr="00E34A49">
        <w:trPr>
          <w:gridAfter w:val="1"/>
          <w:wAfter w:w="17" w:type="dxa"/>
          <w:trHeight w:val="284"/>
          <w:jc w:val="center"/>
        </w:trPr>
        <w:tc>
          <w:tcPr>
            <w:tcW w:w="984" w:type="dxa"/>
            <w:shd w:val="clear" w:color="auto" w:fill="auto"/>
            <w:vAlign w:val="center"/>
          </w:tcPr>
          <w:p w14:paraId="0DFF9C51" w14:textId="77777777" w:rsidR="00694588" w:rsidRPr="002B44C4" w:rsidRDefault="00694588" w:rsidP="00694588">
            <w:pPr>
              <w:spacing w:before="60" w:after="60" w:line="360" w:lineRule="auto"/>
              <w:ind w:left="142"/>
              <w:rPr>
                <w:b/>
              </w:rPr>
            </w:pPr>
          </w:p>
        </w:tc>
        <w:tc>
          <w:tcPr>
            <w:tcW w:w="1949" w:type="dxa"/>
          </w:tcPr>
          <w:p w14:paraId="221C8FA4"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6E4B020A" wp14:editId="4E9A3497">
                  <wp:extent cx="247650" cy="261407"/>
                  <wp:effectExtent l="0" t="0" r="0" b="571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397" cy="265362"/>
                          </a:xfrm>
                          <a:prstGeom prst="rect">
                            <a:avLst/>
                          </a:prstGeom>
                        </pic:spPr>
                      </pic:pic>
                    </a:graphicData>
                  </a:graphic>
                </wp:inline>
              </w:drawing>
            </w:r>
          </w:p>
        </w:tc>
        <w:tc>
          <w:tcPr>
            <w:tcW w:w="1418" w:type="dxa"/>
          </w:tcPr>
          <w:p w14:paraId="3CBF539B" w14:textId="77777777" w:rsidR="00694588" w:rsidRPr="002B44C4" w:rsidRDefault="00694588" w:rsidP="00694588">
            <w:pPr>
              <w:keepLines/>
              <w:widowControl w:val="0"/>
              <w:pBdr>
                <w:top w:val="nil"/>
                <w:left w:val="nil"/>
                <w:bottom w:val="nil"/>
                <w:right w:val="nil"/>
                <w:between w:val="nil"/>
              </w:pBdr>
              <w:spacing w:before="60" w:after="60"/>
            </w:pPr>
            <w:r w:rsidRPr="002B44C4">
              <w:t>Icon</w:t>
            </w:r>
          </w:p>
        </w:tc>
        <w:tc>
          <w:tcPr>
            <w:tcW w:w="1044" w:type="dxa"/>
          </w:tcPr>
          <w:p w14:paraId="12F730A9"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30128495" w14:textId="77777777" w:rsidR="00694588" w:rsidRPr="002B44C4" w:rsidRDefault="00694588" w:rsidP="00694588">
            <w:pPr>
              <w:keepLines/>
              <w:widowControl w:val="0"/>
              <w:pBdr>
                <w:top w:val="nil"/>
                <w:left w:val="nil"/>
                <w:bottom w:val="nil"/>
                <w:right w:val="nil"/>
                <w:between w:val="nil"/>
              </w:pBdr>
              <w:spacing w:before="60" w:after="60"/>
            </w:pPr>
            <w:r w:rsidRPr="002B44C4">
              <w:t>Xóa thông tin liên hệ</w:t>
            </w:r>
          </w:p>
          <w:p w14:paraId="51752304" w14:textId="77777777" w:rsidR="00694588" w:rsidRPr="002B44C4" w:rsidRDefault="00694588" w:rsidP="00694588">
            <w:pPr>
              <w:keepLines/>
              <w:widowControl w:val="0"/>
              <w:pBdr>
                <w:top w:val="nil"/>
                <w:left w:val="nil"/>
                <w:bottom w:val="nil"/>
                <w:right w:val="nil"/>
                <w:between w:val="nil"/>
              </w:pBdr>
              <w:spacing w:before="60" w:after="60"/>
            </w:pPr>
            <w:r w:rsidRPr="002B44C4">
              <w:t>Hệ thống hiển thị màn hình xác nhận xóa:</w:t>
            </w:r>
          </w:p>
          <w:p w14:paraId="15CD36F5" w14:textId="77777777" w:rsidR="00694588" w:rsidRPr="002B44C4" w:rsidRDefault="00694588" w:rsidP="00694588">
            <w:pPr>
              <w:keepLines/>
              <w:widowControl w:val="0"/>
              <w:pBdr>
                <w:top w:val="nil"/>
                <w:left w:val="nil"/>
                <w:bottom w:val="nil"/>
                <w:right w:val="nil"/>
                <w:between w:val="nil"/>
              </w:pBdr>
              <w:spacing w:before="60" w:after="60"/>
            </w:pPr>
            <w:r w:rsidRPr="002B44C4">
              <w:t>+ Có: xóa thông tin liên hệ của nhà tái, đồng thời đưa ra thông báo xóa thành công</w:t>
            </w:r>
          </w:p>
          <w:p w14:paraId="7CC21B0F" w14:textId="77777777" w:rsidR="00694588" w:rsidRPr="002B44C4" w:rsidRDefault="00694588" w:rsidP="00694588">
            <w:pPr>
              <w:keepLines/>
              <w:widowControl w:val="0"/>
              <w:pBdr>
                <w:top w:val="nil"/>
                <w:left w:val="nil"/>
                <w:bottom w:val="nil"/>
                <w:right w:val="nil"/>
                <w:between w:val="nil"/>
              </w:pBdr>
              <w:spacing w:before="60" w:after="60"/>
            </w:pPr>
            <w:r w:rsidRPr="002B44C4">
              <w:t>+ Không: đóng màn hình xác nhận xóa</w:t>
            </w:r>
          </w:p>
        </w:tc>
      </w:tr>
      <w:tr w:rsidR="00694588" w:rsidRPr="002B44C4" w14:paraId="0324FFF4" w14:textId="77777777" w:rsidTr="00E34A49">
        <w:trPr>
          <w:gridAfter w:val="1"/>
          <w:wAfter w:w="17" w:type="dxa"/>
          <w:trHeight w:val="284"/>
          <w:jc w:val="center"/>
        </w:trPr>
        <w:tc>
          <w:tcPr>
            <w:tcW w:w="984" w:type="dxa"/>
            <w:shd w:val="clear" w:color="auto" w:fill="auto"/>
            <w:vAlign w:val="center"/>
          </w:tcPr>
          <w:p w14:paraId="196B997C" w14:textId="77777777" w:rsidR="00694588" w:rsidRPr="002B44C4" w:rsidRDefault="00694588" w:rsidP="00694588">
            <w:pPr>
              <w:spacing w:before="60" w:after="60" w:line="360" w:lineRule="auto"/>
              <w:ind w:left="142"/>
              <w:rPr>
                <w:b/>
              </w:rPr>
            </w:pPr>
            <w:r w:rsidRPr="002B44C4">
              <w:rPr>
                <w:b/>
              </w:rPr>
              <w:t>4</w:t>
            </w:r>
          </w:p>
        </w:tc>
        <w:tc>
          <w:tcPr>
            <w:tcW w:w="1949" w:type="dxa"/>
          </w:tcPr>
          <w:p w14:paraId="4FEBF007" w14:textId="77777777" w:rsidR="00694588" w:rsidRPr="002B44C4" w:rsidRDefault="00694588" w:rsidP="00694588">
            <w:pPr>
              <w:keepLines/>
              <w:widowControl w:val="0"/>
              <w:pBdr>
                <w:top w:val="nil"/>
                <w:left w:val="nil"/>
                <w:bottom w:val="nil"/>
                <w:right w:val="nil"/>
                <w:between w:val="nil"/>
              </w:pBdr>
              <w:spacing w:before="60" w:after="60"/>
            </w:pPr>
            <w:r w:rsidRPr="002B44C4">
              <w:t>Tỷ lệ đồng</w:t>
            </w:r>
          </w:p>
        </w:tc>
        <w:tc>
          <w:tcPr>
            <w:tcW w:w="1418" w:type="dxa"/>
          </w:tcPr>
          <w:p w14:paraId="29642F69" w14:textId="77777777" w:rsidR="00694588" w:rsidRPr="002B44C4" w:rsidRDefault="00694588" w:rsidP="00694588">
            <w:pPr>
              <w:keepLines/>
              <w:widowControl w:val="0"/>
              <w:pBdr>
                <w:top w:val="nil"/>
                <w:left w:val="nil"/>
                <w:bottom w:val="nil"/>
                <w:right w:val="nil"/>
                <w:between w:val="nil"/>
              </w:pBdr>
              <w:spacing w:before="60" w:after="60"/>
            </w:pPr>
            <w:r w:rsidRPr="002B44C4">
              <w:t>Number</w:t>
            </w:r>
          </w:p>
        </w:tc>
        <w:tc>
          <w:tcPr>
            <w:tcW w:w="1044" w:type="dxa"/>
          </w:tcPr>
          <w:p w14:paraId="037B9415"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36ECA14D"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tỷ lệ đóng của nhà tái bảo hiểm và cho phép sửa</w:t>
            </w:r>
          </w:p>
          <w:p w14:paraId="2EF4DF3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 ký tự</w:t>
            </w:r>
          </w:p>
        </w:tc>
      </w:tr>
      <w:tr w:rsidR="00694588" w:rsidRPr="002B44C4" w14:paraId="5F4F13C3" w14:textId="77777777" w:rsidTr="00E34A49">
        <w:trPr>
          <w:gridAfter w:val="1"/>
          <w:wAfter w:w="17" w:type="dxa"/>
          <w:trHeight w:val="284"/>
          <w:jc w:val="center"/>
        </w:trPr>
        <w:tc>
          <w:tcPr>
            <w:tcW w:w="984" w:type="dxa"/>
            <w:shd w:val="clear" w:color="auto" w:fill="auto"/>
            <w:vAlign w:val="center"/>
          </w:tcPr>
          <w:p w14:paraId="3D7BF07C" w14:textId="77777777" w:rsidR="00694588" w:rsidRPr="002B44C4" w:rsidRDefault="00694588" w:rsidP="00694588">
            <w:pPr>
              <w:spacing w:before="60" w:after="60" w:line="360" w:lineRule="auto"/>
              <w:ind w:left="142"/>
              <w:rPr>
                <w:b/>
              </w:rPr>
            </w:pPr>
            <w:r w:rsidRPr="002B44C4">
              <w:rPr>
                <w:b/>
              </w:rPr>
              <w:t>5</w:t>
            </w:r>
          </w:p>
        </w:tc>
        <w:tc>
          <w:tcPr>
            <w:tcW w:w="1949" w:type="dxa"/>
          </w:tcPr>
          <w:p w14:paraId="56C58B68" w14:textId="77777777" w:rsidR="00694588" w:rsidRPr="002B44C4" w:rsidRDefault="00694588" w:rsidP="00694588">
            <w:pPr>
              <w:keepLines/>
              <w:widowControl w:val="0"/>
              <w:pBdr>
                <w:top w:val="nil"/>
                <w:left w:val="nil"/>
                <w:bottom w:val="nil"/>
                <w:right w:val="nil"/>
                <w:between w:val="nil"/>
              </w:pBdr>
              <w:spacing w:before="60" w:after="60"/>
            </w:pPr>
            <w:r w:rsidRPr="002B44C4">
              <w:t>Mô tả</w:t>
            </w:r>
          </w:p>
        </w:tc>
        <w:tc>
          <w:tcPr>
            <w:tcW w:w="1418" w:type="dxa"/>
          </w:tcPr>
          <w:p w14:paraId="7381F4C3"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5B97D0D4"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6A3335BF"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mô tả thông tin nhà tái bảo hiểm và cho phép sửa</w:t>
            </w:r>
          </w:p>
          <w:p w14:paraId="49A1CD5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694588" w:rsidRPr="002B44C4" w14:paraId="236B0338" w14:textId="77777777" w:rsidTr="00E34A49">
        <w:trPr>
          <w:gridAfter w:val="1"/>
          <w:wAfter w:w="17" w:type="dxa"/>
          <w:trHeight w:val="284"/>
          <w:jc w:val="center"/>
        </w:trPr>
        <w:tc>
          <w:tcPr>
            <w:tcW w:w="984" w:type="dxa"/>
            <w:shd w:val="clear" w:color="auto" w:fill="auto"/>
            <w:vAlign w:val="center"/>
          </w:tcPr>
          <w:p w14:paraId="77B61087" w14:textId="77777777" w:rsidR="00694588" w:rsidRPr="002B44C4" w:rsidRDefault="00694588" w:rsidP="00694588">
            <w:pPr>
              <w:spacing w:before="60" w:after="60" w:line="360" w:lineRule="auto"/>
              <w:ind w:left="142"/>
              <w:rPr>
                <w:b/>
              </w:rPr>
            </w:pPr>
            <w:r w:rsidRPr="002B44C4">
              <w:rPr>
                <w:b/>
              </w:rPr>
              <w:lastRenderedPageBreak/>
              <w:t>6</w:t>
            </w:r>
          </w:p>
        </w:tc>
        <w:tc>
          <w:tcPr>
            <w:tcW w:w="1949" w:type="dxa"/>
          </w:tcPr>
          <w:p w14:paraId="1EA51271"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0CE0618C" wp14:editId="170ADF6D">
                  <wp:extent cx="781050" cy="294302"/>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95446" cy="299726"/>
                          </a:xfrm>
                          <a:prstGeom prst="rect">
                            <a:avLst/>
                          </a:prstGeom>
                        </pic:spPr>
                      </pic:pic>
                    </a:graphicData>
                  </a:graphic>
                </wp:inline>
              </w:drawing>
            </w:r>
          </w:p>
        </w:tc>
        <w:tc>
          <w:tcPr>
            <w:tcW w:w="1418" w:type="dxa"/>
          </w:tcPr>
          <w:p w14:paraId="3DC13538"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382379B7"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44012930" w14:textId="77777777" w:rsidR="00694588" w:rsidRPr="002B44C4" w:rsidRDefault="00694588" w:rsidP="00694588">
            <w:pPr>
              <w:keepLines/>
              <w:widowControl w:val="0"/>
              <w:pBdr>
                <w:top w:val="nil"/>
                <w:left w:val="nil"/>
                <w:bottom w:val="nil"/>
                <w:right w:val="nil"/>
                <w:between w:val="nil"/>
              </w:pBdr>
              <w:spacing w:before="60" w:after="60"/>
            </w:pPr>
            <w:r w:rsidRPr="002B44C4">
              <w:t>Lưu thông tin cập nhật tái bảo hiểm</w:t>
            </w:r>
          </w:p>
          <w:p w14:paraId="7B95E9C1" w14:textId="77777777" w:rsidR="00694588" w:rsidRPr="002B44C4" w:rsidRDefault="00694588" w:rsidP="00694588">
            <w:pPr>
              <w:keepLines/>
              <w:widowControl w:val="0"/>
              <w:pBdr>
                <w:top w:val="nil"/>
                <w:left w:val="nil"/>
                <w:bottom w:val="nil"/>
                <w:right w:val="nil"/>
                <w:between w:val="nil"/>
              </w:pBdr>
              <w:spacing w:before="60" w:after="60"/>
            </w:pPr>
            <w:r w:rsidRPr="002B44C4">
              <w:t>Hệ thống kiểm tra các trường thông tin bắt buộc nhập:</w:t>
            </w:r>
          </w:p>
          <w:p w14:paraId="413590B7"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Hiển thị thông báo lỗi nếu thông tin nhập vào không hợp lệ hoặc không nhập thông tin các trường bắt buộc</w:t>
            </w:r>
          </w:p>
          <w:p w14:paraId="3EFDA33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Thông báo thành công nếu các thông tin đưa vào hợp lệ. Đóng màn hình sửa đồng thời cập nhật lại màn hình Báo cáo tổn thất với các thông tin đã cập nhật</w:t>
            </w:r>
          </w:p>
        </w:tc>
      </w:tr>
      <w:tr w:rsidR="00694588" w:rsidRPr="002B44C4" w14:paraId="7FA8FEE7" w14:textId="77777777" w:rsidTr="00E34A49">
        <w:trPr>
          <w:gridAfter w:val="1"/>
          <w:wAfter w:w="17" w:type="dxa"/>
          <w:trHeight w:val="284"/>
          <w:jc w:val="center"/>
        </w:trPr>
        <w:tc>
          <w:tcPr>
            <w:tcW w:w="984" w:type="dxa"/>
            <w:shd w:val="clear" w:color="auto" w:fill="auto"/>
            <w:vAlign w:val="center"/>
          </w:tcPr>
          <w:p w14:paraId="5B674273" w14:textId="77777777" w:rsidR="00694588" w:rsidRPr="002B44C4" w:rsidRDefault="00694588" w:rsidP="00694588">
            <w:pPr>
              <w:spacing w:before="60" w:after="60" w:line="360" w:lineRule="auto"/>
              <w:ind w:left="142"/>
              <w:rPr>
                <w:b/>
              </w:rPr>
            </w:pPr>
            <w:r w:rsidRPr="002B44C4">
              <w:rPr>
                <w:b/>
              </w:rPr>
              <w:t>7</w:t>
            </w:r>
          </w:p>
        </w:tc>
        <w:tc>
          <w:tcPr>
            <w:tcW w:w="1949" w:type="dxa"/>
          </w:tcPr>
          <w:p w14:paraId="236D1E14"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172A087B" wp14:editId="42940CC8">
                  <wp:extent cx="819150" cy="308658"/>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35023" cy="314639"/>
                          </a:xfrm>
                          <a:prstGeom prst="rect">
                            <a:avLst/>
                          </a:prstGeom>
                        </pic:spPr>
                      </pic:pic>
                    </a:graphicData>
                  </a:graphic>
                </wp:inline>
              </w:drawing>
            </w:r>
          </w:p>
        </w:tc>
        <w:tc>
          <w:tcPr>
            <w:tcW w:w="1418" w:type="dxa"/>
          </w:tcPr>
          <w:p w14:paraId="2C27B91D"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0AF54AD4"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7F4470D1" w14:textId="77777777" w:rsidR="00694588" w:rsidRPr="002B44C4" w:rsidRDefault="00694588" w:rsidP="00694588">
            <w:pPr>
              <w:keepLines/>
              <w:widowControl w:val="0"/>
              <w:pBdr>
                <w:top w:val="nil"/>
                <w:left w:val="nil"/>
                <w:bottom w:val="nil"/>
                <w:right w:val="nil"/>
                <w:between w:val="nil"/>
              </w:pBdr>
              <w:spacing w:before="60" w:after="60"/>
            </w:pPr>
            <w:r w:rsidRPr="002B44C4">
              <w:t>Đóng màn hình sửa thông tin tái bảo hiểm, hiển thị màn hình thông tin Báo cáo tổn thất</w:t>
            </w:r>
          </w:p>
        </w:tc>
      </w:tr>
    </w:tbl>
    <w:p w14:paraId="1147E339" w14:textId="77777777" w:rsidR="00694588" w:rsidRDefault="00694588" w:rsidP="00694588">
      <w:pPr>
        <w:pStyle w:val="ListParagraph"/>
      </w:pPr>
    </w:p>
    <w:p w14:paraId="6A33B7F5" w14:textId="4C587F1D" w:rsidR="00694588" w:rsidRDefault="00B821D8">
      <w:pPr>
        <w:pStyle w:val="Heading6"/>
        <w:numPr>
          <w:ilvl w:val="4"/>
          <w:numId w:val="18"/>
        </w:numPr>
        <w:rPr>
          <w:rFonts w:ascii="Times New Roman" w:hAnsi="Times New Roman" w:cs="Times New Roman"/>
          <w:color w:val="auto"/>
        </w:rPr>
        <w:pPrChange w:id="338" w:author="Microsoft Office User" w:date="2022-09-15T12:24:00Z">
          <w:pPr>
            <w:pStyle w:val="Heading6"/>
            <w:numPr>
              <w:ilvl w:val="4"/>
              <w:numId w:val="1"/>
            </w:numPr>
            <w:ind w:left="2232" w:hanging="792"/>
          </w:pPr>
        </w:pPrChange>
      </w:pPr>
      <w:r>
        <w:rPr>
          <w:rFonts w:ascii="Times New Roman" w:hAnsi="Times New Roman" w:cs="Times New Roman"/>
          <w:color w:val="auto"/>
        </w:rPr>
        <w:t>Thêm mới/Cập nhật kỳ thu phí</w:t>
      </w:r>
    </w:p>
    <w:p w14:paraId="5D252923" w14:textId="77777777" w:rsidR="00694588" w:rsidRPr="002B44C4" w:rsidRDefault="00694588">
      <w:pPr>
        <w:pStyle w:val="Heading7"/>
        <w:numPr>
          <w:ilvl w:val="5"/>
          <w:numId w:val="18"/>
        </w:numPr>
        <w:rPr>
          <w:rFonts w:cs="Times New Roman"/>
          <w:color w:val="auto"/>
        </w:rPr>
        <w:pPrChange w:id="339" w:author="Microsoft Office User" w:date="2022-09-15T12:38:00Z">
          <w:pPr>
            <w:pStyle w:val="Heading7"/>
            <w:numPr>
              <w:ilvl w:val="5"/>
              <w:numId w:val="1"/>
            </w:numPr>
            <w:ind w:left="2736" w:hanging="934"/>
          </w:pPr>
        </w:pPrChange>
      </w:pPr>
      <w:r w:rsidRPr="002B44C4">
        <w:rPr>
          <w:rFonts w:cs="Times New Roman"/>
          <w:color w:val="auto"/>
        </w:rPr>
        <w:t>Màn hình</w:t>
      </w:r>
    </w:p>
    <w:p w14:paraId="75A81C92" w14:textId="41B1D2C7" w:rsidR="00694588" w:rsidRPr="002B44C4" w:rsidDel="002C53E3" w:rsidRDefault="00694588" w:rsidP="00694588">
      <w:pPr>
        <w:rPr>
          <w:del w:id="340" w:author="Mít love" w:date="2022-09-15T11:30:00Z"/>
        </w:rPr>
      </w:pPr>
    </w:p>
    <w:p w14:paraId="34B32AB5" w14:textId="77777777" w:rsidR="00694588" w:rsidRPr="002B44C4" w:rsidRDefault="00694588" w:rsidP="00694588">
      <w:pPr>
        <w:jc w:val="center"/>
        <w:rPr>
          <w:i/>
        </w:rPr>
      </w:pPr>
      <w:r w:rsidRPr="002B44C4">
        <w:rPr>
          <w:noProof/>
        </w:rPr>
        <w:drawing>
          <wp:inline distT="0" distB="0" distL="0" distR="0" wp14:anchorId="6DC84357" wp14:editId="7BADA0CE">
            <wp:extent cx="5731510" cy="3909060"/>
            <wp:effectExtent l="19050" t="19050" r="21590" b="1524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09060"/>
                    </a:xfrm>
                    <a:prstGeom prst="rect">
                      <a:avLst/>
                    </a:prstGeom>
                    <a:ln>
                      <a:solidFill>
                        <a:schemeClr val="accent1"/>
                      </a:solidFill>
                    </a:ln>
                  </pic:spPr>
                </pic:pic>
              </a:graphicData>
            </a:graphic>
          </wp:inline>
        </w:drawing>
      </w:r>
    </w:p>
    <w:p w14:paraId="587A2557" w14:textId="77777777" w:rsidR="00694588" w:rsidRPr="002B44C4" w:rsidRDefault="00694588" w:rsidP="00694588">
      <w:pPr>
        <w:jc w:val="center"/>
        <w:rPr>
          <w:i/>
        </w:rPr>
      </w:pPr>
      <w:r w:rsidRPr="002B44C4">
        <w:rPr>
          <w:i/>
        </w:rPr>
        <w:t>Màn hình thêm mới kỳ thu phí</w:t>
      </w:r>
    </w:p>
    <w:p w14:paraId="60F74E4C" w14:textId="77777777" w:rsidR="00694588" w:rsidRPr="002B44C4" w:rsidRDefault="00694588" w:rsidP="00694588">
      <w:pPr>
        <w:jc w:val="center"/>
        <w:rPr>
          <w:i/>
        </w:rPr>
      </w:pPr>
      <w:r w:rsidRPr="002B44C4">
        <w:rPr>
          <w:noProof/>
        </w:rPr>
        <w:lastRenderedPageBreak/>
        <w:drawing>
          <wp:inline distT="0" distB="0" distL="0" distR="0" wp14:anchorId="56EA76B4" wp14:editId="5BC6B714">
            <wp:extent cx="5731510" cy="3816350"/>
            <wp:effectExtent l="19050" t="19050" r="21590" b="1270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816350"/>
                    </a:xfrm>
                    <a:prstGeom prst="rect">
                      <a:avLst/>
                    </a:prstGeom>
                    <a:ln>
                      <a:solidFill>
                        <a:schemeClr val="accent1"/>
                      </a:solidFill>
                    </a:ln>
                  </pic:spPr>
                </pic:pic>
              </a:graphicData>
            </a:graphic>
          </wp:inline>
        </w:drawing>
      </w:r>
      <w:r w:rsidRPr="002B44C4">
        <w:rPr>
          <w:i/>
        </w:rPr>
        <w:t>Màn hình chỉnh sửa kỳ thu phí</w:t>
      </w:r>
    </w:p>
    <w:p w14:paraId="0A83B5B2" w14:textId="085603D8" w:rsidR="00694588" w:rsidRPr="002B44C4" w:rsidRDefault="00694588" w:rsidP="00694588">
      <w:pPr>
        <w:jc w:val="center"/>
        <w:rPr>
          <w:i/>
        </w:rPr>
      </w:pPr>
    </w:p>
    <w:p w14:paraId="3C62CE14" w14:textId="77777777" w:rsidR="00694588" w:rsidRDefault="00694588">
      <w:pPr>
        <w:pStyle w:val="Heading7"/>
        <w:numPr>
          <w:ilvl w:val="5"/>
          <w:numId w:val="18"/>
        </w:numPr>
        <w:rPr>
          <w:rFonts w:cs="Times New Roman"/>
          <w:color w:val="auto"/>
        </w:rPr>
        <w:pPrChange w:id="341" w:author="Microsoft Office User" w:date="2022-09-15T12:38:00Z">
          <w:pPr>
            <w:pStyle w:val="Heading7"/>
            <w:numPr>
              <w:ilvl w:val="5"/>
              <w:numId w:val="1"/>
            </w:numPr>
            <w:ind w:left="2736" w:hanging="934"/>
          </w:pPr>
        </w:pPrChange>
      </w:pPr>
      <w:r w:rsidRPr="002B44C4">
        <w:rPr>
          <w:rFonts w:cs="Times New Roman"/>
          <w:color w:val="auto"/>
        </w:rPr>
        <w:t>Mô tả màn hình</w:t>
      </w:r>
    </w:p>
    <w:p w14:paraId="3588BCAB" w14:textId="77777777" w:rsidR="00694588" w:rsidRPr="00AC69AE" w:rsidRDefault="00694588" w:rsidP="00694588"/>
    <w:p w14:paraId="37167B2C" w14:textId="77777777" w:rsidR="00694588" w:rsidRDefault="00694588" w:rsidP="00694588">
      <w:pPr>
        <w:pStyle w:val="ListParagraph"/>
        <w:numPr>
          <w:ilvl w:val="0"/>
          <w:numId w:val="6"/>
        </w:numPr>
      </w:pPr>
      <w:r>
        <w:t>Màn hình thêm mới kỳ thu phí</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694588" w:rsidRPr="002B44C4" w14:paraId="7CF902D9" w14:textId="77777777" w:rsidTr="00E34A49">
        <w:trPr>
          <w:trHeight w:val="284"/>
          <w:jc w:val="center"/>
        </w:trPr>
        <w:tc>
          <w:tcPr>
            <w:tcW w:w="986" w:type="dxa"/>
            <w:shd w:val="clear" w:color="auto" w:fill="D9D9D9" w:themeFill="background1" w:themeFillShade="D9"/>
            <w:vAlign w:val="center"/>
          </w:tcPr>
          <w:p w14:paraId="74800519"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6E50802C"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21" w:type="dxa"/>
            <w:shd w:val="clear" w:color="auto" w:fill="D9D9D9" w:themeFill="background1" w:themeFillShade="D9"/>
          </w:tcPr>
          <w:p w14:paraId="21520E00"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6" w:type="dxa"/>
            <w:shd w:val="clear" w:color="auto" w:fill="D9D9D9" w:themeFill="background1" w:themeFillShade="D9"/>
          </w:tcPr>
          <w:p w14:paraId="63EFCCC5"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9" w:type="dxa"/>
            <w:shd w:val="clear" w:color="auto" w:fill="D9D9D9" w:themeFill="background1" w:themeFillShade="D9"/>
          </w:tcPr>
          <w:p w14:paraId="018F994E"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694588" w:rsidRPr="002B44C4" w14:paraId="1B46C849"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EF43E7"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310CF113"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Số đơn bảo hiểm</w:t>
            </w:r>
          </w:p>
        </w:tc>
        <w:tc>
          <w:tcPr>
            <w:tcW w:w="1421" w:type="dxa"/>
            <w:tcBorders>
              <w:top w:val="single" w:sz="4" w:space="0" w:color="000000"/>
              <w:left w:val="single" w:sz="4" w:space="0" w:color="000000"/>
              <w:bottom w:val="single" w:sz="4" w:space="0" w:color="000000"/>
              <w:right w:val="single" w:sz="4" w:space="0" w:color="000000"/>
            </w:tcBorders>
          </w:tcPr>
          <w:p w14:paraId="58893EF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Listbox</w:t>
            </w:r>
          </w:p>
        </w:tc>
        <w:tc>
          <w:tcPr>
            <w:tcW w:w="1046" w:type="dxa"/>
            <w:tcBorders>
              <w:top w:val="single" w:sz="4" w:space="0" w:color="000000"/>
              <w:left w:val="single" w:sz="4" w:space="0" w:color="000000"/>
              <w:bottom w:val="single" w:sz="4" w:space="0" w:color="000000"/>
              <w:right w:val="single" w:sz="4" w:space="0" w:color="000000"/>
            </w:tcBorders>
          </w:tcPr>
          <w:p w14:paraId="24426EF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23A8BC2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Chọn số đơn bảo hiểm từ danh sách đơn bảo hiểm theo số hợp đồng bảo hiểm lập theo báo cáo tổn thất</w:t>
            </w:r>
          </w:p>
        </w:tc>
      </w:tr>
      <w:tr w:rsidR="00694588" w:rsidRPr="002B44C4" w14:paraId="173E4FB5"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7E6121"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5C60E2D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Số SĐBS</w:t>
            </w:r>
          </w:p>
        </w:tc>
        <w:tc>
          <w:tcPr>
            <w:tcW w:w="1421" w:type="dxa"/>
            <w:tcBorders>
              <w:top w:val="single" w:sz="4" w:space="0" w:color="000000"/>
              <w:left w:val="single" w:sz="4" w:space="0" w:color="000000"/>
              <w:bottom w:val="single" w:sz="4" w:space="0" w:color="000000"/>
              <w:right w:val="single" w:sz="4" w:space="0" w:color="000000"/>
            </w:tcBorders>
          </w:tcPr>
          <w:p w14:paraId="0BEB204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564148C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219130F1"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đơn SĐBS</w:t>
            </w:r>
          </w:p>
          <w:p w14:paraId="5A0F47B2"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3D3BC6" w14:paraId="5D3B75D6"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496A3" w14:textId="77777777" w:rsidR="00694588" w:rsidRPr="002B44C4" w:rsidRDefault="00694588" w:rsidP="00694588">
            <w:pPr>
              <w:spacing w:before="60" w:after="60" w:line="360" w:lineRule="auto"/>
              <w:ind w:left="142"/>
              <w:rPr>
                <w:b/>
              </w:rPr>
            </w:pPr>
            <w:r w:rsidRPr="002B44C4">
              <w:rPr>
                <w:b/>
              </w:rPr>
              <w:t>3</w:t>
            </w:r>
          </w:p>
        </w:tc>
        <w:tc>
          <w:tcPr>
            <w:tcW w:w="1952" w:type="dxa"/>
            <w:tcBorders>
              <w:top w:val="single" w:sz="4" w:space="0" w:color="000000"/>
              <w:left w:val="single" w:sz="4" w:space="0" w:color="000000"/>
              <w:bottom w:val="single" w:sz="4" w:space="0" w:color="000000"/>
              <w:right w:val="single" w:sz="4" w:space="0" w:color="000000"/>
            </w:tcBorders>
          </w:tcPr>
          <w:p w14:paraId="1593DAC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Ngày thu phí</w:t>
            </w:r>
          </w:p>
        </w:tc>
        <w:tc>
          <w:tcPr>
            <w:tcW w:w="1421" w:type="dxa"/>
            <w:tcBorders>
              <w:top w:val="single" w:sz="4" w:space="0" w:color="000000"/>
              <w:left w:val="single" w:sz="4" w:space="0" w:color="000000"/>
              <w:bottom w:val="single" w:sz="4" w:space="0" w:color="000000"/>
              <w:right w:val="single" w:sz="4" w:space="0" w:color="000000"/>
            </w:tcBorders>
          </w:tcPr>
          <w:p w14:paraId="643D164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Datetime</w:t>
            </w:r>
          </w:p>
        </w:tc>
        <w:tc>
          <w:tcPr>
            <w:tcW w:w="1046" w:type="dxa"/>
            <w:tcBorders>
              <w:top w:val="single" w:sz="4" w:space="0" w:color="000000"/>
              <w:left w:val="single" w:sz="4" w:space="0" w:color="000000"/>
              <w:bottom w:val="single" w:sz="4" w:space="0" w:color="000000"/>
              <w:right w:val="single" w:sz="4" w:space="0" w:color="000000"/>
            </w:tcBorders>
          </w:tcPr>
          <w:p w14:paraId="168B8F2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02FFDFA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ngày thu phí bảo hiểm</w:t>
            </w:r>
          </w:p>
          <w:p w14:paraId="2D34CA23" w14:textId="77777777" w:rsidR="00694588" w:rsidRPr="003D3BC6"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Định dạng nhập dd/mm/yyyy</w:t>
            </w:r>
            <w:r>
              <w:t xml:space="preserve"> </w:t>
            </w:r>
            <w:r w:rsidRPr="002B44C4">
              <w:t>hh:mm</w:t>
            </w:r>
          </w:p>
        </w:tc>
      </w:tr>
      <w:tr w:rsidR="00694588" w:rsidRPr="002B44C4" w14:paraId="00A9EE52"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46A68" w14:textId="77777777" w:rsidR="00694588" w:rsidRPr="002B44C4" w:rsidRDefault="00694588" w:rsidP="00694588">
            <w:pPr>
              <w:spacing w:before="60" w:after="60" w:line="360" w:lineRule="auto"/>
              <w:ind w:left="142"/>
              <w:rPr>
                <w:b/>
              </w:rPr>
            </w:pPr>
            <w:r w:rsidRPr="002B44C4">
              <w:rPr>
                <w:b/>
              </w:rPr>
              <w:t>4</w:t>
            </w:r>
          </w:p>
        </w:tc>
        <w:tc>
          <w:tcPr>
            <w:tcW w:w="1952" w:type="dxa"/>
            <w:tcBorders>
              <w:top w:val="single" w:sz="4" w:space="0" w:color="000000"/>
              <w:left w:val="single" w:sz="4" w:space="0" w:color="000000"/>
              <w:bottom w:val="single" w:sz="4" w:space="0" w:color="000000"/>
              <w:right w:val="single" w:sz="4" w:space="0" w:color="000000"/>
            </w:tcBorders>
          </w:tcPr>
          <w:p w14:paraId="0913058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Loại tiền</w:t>
            </w:r>
          </w:p>
        </w:tc>
        <w:tc>
          <w:tcPr>
            <w:tcW w:w="1421" w:type="dxa"/>
            <w:tcBorders>
              <w:top w:val="single" w:sz="4" w:space="0" w:color="000000"/>
              <w:left w:val="single" w:sz="4" w:space="0" w:color="000000"/>
              <w:bottom w:val="single" w:sz="4" w:space="0" w:color="000000"/>
              <w:right w:val="single" w:sz="4" w:space="0" w:color="000000"/>
            </w:tcBorders>
          </w:tcPr>
          <w:p w14:paraId="39C8D00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67E1ACA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57A881A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loại tiền nộp phí</w:t>
            </w:r>
          </w:p>
          <w:p w14:paraId="768252A8"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 ký tự</w:t>
            </w:r>
          </w:p>
        </w:tc>
      </w:tr>
      <w:tr w:rsidR="00694588" w:rsidRPr="002B44C4" w14:paraId="6BFAE2B8"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879DD" w14:textId="77777777" w:rsidR="00694588" w:rsidRPr="002B44C4" w:rsidRDefault="00694588" w:rsidP="00694588">
            <w:pPr>
              <w:spacing w:before="60" w:after="60" w:line="360" w:lineRule="auto"/>
              <w:ind w:left="142"/>
              <w:rPr>
                <w:b/>
              </w:rPr>
            </w:pPr>
            <w:r w:rsidRPr="002B44C4">
              <w:rPr>
                <w:b/>
              </w:rPr>
              <w:t>5</w:t>
            </w:r>
          </w:p>
        </w:tc>
        <w:tc>
          <w:tcPr>
            <w:tcW w:w="1952" w:type="dxa"/>
            <w:tcBorders>
              <w:top w:val="single" w:sz="4" w:space="0" w:color="000000"/>
              <w:left w:val="single" w:sz="4" w:space="0" w:color="000000"/>
              <w:bottom w:val="single" w:sz="4" w:space="0" w:color="000000"/>
              <w:right w:val="single" w:sz="4" w:space="0" w:color="000000"/>
            </w:tcBorders>
          </w:tcPr>
          <w:p w14:paraId="35D7BDFF"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Nguyên tệ phí</w:t>
            </w:r>
          </w:p>
        </w:tc>
        <w:tc>
          <w:tcPr>
            <w:tcW w:w="1421" w:type="dxa"/>
            <w:tcBorders>
              <w:top w:val="single" w:sz="4" w:space="0" w:color="000000"/>
              <w:left w:val="single" w:sz="4" w:space="0" w:color="000000"/>
              <w:bottom w:val="single" w:sz="4" w:space="0" w:color="000000"/>
              <w:right w:val="single" w:sz="4" w:space="0" w:color="000000"/>
            </w:tcBorders>
          </w:tcPr>
          <w:p w14:paraId="30A0B32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Number</w:t>
            </w:r>
          </w:p>
        </w:tc>
        <w:tc>
          <w:tcPr>
            <w:tcW w:w="1046" w:type="dxa"/>
            <w:tcBorders>
              <w:top w:val="single" w:sz="4" w:space="0" w:color="000000"/>
              <w:left w:val="single" w:sz="4" w:space="0" w:color="000000"/>
              <w:bottom w:val="single" w:sz="4" w:space="0" w:color="000000"/>
              <w:right w:val="single" w:sz="4" w:space="0" w:color="000000"/>
            </w:tcBorders>
          </w:tcPr>
          <w:p w14:paraId="200569F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0ABEBBD7"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nguyên tệ phí nộp phí</w:t>
            </w:r>
          </w:p>
          <w:p w14:paraId="5238E6CB"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25 ký tự</w:t>
            </w:r>
          </w:p>
        </w:tc>
      </w:tr>
      <w:tr w:rsidR="00694588" w:rsidRPr="002B44C4" w14:paraId="6F10091F"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8990B" w14:textId="77777777" w:rsidR="00694588" w:rsidRPr="002B44C4" w:rsidRDefault="00694588" w:rsidP="00694588">
            <w:pPr>
              <w:spacing w:before="60" w:after="60" w:line="360" w:lineRule="auto"/>
              <w:ind w:left="142"/>
              <w:rPr>
                <w:b/>
              </w:rPr>
            </w:pPr>
            <w:r w:rsidRPr="002B44C4">
              <w:rPr>
                <w:b/>
              </w:rPr>
              <w:t>6</w:t>
            </w:r>
          </w:p>
        </w:tc>
        <w:tc>
          <w:tcPr>
            <w:tcW w:w="1952" w:type="dxa"/>
            <w:tcBorders>
              <w:top w:val="single" w:sz="4" w:space="0" w:color="000000"/>
              <w:left w:val="single" w:sz="4" w:space="0" w:color="000000"/>
              <w:bottom w:val="single" w:sz="4" w:space="0" w:color="000000"/>
              <w:right w:val="single" w:sz="4" w:space="0" w:color="000000"/>
            </w:tcBorders>
          </w:tcPr>
          <w:p w14:paraId="1A73F99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Số tiền phí</w:t>
            </w:r>
          </w:p>
        </w:tc>
        <w:tc>
          <w:tcPr>
            <w:tcW w:w="1421" w:type="dxa"/>
            <w:tcBorders>
              <w:top w:val="single" w:sz="4" w:space="0" w:color="000000"/>
              <w:left w:val="single" w:sz="4" w:space="0" w:color="000000"/>
              <w:bottom w:val="single" w:sz="4" w:space="0" w:color="000000"/>
              <w:right w:val="single" w:sz="4" w:space="0" w:color="000000"/>
            </w:tcBorders>
          </w:tcPr>
          <w:p w14:paraId="6E39D67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Number</w:t>
            </w:r>
          </w:p>
        </w:tc>
        <w:tc>
          <w:tcPr>
            <w:tcW w:w="1046" w:type="dxa"/>
            <w:tcBorders>
              <w:top w:val="single" w:sz="4" w:space="0" w:color="000000"/>
              <w:left w:val="single" w:sz="4" w:space="0" w:color="000000"/>
              <w:bottom w:val="single" w:sz="4" w:space="0" w:color="000000"/>
              <w:right w:val="single" w:sz="4" w:space="0" w:color="000000"/>
            </w:tcBorders>
          </w:tcPr>
          <w:p w14:paraId="3BE656B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0E98CA0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số tiền phí nộp phí</w:t>
            </w:r>
          </w:p>
          <w:p w14:paraId="168C10F8"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lastRenderedPageBreak/>
              <w:t>Chỉ cho phép nhập số nguyên dương</w:t>
            </w:r>
          </w:p>
          <w:p w14:paraId="1673AF12"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15 ký tự</w:t>
            </w:r>
          </w:p>
        </w:tc>
      </w:tr>
      <w:tr w:rsidR="00694588" w:rsidRPr="002B44C4" w14:paraId="40B25E9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AE452" w14:textId="77777777" w:rsidR="00694588" w:rsidRPr="002B44C4" w:rsidRDefault="00694588" w:rsidP="00694588">
            <w:pPr>
              <w:spacing w:before="60" w:after="60" w:line="360" w:lineRule="auto"/>
              <w:ind w:left="142"/>
              <w:rPr>
                <w:b/>
              </w:rPr>
            </w:pPr>
            <w:r w:rsidRPr="002B44C4">
              <w:rPr>
                <w:b/>
              </w:rPr>
              <w:lastRenderedPageBreak/>
              <w:t>7</w:t>
            </w:r>
          </w:p>
        </w:tc>
        <w:tc>
          <w:tcPr>
            <w:tcW w:w="1952" w:type="dxa"/>
            <w:tcBorders>
              <w:top w:val="single" w:sz="4" w:space="0" w:color="000000"/>
              <w:left w:val="single" w:sz="4" w:space="0" w:color="000000"/>
              <w:bottom w:val="single" w:sz="4" w:space="0" w:color="000000"/>
              <w:right w:val="single" w:sz="4" w:space="0" w:color="000000"/>
            </w:tcBorders>
          </w:tcPr>
          <w:p w14:paraId="4F55F39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Số tiền thực thu</w:t>
            </w:r>
          </w:p>
        </w:tc>
        <w:tc>
          <w:tcPr>
            <w:tcW w:w="1421" w:type="dxa"/>
            <w:tcBorders>
              <w:top w:val="single" w:sz="4" w:space="0" w:color="000000"/>
              <w:left w:val="single" w:sz="4" w:space="0" w:color="000000"/>
              <w:bottom w:val="single" w:sz="4" w:space="0" w:color="000000"/>
              <w:right w:val="single" w:sz="4" w:space="0" w:color="000000"/>
            </w:tcBorders>
          </w:tcPr>
          <w:p w14:paraId="2F6E742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Datetime</w:t>
            </w:r>
          </w:p>
        </w:tc>
        <w:tc>
          <w:tcPr>
            <w:tcW w:w="1046" w:type="dxa"/>
            <w:tcBorders>
              <w:top w:val="single" w:sz="4" w:space="0" w:color="000000"/>
              <w:left w:val="single" w:sz="4" w:space="0" w:color="000000"/>
              <w:bottom w:val="single" w:sz="4" w:space="0" w:color="000000"/>
              <w:right w:val="single" w:sz="4" w:space="0" w:color="000000"/>
            </w:tcBorders>
          </w:tcPr>
          <w:p w14:paraId="3B6A813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FEAEECB"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số tiền thực thu nộp phí</w:t>
            </w:r>
          </w:p>
          <w:p w14:paraId="72D7D236"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Chỉ cho phép nhập số nguyên dương</w:t>
            </w:r>
          </w:p>
          <w:p w14:paraId="5CA8542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15 ký tự</w:t>
            </w:r>
          </w:p>
        </w:tc>
      </w:tr>
      <w:tr w:rsidR="00694588" w:rsidRPr="002B44C4" w14:paraId="2F7FC74A"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E2FC88" w14:textId="77777777" w:rsidR="00694588" w:rsidRPr="002B44C4" w:rsidRDefault="00694588" w:rsidP="00694588">
            <w:pPr>
              <w:spacing w:before="60" w:after="60" w:line="360" w:lineRule="auto"/>
              <w:ind w:left="142"/>
              <w:rPr>
                <w:b/>
              </w:rPr>
            </w:pPr>
            <w:r w:rsidRPr="002B44C4">
              <w:rPr>
                <w:b/>
              </w:rPr>
              <w:t>8</w:t>
            </w:r>
          </w:p>
        </w:tc>
        <w:tc>
          <w:tcPr>
            <w:tcW w:w="1952" w:type="dxa"/>
            <w:tcBorders>
              <w:top w:val="single" w:sz="4" w:space="0" w:color="000000"/>
              <w:left w:val="single" w:sz="4" w:space="0" w:color="000000"/>
              <w:bottom w:val="single" w:sz="4" w:space="0" w:color="000000"/>
              <w:right w:val="single" w:sz="4" w:space="0" w:color="000000"/>
            </w:tcBorders>
          </w:tcPr>
          <w:p w14:paraId="3FFE99B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Chứng từ KT</w:t>
            </w:r>
          </w:p>
        </w:tc>
        <w:tc>
          <w:tcPr>
            <w:tcW w:w="1421" w:type="dxa"/>
            <w:tcBorders>
              <w:top w:val="single" w:sz="4" w:space="0" w:color="000000"/>
              <w:left w:val="single" w:sz="4" w:space="0" w:color="000000"/>
              <w:bottom w:val="single" w:sz="4" w:space="0" w:color="000000"/>
              <w:right w:val="single" w:sz="4" w:space="0" w:color="000000"/>
            </w:tcBorders>
          </w:tcPr>
          <w:p w14:paraId="255ADC3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29BE02D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97EDC8C"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Nhập thông tin chứ từ kế toán nộp phí</w:t>
            </w:r>
          </w:p>
          <w:p w14:paraId="12DFD1C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5978B905"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D2F5C" w14:textId="77777777" w:rsidR="00694588" w:rsidRPr="002B44C4" w:rsidRDefault="00694588" w:rsidP="00694588">
            <w:pPr>
              <w:spacing w:before="60" w:after="60" w:line="360" w:lineRule="auto"/>
              <w:ind w:left="142"/>
              <w:rPr>
                <w:b/>
              </w:rPr>
            </w:pPr>
            <w:r w:rsidRPr="002B44C4">
              <w:rPr>
                <w:b/>
              </w:rPr>
              <w:t>9</w:t>
            </w:r>
          </w:p>
        </w:tc>
        <w:tc>
          <w:tcPr>
            <w:tcW w:w="1952" w:type="dxa"/>
            <w:tcBorders>
              <w:top w:val="single" w:sz="4" w:space="0" w:color="000000"/>
              <w:left w:val="single" w:sz="4" w:space="0" w:color="000000"/>
              <w:bottom w:val="single" w:sz="4" w:space="0" w:color="000000"/>
              <w:right w:val="single" w:sz="4" w:space="0" w:color="000000"/>
            </w:tcBorders>
          </w:tcPr>
          <w:p w14:paraId="18DEAF3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310D2A89" wp14:editId="612590E0">
                  <wp:extent cx="781050" cy="294302"/>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31F4C62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16633CC3"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781EAFD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Lưu thông tin cập nhật kỳ thu phí bảo hiểm</w:t>
            </w:r>
          </w:p>
          <w:p w14:paraId="4C4CFBB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Hệ thống kiểm tra các trường thông tin bắt buộc nhập:</w:t>
            </w:r>
          </w:p>
          <w:p w14:paraId="406153E7"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Hiển thị thông báo lỗi nếu thông tin nhập vào không hợp lệ hoặc không nhập thông tin các trường bắt buộc</w:t>
            </w:r>
          </w:p>
          <w:p w14:paraId="70DC9623"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Thông báo thành công nếu các thông tin đưa vào hợp lệ. Đóng màn hình đồng thời cập nhật lại màn hình Báo cáo tổn thất với các thông tin đã cập nhật</w:t>
            </w:r>
          </w:p>
        </w:tc>
      </w:tr>
      <w:tr w:rsidR="00694588" w:rsidRPr="002B44C4" w14:paraId="3462A612"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EDBD9" w14:textId="77777777" w:rsidR="00694588" w:rsidRPr="002B44C4" w:rsidRDefault="00694588" w:rsidP="00694588">
            <w:pPr>
              <w:spacing w:before="60" w:after="60" w:line="360" w:lineRule="auto"/>
              <w:ind w:left="142"/>
              <w:rPr>
                <w:b/>
              </w:rPr>
            </w:pPr>
            <w:r w:rsidRPr="002B44C4">
              <w:rPr>
                <w:b/>
              </w:rPr>
              <w:t>10</w:t>
            </w:r>
          </w:p>
        </w:tc>
        <w:tc>
          <w:tcPr>
            <w:tcW w:w="1952" w:type="dxa"/>
            <w:tcBorders>
              <w:top w:val="single" w:sz="4" w:space="0" w:color="000000"/>
              <w:left w:val="single" w:sz="4" w:space="0" w:color="000000"/>
              <w:bottom w:val="single" w:sz="4" w:space="0" w:color="000000"/>
              <w:right w:val="single" w:sz="4" w:space="0" w:color="000000"/>
            </w:tcBorders>
          </w:tcPr>
          <w:p w14:paraId="5D24BDF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7933C9AC" wp14:editId="52CCC5B1">
                  <wp:extent cx="819150" cy="308658"/>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6597A38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0569A89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4174AEC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Đóng màn hình thêm mới thông tin kỳ thu phí bảo hiểm, hiển thị màn hình thông tin Báo cáo tổn thất</w:t>
            </w:r>
          </w:p>
        </w:tc>
      </w:tr>
    </w:tbl>
    <w:p w14:paraId="4789D1D6" w14:textId="77777777" w:rsidR="00694588" w:rsidRDefault="00694588" w:rsidP="00694588">
      <w:pPr>
        <w:pStyle w:val="ListParagraph"/>
      </w:pPr>
    </w:p>
    <w:p w14:paraId="0D43DBA8" w14:textId="77777777" w:rsidR="00694588" w:rsidRDefault="00694588" w:rsidP="00694588">
      <w:pPr>
        <w:pStyle w:val="ListParagraph"/>
        <w:numPr>
          <w:ilvl w:val="0"/>
          <w:numId w:val="6"/>
        </w:numPr>
      </w:pPr>
      <w:r>
        <w:t>Màn hình sửa kỳ thu phí</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694588" w:rsidRPr="002B44C4" w14:paraId="1779E1B0" w14:textId="77777777" w:rsidTr="00E34A49">
        <w:trPr>
          <w:trHeight w:val="284"/>
          <w:jc w:val="center"/>
        </w:trPr>
        <w:tc>
          <w:tcPr>
            <w:tcW w:w="986" w:type="dxa"/>
            <w:shd w:val="clear" w:color="auto" w:fill="D9D9D9" w:themeFill="background1" w:themeFillShade="D9"/>
            <w:vAlign w:val="center"/>
          </w:tcPr>
          <w:p w14:paraId="7F4E787F"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00719062"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21" w:type="dxa"/>
            <w:shd w:val="clear" w:color="auto" w:fill="D9D9D9" w:themeFill="background1" w:themeFillShade="D9"/>
          </w:tcPr>
          <w:p w14:paraId="1FBCB6FA"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6" w:type="dxa"/>
            <w:shd w:val="clear" w:color="auto" w:fill="D9D9D9" w:themeFill="background1" w:themeFillShade="D9"/>
          </w:tcPr>
          <w:p w14:paraId="25C4513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9" w:type="dxa"/>
            <w:shd w:val="clear" w:color="auto" w:fill="D9D9D9" w:themeFill="background1" w:themeFillShade="D9"/>
          </w:tcPr>
          <w:p w14:paraId="776C7964"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694588" w:rsidRPr="002B44C4" w14:paraId="6E90F867"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3CB78"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0D318CB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Số đơn bảo hiểm</w:t>
            </w:r>
          </w:p>
        </w:tc>
        <w:tc>
          <w:tcPr>
            <w:tcW w:w="1421" w:type="dxa"/>
            <w:tcBorders>
              <w:top w:val="single" w:sz="4" w:space="0" w:color="000000"/>
              <w:left w:val="single" w:sz="4" w:space="0" w:color="000000"/>
              <w:bottom w:val="single" w:sz="4" w:space="0" w:color="000000"/>
              <w:right w:val="single" w:sz="4" w:space="0" w:color="000000"/>
            </w:tcBorders>
          </w:tcPr>
          <w:p w14:paraId="40F0255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Listbox</w:t>
            </w:r>
          </w:p>
        </w:tc>
        <w:tc>
          <w:tcPr>
            <w:tcW w:w="1046" w:type="dxa"/>
            <w:tcBorders>
              <w:top w:val="single" w:sz="4" w:space="0" w:color="000000"/>
              <w:left w:val="single" w:sz="4" w:space="0" w:color="000000"/>
              <w:bottom w:val="single" w:sz="4" w:space="0" w:color="000000"/>
              <w:right w:val="single" w:sz="4" w:space="0" w:color="000000"/>
            </w:tcBorders>
          </w:tcPr>
          <w:p w14:paraId="57D4704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0BE494E3"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 xml:space="preserve">Hiển thị số đơn bảo hiểm không cho </w:t>
            </w:r>
          </w:p>
          <w:p w14:paraId="5B307F5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ho phép sửa lại</w:t>
            </w:r>
          </w:p>
        </w:tc>
      </w:tr>
      <w:tr w:rsidR="00694588" w:rsidRPr="002B44C4" w14:paraId="3349630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96672D"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0701089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Số SĐBS</w:t>
            </w:r>
          </w:p>
        </w:tc>
        <w:tc>
          <w:tcPr>
            <w:tcW w:w="1421" w:type="dxa"/>
            <w:tcBorders>
              <w:top w:val="single" w:sz="4" w:space="0" w:color="000000"/>
              <w:left w:val="single" w:sz="4" w:space="0" w:color="000000"/>
              <w:bottom w:val="single" w:sz="4" w:space="0" w:color="000000"/>
              <w:right w:val="single" w:sz="4" w:space="0" w:color="000000"/>
            </w:tcBorders>
          </w:tcPr>
          <w:p w14:paraId="4DB310C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699845B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11B65A2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Hiển thị thông tin đơn SĐBS</w:t>
            </w:r>
          </w:p>
          <w:p w14:paraId="1BACCB75"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ho phép sửa lại</w:t>
            </w:r>
          </w:p>
          <w:p w14:paraId="4F05F9B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3D69A95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69E2CF" w14:textId="77777777" w:rsidR="00694588" w:rsidRPr="002B44C4" w:rsidRDefault="00694588" w:rsidP="00694588">
            <w:pPr>
              <w:spacing w:before="60" w:after="60" w:line="360" w:lineRule="auto"/>
              <w:ind w:left="142"/>
              <w:rPr>
                <w:b/>
              </w:rPr>
            </w:pPr>
            <w:r w:rsidRPr="002B44C4">
              <w:rPr>
                <w:b/>
              </w:rPr>
              <w:t>3</w:t>
            </w:r>
          </w:p>
        </w:tc>
        <w:tc>
          <w:tcPr>
            <w:tcW w:w="1952" w:type="dxa"/>
            <w:tcBorders>
              <w:top w:val="single" w:sz="4" w:space="0" w:color="000000"/>
              <w:left w:val="single" w:sz="4" w:space="0" w:color="000000"/>
              <w:bottom w:val="single" w:sz="4" w:space="0" w:color="000000"/>
              <w:right w:val="single" w:sz="4" w:space="0" w:color="000000"/>
            </w:tcBorders>
          </w:tcPr>
          <w:p w14:paraId="762EE70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Ngày thu phí</w:t>
            </w:r>
          </w:p>
        </w:tc>
        <w:tc>
          <w:tcPr>
            <w:tcW w:w="1421" w:type="dxa"/>
            <w:tcBorders>
              <w:top w:val="single" w:sz="4" w:space="0" w:color="000000"/>
              <w:left w:val="single" w:sz="4" w:space="0" w:color="000000"/>
              <w:bottom w:val="single" w:sz="4" w:space="0" w:color="000000"/>
              <w:right w:val="single" w:sz="4" w:space="0" w:color="000000"/>
            </w:tcBorders>
          </w:tcPr>
          <w:p w14:paraId="0062E55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Datetime</w:t>
            </w:r>
          </w:p>
        </w:tc>
        <w:tc>
          <w:tcPr>
            <w:tcW w:w="1046" w:type="dxa"/>
            <w:tcBorders>
              <w:top w:val="single" w:sz="4" w:space="0" w:color="000000"/>
              <w:left w:val="single" w:sz="4" w:space="0" w:color="000000"/>
              <w:bottom w:val="single" w:sz="4" w:space="0" w:color="000000"/>
              <w:right w:val="single" w:sz="4" w:space="0" w:color="000000"/>
            </w:tcBorders>
          </w:tcPr>
          <w:p w14:paraId="6D05321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B6077DF"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 xml:space="preserve">Hiển thị </w:t>
            </w:r>
            <w:r>
              <w:t>thông tin ngày thu phí bảo hiểm</w:t>
            </w:r>
          </w:p>
          <w:p w14:paraId="3EE39F7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ho phép sửa lại</w:t>
            </w:r>
          </w:p>
        </w:tc>
      </w:tr>
      <w:tr w:rsidR="00694588" w:rsidRPr="002B44C4" w14:paraId="17AE086A"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934EC5" w14:textId="77777777" w:rsidR="00694588" w:rsidRPr="002B44C4" w:rsidRDefault="00694588" w:rsidP="00694588">
            <w:pPr>
              <w:spacing w:before="60" w:after="60" w:line="360" w:lineRule="auto"/>
              <w:ind w:left="142"/>
              <w:rPr>
                <w:b/>
              </w:rPr>
            </w:pPr>
            <w:r w:rsidRPr="002B44C4">
              <w:rPr>
                <w:b/>
              </w:rPr>
              <w:t>4</w:t>
            </w:r>
          </w:p>
        </w:tc>
        <w:tc>
          <w:tcPr>
            <w:tcW w:w="1952" w:type="dxa"/>
            <w:tcBorders>
              <w:top w:val="single" w:sz="4" w:space="0" w:color="000000"/>
              <w:left w:val="single" w:sz="4" w:space="0" w:color="000000"/>
              <w:bottom w:val="single" w:sz="4" w:space="0" w:color="000000"/>
              <w:right w:val="single" w:sz="4" w:space="0" w:color="000000"/>
            </w:tcBorders>
          </w:tcPr>
          <w:p w14:paraId="4341AA5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Loại tiền</w:t>
            </w:r>
          </w:p>
        </w:tc>
        <w:tc>
          <w:tcPr>
            <w:tcW w:w="1421" w:type="dxa"/>
            <w:tcBorders>
              <w:top w:val="single" w:sz="4" w:space="0" w:color="000000"/>
              <w:left w:val="single" w:sz="4" w:space="0" w:color="000000"/>
              <w:bottom w:val="single" w:sz="4" w:space="0" w:color="000000"/>
              <w:right w:val="single" w:sz="4" w:space="0" w:color="000000"/>
            </w:tcBorders>
          </w:tcPr>
          <w:p w14:paraId="492FBB9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473C8BB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8C8A89E"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w:t>
            </w:r>
            <w:r>
              <w:t>ị thông tin loại tiền nộp phí</w:t>
            </w:r>
          </w:p>
          <w:p w14:paraId="44F9BDFE"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ho phép sửa lại</w:t>
            </w:r>
          </w:p>
          <w:p w14:paraId="3BFA983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lastRenderedPageBreak/>
              <w:t>Giới hạn 5 ký tự</w:t>
            </w:r>
          </w:p>
        </w:tc>
      </w:tr>
      <w:tr w:rsidR="00694588" w:rsidRPr="002B44C4" w14:paraId="50791C0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859836" w14:textId="77777777" w:rsidR="00694588" w:rsidRPr="002B44C4" w:rsidRDefault="00694588" w:rsidP="00694588">
            <w:pPr>
              <w:spacing w:before="60" w:after="60" w:line="360" w:lineRule="auto"/>
              <w:ind w:left="142"/>
              <w:rPr>
                <w:b/>
              </w:rPr>
            </w:pPr>
            <w:r w:rsidRPr="002B44C4">
              <w:rPr>
                <w:b/>
              </w:rPr>
              <w:lastRenderedPageBreak/>
              <w:t>5</w:t>
            </w:r>
          </w:p>
        </w:tc>
        <w:tc>
          <w:tcPr>
            <w:tcW w:w="1952" w:type="dxa"/>
            <w:tcBorders>
              <w:top w:val="single" w:sz="4" w:space="0" w:color="000000"/>
              <w:left w:val="single" w:sz="4" w:space="0" w:color="000000"/>
              <w:bottom w:val="single" w:sz="4" w:space="0" w:color="000000"/>
              <w:right w:val="single" w:sz="4" w:space="0" w:color="000000"/>
            </w:tcBorders>
          </w:tcPr>
          <w:p w14:paraId="422D10F4"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Nguyên tệ phí</w:t>
            </w:r>
          </w:p>
        </w:tc>
        <w:tc>
          <w:tcPr>
            <w:tcW w:w="1421" w:type="dxa"/>
            <w:tcBorders>
              <w:top w:val="single" w:sz="4" w:space="0" w:color="000000"/>
              <w:left w:val="single" w:sz="4" w:space="0" w:color="000000"/>
              <w:bottom w:val="single" w:sz="4" w:space="0" w:color="000000"/>
              <w:right w:val="single" w:sz="4" w:space="0" w:color="000000"/>
            </w:tcBorders>
          </w:tcPr>
          <w:p w14:paraId="55F04977"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Number</w:t>
            </w:r>
          </w:p>
        </w:tc>
        <w:tc>
          <w:tcPr>
            <w:tcW w:w="1046" w:type="dxa"/>
            <w:tcBorders>
              <w:top w:val="single" w:sz="4" w:space="0" w:color="000000"/>
              <w:left w:val="single" w:sz="4" w:space="0" w:color="000000"/>
              <w:bottom w:val="single" w:sz="4" w:space="0" w:color="000000"/>
              <w:right w:val="single" w:sz="4" w:space="0" w:color="000000"/>
            </w:tcBorders>
          </w:tcPr>
          <w:p w14:paraId="7E3F387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5A67009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 xml:space="preserve">Hiển thị </w:t>
            </w:r>
            <w:r>
              <w:t>thông tin nguyên tệ phí nộp phí</w:t>
            </w:r>
          </w:p>
          <w:p w14:paraId="3C8E20A2"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ho phép sửa lại</w:t>
            </w:r>
          </w:p>
          <w:p w14:paraId="3386ABC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25 ký tự</w:t>
            </w:r>
          </w:p>
        </w:tc>
      </w:tr>
      <w:tr w:rsidR="00694588" w:rsidRPr="002B44C4" w14:paraId="7A22AA75"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361D5A" w14:textId="77777777" w:rsidR="00694588" w:rsidRPr="002B44C4" w:rsidRDefault="00694588" w:rsidP="00694588">
            <w:pPr>
              <w:spacing w:before="60" w:after="60" w:line="360" w:lineRule="auto"/>
              <w:ind w:left="142"/>
              <w:rPr>
                <w:b/>
              </w:rPr>
            </w:pPr>
            <w:r w:rsidRPr="002B44C4">
              <w:rPr>
                <w:b/>
              </w:rPr>
              <w:t>6</w:t>
            </w:r>
          </w:p>
        </w:tc>
        <w:tc>
          <w:tcPr>
            <w:tcW w:w="1952" w:type="dxa"/>
            <w:tcBorders>
              <w:top w:val="single" w:sz="4" w:space="0" w:color="000000"/>
              <w:left w:val="single" w:sz="4" w:space="0" w:color="000000"/>
              <w:bottom w:val="single" w:sz="4" w:space="0" w:color="000000"/>
              <w:right w:val="single" w:sz="4" w:space="0" w:color="000000"/>
            </w:tcBorders>
          </w:tcPr>
          <w:p w14:paraId="2410DE7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Số tiền phí</w:t>
            </w:r>
          </w:p>
        </w:tc>
        <w:tc>
          <w:tcPr>
            <w:tcW w:w="1421" w:type="dxa"/>
            <w:tcBorders>
              <w:top w:val="single" w:sz="4" w:space="0" w:color="000000"/>
              <w:left w:val="single" w:sz="4" w:space="0" w:color="000000"/>
              <w:bottom w:val="single" w:sz="4" w:space="0" w:color="000000"/>
              <w:right w:val="single" w:sz="4" w:space="0" w:color="000000"/>
            </w:tcBorders>
          </w:tcPr>
          <w:p w14:paraId="36341E4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Number</w:t>
            </w:r>
          </w:p>
        </w:tc>
        <w:tc>
          <w:tcPr>
            <w:tcW w:w="1046" w:type="dxa"/>
            <w:tcBorders>
              <w:top w:val="single" w:sz="4" w:space="0" w:color="000000"/>
              <w:left w:val="single" w:sz="4" w:space="0" w:color="000000"/>
              <w:bottom w:val="single" w:sz="4" w:space="0" w:color="000000"/>
              <w:right w:val="single" w:sz="4" w:space="0" w:color="000000"/>
            </w:tcBorders>
          </w:tcPr>
          <w:p w14:paraId="087969F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34E33E70"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thô</w:t>
            </w:r>
            <w:r>
              <w:t>ng tin số tiền thực thu nộp phí</w:t>
            </w:r>
          </w:p>
          <w:p w14:paraId="0CDF2562"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ho phép sửa lại</w:t>
            </w:r>
          </w:p>
          <w:p w14:paraId="67A9DA2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15 ký tự</w:t>
            </w:r>
          </w:p>
        </w:tc>
      </w:tr>
      <w:tr w:rsidR="00694588" w:rsidRPr="002B44C4" w14:paraId="1087F54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255B9" w14:textId="77777777" w:rsidR="00694588" w:rsidRPr="002B44C4" w:rsidRDefault="00694588" w:rsidP="00694588">
            <w:pPr>
              <w:spacing w:before="60" w:after="60" w:line="360" w:lineRule="auto"/>
              <w:ind w:left="142"/>
              <w:rPr>
                <w:b/>
              </w:rPr>
            </w:pPr>
            <w:r w:rsidRPr="002B44C4">
              <w:rPr>
                <w:b/>
              </w:rPr>
              <w:t>7</w:t>
            </w:r>
          </w:p>
        </w:tc>
        <w:tc>
          <w:tcPr>
            <w:tcW w:w="1952" w:type="dxa"/>
            <w:tcBorders>
              <w:top w:val="single" w:sz="4" w:space="0" w:color="000000"/>
              <w:left w:val="single" w:sz="4" w:space="0" w:color="000000"/>
              <w:bottom w:val="single" w:sz="4" w:space="0" w:color="000000"/>
              <w:right w:val="single" w:sz="4" w:space="0" w:color="000000"/>
            </w:tcBorders>
          </w:tcPr>
          <w:p w14:paraId="51CF609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Số tiền thực thu</w:t>
            </w:r>
          </w:p>
        </w:tc>
        <w:tc>
          <w:tcPr>
            <w:tcW w:w="1421" w:type="dxa"/>
            <w:tcBorders>
              <w:top w:val="single" w:sz="4" w:space="0" w:color="000000"/>
              <w:left w:val="single" w:sz="4" w:space="0" w:color="000000"/>
              <w:bottom w:val="single" w:sz="4" w:space="0" w:color="000000"/>
              <w:right w:val="single" w:sz="4" w:space="0" w:color="000000"/>
            </w:tcBorders>
          </w:tcPr>
          <w:p w14:paraId="1BB863A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Datetime</w:t>
            </w:r>
          </w:p>
        </w:tc>
        <w:tc>
          <w:tcPr>
            <w:tcW w:w="1046" w:type="dxa"/>
            <w:tcBorders>
              <w:top w:val="single" w:sz="4" w:space="0" w:color="000000"/>
              <w:left w:val="single" w:sz="4" w:space="0" w:color="000000"/>
              <w:bottom w:val="single" w:sz="4" w:space="0" w:color="000000"/>
              <w:right w:val="single" w:sz="4" w:space="0" w:color="000000"/>
            </w:tcBorders>
          </w:tcPr>
          <w:p w14:paraId="0BD3FAB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5E466B1D"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 xml:space="preserve">Hiển thị thông tin ngày thực thu phí nộp phí </w:t>
            </w:r>
          </w:p>
          <w:p w14:paraId="4E88248E"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ho phép sửa lại</w:t>
            </w:r>
          </w:p>
          <w:p w14:paraId="57EF407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15 ký tự</w:t>
            </w:r>
          </w:p>
        </w:tc>
      </w:tr>
      <w:tr w:rsidR="00694588" w:rsidRPr="002B44C4" w14:paraId="6E4307BC"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D8C662" w14:textId="77777777" w:rsidR="00694588" w:rsidRPr="002B44C4" w:rsidRDefault="00694588" w:rsidP="00694588">
            <w:pPr>
              <w:spacing w:before="60" w:after="60" w:line="360" w:lineRule="auto"/>
              <w:ind w:left="142"/>
              <w:rPr>
                <w:b/>
              </w:rPr>
            </w:pPr>
            <w:r w:rsidRPr="002B44C4">
              <w:rPr>
                <w:b/>
              </w:rPr>
              <w:t>8</w:t>
            </w:r>
          </w:p>
        </w:tc>
        <w:tc>
          <w:tcPr>
            <w:tcW w:w="1952" w:type="dxa"/>
            <w:tcBorders>
              <w:top w:val="single" w:sz="4" w:space="0" w:color="000000"/>
              <w:left w:val="single" w:sz="4" w:space="0" w:color="000000"/>
              <w:bottom w:val="single" w:sz="4" w:space="0" w:color="000000"/>
              <w:right w:val="single" w:sz="4" w:space="0" w:color="000000"/>
            </w:tcBorders>
          </w:tcPr>
          <w:p w14:paraId="793F7C8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Chứng từ KT</w:t>
            </w:r>
          </w:p>
        </w:tc>
        <w:tc>
          <w:tcPr>
            <w:tcW w:w="1421" w:type="dxa"/>
            <w:tcBorders>
              <w:top w:val="single" w:sz="4" w:space="0" w:color="000000"/>
              <w:left w:val="single" w:sz="4" w:space="0" w:color="000000"/>
              <w:bottom w:val="single" w:sz="4" w:space="0" w:color="000000"/>
              <w:right w:val="single" w:sz="4" w:space="0" w:color="000000"/>
            </w:tcBorders>
          </w:tcPr>
          <w:p w14:paraId="139972E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00DAE25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6828E656"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rsidRPr="002B44C4">
              <w:t>Hiển thị t</w:t>
            </w:r>
            <w:r>
              <w:t>hông tin chứ từ kế toán nộp phí</w:t>
            </w:r>
          </w:p>
          <w:p w14:paraId="041951D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ho phép sửa lại</w:t>
            </w:r>
          </w:p>
          <w:p w14:paraId="5A64F62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694588" w:rsidRPr="002B44C4" w14:paraId="48C9EFEC"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C9689" w14:textId="77777777" w:rsidR="00694588" w:rsidRPr="002B44C4" w:rsidRDefault="00694588" w:rsidP="00694588">
            <w:pPr>
              <w:spacing w:before="60" w:after="60" w:line="360" w:lineRule="auto"/>
              <w:ind w:left="142"/>
              <w:rPr>
                <w:b/>
              </w:rPr>
            </w:pPr>
            <w:r w:rsidRPr="002B44C4">
              <w:rPr>
                <w:b/>
              </w:rPr>
              <w:t>9</w:t>
            </w:r>
          </w:p>
        </w:tc>
        <w:tc>
          <w:tcPr>
            <w:tcW w:w="1952" w:type="dxa"/>
            <w:tcBorders>
              <w:top w:val="single" w:sz="4" w:space="0" w:color="000000"/>
              <w:left w:val="single" w:sz="4" w:space="0" w:color="000000"/>
              <w:bottom w:val="single" w:sz="4" w:space="0" w:color="000000"/>
              <w:right w:val="single" w:sz="4" w:space="0" w:color="000000"/>
            </w:tcBorders>
          </w:tcPr>
          <w:p w14:paraId="5877B42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14C8FB09" wp14:editId="7D5332AD">
                  <wp:extent cx="781050" cy="294302"/>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0347005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55E561C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5BE4C40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Lưu thông tin cập nhật kỳ thu phí bảo hiểm</w:t>
            </w:r>
          </w:p>
          <w:p w14:paraId="7241C60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Hệ thống kiểm tra các trường thông tin bắt buộc nhập:</w:t>
            </w:r>
          </w:p>
          <w:p w14:paraId="60576AFC"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Hiển thị thông báo lỗi nếu thông tin nhập vào không hợp lệ hoặc không nhập thông tin các trường bắt buộc</w:t>
            </w:r>
          </w:p>
          <w:p w14:paraId="14B04168"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r w:rsidRPr="002B44C4">
              <w:t>Thông báo thành công nếu các thông tin đưa vào hợp lệ. Đóng màn hình đồng thời cập nhật lại màn hình Báo cáo tổn thất với các thông tin đã cập nhật</w:t>
            </w:r>
          </w:p>
        </w:tc>
      </w:tr>
      <w:tr w:rsidR="00694588" w:rsidRPr="002B44C4" w14:paraId="105EF89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0612F8" w14:textId="77777777" w:rsidR="00694588" w:rsidRPr="002B44C4" w:rsidRDefault="00694588" w:rsidP="00694588">
            <w:pPr>
              <w:spacing w:before="60" w:after="60" w:line="360" w:lineRule="auto"/>
              <w:ind w:left="142"/>
              <w:rPr>
                <w:b/>
              </w:rPr>
            </w:pPr>
            <w:r w:rsidRPr="002B44C4">
              <w:rPr>
                <w:b/>
              </w:rPr>
              <w:t>10</w:t>
            </w:r>
          </w:p>
        </w:tc>
        <w:tc>
          <w:tcPr>
            <w:tcW w:w="1952" w:type="dxa"/>
            <w:tcBorders>
              <w:top w:val="single" w:sz="4" w:space="0" w:color="000000"/>
              <w:left w:val="single" w:sz="4" w:space="0" w:color="000000"/>
              <w:bottom w:val="single" w:sz="4" w:space="0" w:color="000000"/>
              <w:right w:val="single" w:sz="4" w:space="0" w:color="000000"/>
            </w:tcBorders>
          </w:tcPr>
          <w:p w14:paraId="32126C97"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7BCC0FB4" wp14:editId="5E836C24">
                  <wp:extent cx="819150" cy="308658"/>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07DCB50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391A5F2F"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43C24F0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Đóng màn hình thêm mới thông tin kỳ thu phí bảo hiểm, hiển thị màn hình thông tin Báo cáo tổn thất</w:t>
            </w:r>
          </w:p>
        </w:tc>
      </w:tr>
    </w:tbl>
    <w:p w14:paraId="267491E7" w14:textId="77777777" w:rsidR="00694588" w:rsidRDefault="00694588" w:rsidP="00694588">
      <w:pPr>
        <w:pStyle w:val="ListParagraph"/>
      </w:pPr>
    </w:p>
    <w:p w14:paraId="5389E316" w14:textId="1D432FFA" w:rsidR="00B821D8" w:rsidRDefault="00B821D8">
      <w:pPr>
        <w:pStyle w:val="Heading6"/>
        <w:numPr>
          <w:ilvl w:val="4"/>
          <w:numId w:val="18"/>
        </w:numPr>
        <w:rPr>
          <w:rFonts w:ascii="Times New Roman" w:hAnsi="Times New Roman" w:cs="Times New Roman"/>
          <w:color w:val="auto"/>
        </w:rPr>
        <w:pPrChange w:id="342" w:author="Microsoft Office User" w:date="2022-09-15T12:24:00Z">
          <w:pPr>
            <w:pStyle w:val="Heading6"/>
            <w:numPr>
              <w:ilvl w:val="4"/>
              <w:numId w:val="1"/>
            </w:numPr>
            <w:ind w:left="2232" w:hanging="792"/>
          </w:pPr>
        </w:pPrChange>
      </w:pPr>
      <w:r>
        <w:rPr>
          <w:rFonts w:ascii="Times New Roman" w:hAnsi="Times New Roman" w:cs="Times New Roman"/>
          <w:color w:val="auto"/>
        </w:rPr>
        <w:t>Thêm mới/Cập nhật đầu mối phối hợp cấp đơn</w:t>
      </w:r>
    </w:p>
    <w:p w14:paraId="6BD9B70E" w14:textId="53C5EF33" w:rsidR="00B821D8" w:rsidRDefault="00B821D8">
      <w:pPr>
        <w:pStyle w:val="Heading7"/>
        <w:numPr>
          <w:ilvl w:val="5"/>
          <w:numId w:val="18"/>
        </w:numPr>
        <w:rPr>
          <w:rFonts w:cs="Times New Roman"/>
          <w:color w:val="auto"/>
        </w:rPr>
        <w:pPrChange w:id="343" w:author="Microsoft Office User" w:date="2022-09-15T12:38:00Z">
          <w:pPr>
            <w:pStyle w:val="Heading7"/>
            <w:numPr>
              <w:ilvl w:val="5"/>
              <w:numId w:val="1"/>
            </w:numPr>
            <w:ind w:left="2736" w:hanging="934"/>
          </w:pPr>
        </w:pPrChange>
      </w:pPr>
      <w:r w:rsidRPr="002B44C4">
        <w:rPr>
          <w:rFonts w:cs="Times New Roman"/>
          <w:color w:val="auto"/>
        </w:rPr>
        <w:t>Màn hình</w:t>
      </w:r>
    </w:p>
    <w:p w14:paraId="6B76478C" w14:textId="77777777" w:rsidR="00B821D8" w:rsidRPr="00B821D8" w:rsidRDefault="00B821D8" w:rsidP="00B821D8"/>
    <w:p w14:paraId="7E494B9E" w14:textId="77777777" w:rsidR="00B821D8" w:rsidRPr="002B44C4" w:rsidRDefault="00B821D8" w:rsidP="00B821D8">
      <w:pPr>
        <w:jc w:val="center"/>
        <w:rPr>
          <w:i/>
        </w:rPr>
      </w:pPr>
      <w:r w:rsidRPr="002B44C4">
        <w:rPr>
          <w:noProof/>
        </w:rPr>
        <w:drawing>
          <wp:inline distT="0" distB="0" distL="0" distR="0" wp14:anchorId="64035015" wp14:editId="30C0F53B">
            <wp:extent cx="5731510" cy="2329180"/>
            <wp:effectExtent l="19050" t="19050" r="21590" b="1397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29180"/>
                    </a:xfrm>
                    <a:prstGeom prst="rect">
                      <a:avLst/>
                    </a:prstGeom>
                    <a:ln>
                      <a:solidFill>
                        <a:schemeClr val="accent1"/>
                      </a:solidFill>
                    </a:ln>
                  </pic:spPr>
                </pic:pic>
              </a:graphicData>
            </a:graphic>
          </wp:inline>
        </w:drawing>
      </w:r>
    </w:p>
    <w:p w14:paraId="5CE6FA92" w14:textId="2F7AB9F8" w:rsidR="00B821D8" w:rsidRPr="002B44C4" w:rsidDel="002C53E3" w:rsidRDefault="00B821D8" w:rsidP="00B821D8">
      <w:pPr>
        <w:jc w:val="center"/>
        <w:rPr>
          <w:del w:id="344" w:author="Mít love" w:date="2022-09-15T11:30:00Z"/>
          <w:i/>
        </w:rPr>
      </w:pPr>
    </w:p>
    <w:p w14:paraId="2427A29C" w14:textId="77777777" w:rsidR="00B821D8" w:rsidRPr="002B44C4" w:rsidRDefault="00B821D8" w:rsidP="00B821D8">
      <w:pPr>
        <w:jc w:val="center"/>
        <w:rPr>
          <w:i/>
        </w:rPr>
      </w:pPr>
      <w:r w:rsidRPr="002B44C4">
        <w:rPr>
          <w:i/>
        </w:rPr>
        <w:t>Màn hình thêm mới đầu mối phối hợp cấp đơn</w:t>
      </w:r>
    </w:p>
    <w:p w14:paraId="1F95FFE8" w14:textId="77777777" w:rsidR="00B821D8" w:rsidRPr="002B44C4" w:rsidRDefault="00B821D8" w:rsidP="00B821D8">
      <w:pPr>
        <w:jc w:val="center"/>
        <w:rPr>
          <w:i/>
        </w:rPr>
      </w:pPr>
    </w:p>
    <w:p w14:paraId="58873AD3" w14:textId="77777777" w:rsidR="00B821D8" w:rsidRPr="002B44C4" w:rsidRDefault="00B821D8" w:rsidP="00B821D8">
      <w:pPr>
        <w:jc w:val="center"/>
        <w:rPr>
          <w:i/>
        </w:rPr>
      </w:pPr>
      <w:r w:rsidRPr="002B44C4">
        <w:rPr>
          <w:noProof/>
        </w:rPr>
        <w:drawing>
          <wp:inline distT="0" distB="0" distL="0" distR="0" wp14:anchorId="7B663E40" wp14:editId="5FF1396C">
            <wp:extent cx="5731510" cy="2308225"/>
            <wp:effectExtent l="19050" t="19050" r="21590" b="1587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08225"/>
                    </a:xfrm>
                    <a:prstGeom prst="rect">
                      <a:avLst/>
                    </a:prstGeom>
                    <a:ln>
                      <a:solidFill>
                        <a:schemeClr val="accent1"/>
                      </a:solidFill>
                    </a:ln>
                  </pic:spPr>
                </pic:pic>
              </a:graphicData>
            </a:graphic>
          </wp:inline>
        </w:drawing>
      </w:r>
    </w:p>
    <w:p w14:paraId="56E89ECC" w14:textId="77777777" w:rsidR="00B821D8" w:rsidRPr="002B44C4" w:rsidRDefault="00B821D8" w:rsidP="00B821D8">
      <w:pPr>
        <w:jc w:val="center"/>
        <w:rPr>
          <w:i/>
        </w:rPr>
      </w:pPr>
      <w:r w:rsidRPr="002B44C4">
        <w:rPr>
          <w:i/>
        </w:rPr>
        <w:t>Màn hình sửa đầu mối phối hợp cấp đơn</w:t>
      </w:r>
    </w:p>
    <w:p w14:paraId="06EA0E91" w14:textId="77777777" w:rsidR="00B821D8" w:rsidRPr="002B44C4" w:rsidRDefault="00B821D8" w:rsidP="00B821D8">
      <w:pPr>
        <w:jc w:val="center"/>
        <w:rPr>
          <w:i/>
        </w:rPr>
      </w:pPr>
    </w:p>
    <w:p w14:paraId="5C3D874C" w14:textId="77777777" w:rsidR="00B821D8" w:rsidRDefault="00B821D8">
      <w:pPr>
        <w:pStyle w:val="Heading7"/>
        <w:numPr>
          <w:ilvl w:val="5"/>
          <w:numId w:val="18"/>
        </w:numPr>
        <w:rPr>
          <w:rFonts w:cs="Times New Roman"/>
          <w:color w:val="auto"/>
        </w:rPr>
        <w:pPrChange w:id="345" w:author="Microsoft Office User" w:date="2022-09-15T12:38:00Z">
          <w:pPr>
            <w:pStyle w:val="Heading7"/>
            <w:numPr>
              <w:ilvl w:val="5"/>
              <w:numId w:val="1"/>
            </w:numPr>
            <w:ind w:left="2736" w:hanging="934"/>
          </w:pPr>
        </w:pPrChange>
      </w:pPr>
      <w:r w:rsidRPr="002B44C4">
        <w:rPr>
          <w:rFonts w:cs="Times New Roman"/>
          <w:color w:val="auto"/>
        </w:rPr>
        <w:t>Mô tả màn hình</w:t>
      </w:r>
    </w:p>
    <w:p w14:paraId="3F7C5869" w14:textId="77777777" w:rsidR="00B821D8" w:rsidRPr="00AC69AE" w:rsidRDefault="00B821D8" w:rsidP="00B821D8"/>
    <w:p w14:paraId="2EAA5343" w14:textId="77777777" w:rsidR="00B821D8" w:rsidRDefault="00B821D8" w:rsidP="00B821D8">
      <w:pPr>
        <w:pStyle w:val="ListParagraph"/>
        <w:numPr>
          <w:ilvl w:val="0"/>
          <w:numId w:val="6"/>
        </w:numPr>
      </w:pPr>
      <w:r>
        <w:t>Màn hình thêm mới đầu mối phối hợp cấp đơn</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B821D8" w:rsidRPr="002B44C4" w14:paraId="0C50F3B4" w14:textId="77777777" w:rsidTr="00E34A49">
        <w:trPr>
          <w:trHeight w:val="284"/>
          <w:jc w:val="center"/>
        </w:trPr>
        <w:tc>
          <w:tcPr>
            <w:tcW w:w="986" w:type="dxa"/>
            <w:shd w:val="clear" w:color="auto" w:fill="D9D9D9" w:themeFill="background1" w:themeFillShade="D9"/>
            <w:vAlign w:val="center"/>
          </w:tcPr>
          <w:p w14:paraId="57490316" w14:textId="77777777" w:rsidR="00B821D8" w:rsidRPr="00E34A49" w:rsidRDefault="00B821D8" w:rsidP="00A71202">
            <w:pPr>
              <w:spacing w:before="60" w:after="60" w:line="360" w:lineRule="auto"/>
              <w:ind w:left="142"/>
              <w:rPr>
                <w:b/>
              </w:rPr>
            </w:pPr>
            <w:r w:rsidRPr="00E34A49">
              <w:rPr>
                <w:b/>
              </w:rPr>
              <w:t>STT</w:t>
            </w:r>
          </w:p>
        </w:tc>
        <w:tc>
          <w:tcPr>
            <w:tcW w:w="1952" w:type="dxa"/>
            <w:shd w:val="clear" w:color="auto" w:fill="D9D9D9" w:themeFill="background1" w:themeFillShade="D9"/>
          </w:tcPr>
          <w:p w14:paraId="2708435A"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21" w:type="dxa"/>
            <w:shd w:val="clear" w:color="auto" w:fill="D9D9D9" w:themeFill="background1" w:themeFillShade="D9"/>
          </w:tcPr>
          <w:p w14:paraId="030C9DCE"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6" w:type="dxa"/>
            <w:shd w:val="clear" w:color="auto" w:fill="D9D9D9" w:themeFill="background1" w:themeFillShade="D9"/>
          </w:tcPr>
          <w:p w14:paraId="160E8D9A"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9" w:type="dxa"/>
            <w:shd w:val="clear" w:color="auto" w:fill="D9D9D9" w:themeFill="background1" w:themeFillShade="D9"/>
          </w:tcPr>
          <w:p w14:paraId="475B1567"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B821D8" w:rsidRPr="002B44C4" w14:paraId="7E901C26"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1E75B" w14:textId="77777777" w:rsidR="00B821D8" w:rsidRPr="002B44C4" w:rsidRDefault="00B821D8" w:rsidP="00A71202">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163552EC"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Đầu mối</w:t>
            </w:r>
          </w:p>
        </w:tc>
        <w:tc>
          <w:tcPr>
            <w:tcW w:w="1421" w:type="dxa"/>
            <w:tcBorders>
              <w:top w:val="single" w:sz="4" w:space="0" w:color="000000"/>
              <w:left w:val="single" w:sz="4" w:space="0" w:color="000000"/>
              <w:bottom w:val="single" w:sz="4" w:space="0" w:color="000000"/>
              <w:right w:val="single" w:sz="4" w:space="0" w:color="000000"/>
            </w:tcBorders>
          </w:tcPr>
          <w:p w14:paraId="16BAD871"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Selectbox</w:t>
            </w:r>
          </w:p>
        </w:tc>
        <w:tc>
          <w:tcPr>
            <w:tcW w:w="1046" w:type="dxa"/>
            <w:tcBorders>
              <w:top w:val="single" w:sz="4" w:space="0" w:color="000000"/>
              <w:left w:val="single" w:sz="4" w:space="0" w:color="000000"/>
              <w:bottom w:val="single" w:sz="4" w:space="0" w:color="000000"/>
              <w:right w:val="single" w:sz="4" w:space="0" w:color="000000"/>
            </w:tcBorders>
          </w:tcPr>
          <w:p w14:paraId="190E1D14"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4D7E3A51"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Chọn tên người đầu mối phối hợp từ danh sách cán bộ phòng cấp đơn</w:t>
            </w:r>
          </w:p>
        </w:tc>
      </w:tr>
      <w:tr w:rsidR="00B821D8" w:rsidRPr="002B44C4" w14:paraId="3B23E6B5"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94DF21" w14:textId="77777777" w:rsidR="00B821D8" w:rsidRPr="002B44C4" w:rsidRDefault="00B821D8" w:rsidP="00A71202">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5F40E29B"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Số điện thoại</w:t>
            </w:r>
          </w:p>
        </w:tc>
        <w:tc>
          <w:tcPr>
            <w:tcW w:w="1421" w:type="dxa"/>
            <w:tcBorders>
              <w:top w:val="single" w:sz="4" w:space="0" w:color="000000"/>
              <w:left w:val="single" w:sz="4" w:space="0" w:color="000000"/>
              <w:bottom w:val="single" w:sz="4" w:space="0" w:color="000000"/>
              <w:right w:val="single" w:sz="4" w:space="0" w:color="000000"/>
            </w:tcBorders>
          </w:tcPr>
          <w:p w14:paraId="57424A9F"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25358856"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11BC052A"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Nhập số điện thoại</w:t>
            </w:r>
          </w:p>
          <w:p w14:paraId="751EDF64"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Chỉ cho phép nhập ký tự và số</w:t>
            </w:r>
          </w:p>
          <w:p w14:paraId="3C6CF5F1"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B821D8" w:rsidRPr="002B44C4" w14:paraId="25BFBA6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68485" w14:textId="77777777" w:rsidR="00B821D8" w:rsidRPr="002B44C4" w:rsidRDefault="00B821D8" w:rsidP="00A71202">
            <w:pPr>
              <w:spacing w:before="60" w:after="60" w:line="360" w:lineRule="auto"/>
              <w:ind w:left="142"/>
              <w:rPr>
                <w:b/>
              </w:rPr>
            </w:pPr>
            <w:r w:rsidRPr="002B44C4">
              <w:rPr>
                <w:b/>
              </w:rPr>
              <w:t>3</w:t>
            </w:r>
          </w:p>
        </w:tc>
        <w:tc>
          <w:tcPr>
            <w:tcW w:w="1952" w:type="dxa"/>
            <w:tcBorders>
              <w:top w:val="single" w:sz="4" w:space="0" w:color="000000"/>
              <w:left w:val="single" w:sz="4" w:space="0" w:color="000000"/>
              <w:bottom w:val="single" w:sz="4" w:space="0" w:color="000000"/>
              <w:right w:val="single" w:sz="4" w:space="0" w:color="000000"/>
            </w:tcBorders>
          </w:tcPr>
          <w:p w14:paraId="7126C931"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Email</w:t>
            </w:r>
          </w:p>
        </w:tc>
        <w:tc>
          <w:tcPr>
            <w:tcW w:w="1421" w:type="dxa"/>
            <w:tcBorders>
              <w:top w:val="single" w:sz="4" w:space="0" w:color="000000"/>
              <w:left w:val="single" w:sz="4" w:space="0" w:color="000000"/>
              <w:bottom w:val="single" w:sz="4" w:space="0" w:color="000000"/>
              <w:right w:val="single" w:sz="4" w:space="0" w:color="000000"/>
            </w:tcBorders>
          </w:tcPr>
          <w:p w14:paraId="780145C6"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63DEA933"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00DF57F"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Nhập email đầu mối phối hợp</w:t>
            </w:r>
          </w:p>
          <w:p w14:paraId="628FFF86"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Định danh email:</w:t>
            </w:r>
          </w:p>
          <w:p w14:paraId="494A9138"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 Bắt buộc phải có đuôi @</w:t>
            </w:r>
          </w:p>
          <w:p w14:paraId="4CB1ED81" w14:textId="77777777" w:rsidR="00B821D8" w:rsidRDefault="00B821D8" w:rsidP="00A71202">
            <w:pPr>
              <w:keepLines/>
              <w:widowControl w:val="0"/>
              <w:pBdr>
                <w:top w:val="nil"/>
                <w:left w:val="nil"/>
                <w:bottom w:val="nil"/>
                <w:right w:val="nil"/>
                <w:between w:val="nil"/>
              </w:pBdr>
              <w:spacing w:before="60" w:after="60" w:line="360" w:lineRule="auto"/>
              <w:jc w:val="center"/>
            </w:pPr>
            <w:r w:rsidRPr="002B44C4">
              <w:t>+ Chỉ được phép sử dụng các chữ cái (a-z)(A-Z), số (0-9) và dấu (.)</w:t>
            </w:r>
          </w:p>
          <w:p w14:paraId="60F157BC"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B821D8" w:rsidRPr="002B44C4" w14:paraId="2A75F6FB"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5E41CE" w14:textId="77777777" w:rsidR="00B821D8" w:rsidRPr="002B44C4" w:rsidRDefault="00B821D8" w:rsidP="00A71202">
            <w:pPr>
              <w:spacing w:before="60" w:after="60" w:line="360" w:lineRule="auto"/>
              <w:ind w:left="142"/>
              <w:rPr>
                <w:b/>
              </w:rPr>
            </w:pPr>
            <w:r w:rsidRPr="002B44C4">
              <w:rPr>
                <w:b/>
              </w:rPr>
              <w:t>4</w:t>
            </w:r>
          </w:p>
        </w:tc>
        <w:tc>
          <w:tcPr>
            <w:tcW w:w="1952" w:type="dxa"/>
            <w:tcBorders>
              <w:top w:val="single" w:sz="4" w:space="0" w:color="000000"/>
              <w:left w:val="single" w:sz="4" w:space="0" w:color="000000"/>
              <w:bottom w:val="single" w:sz="4" w:space="0" w:color="000000"/>
              <w:right w:val="single" w:sz="4" w:space="0" w:color="000000"/>
            </w:tcBorders>
          </w:tcPr>
          <w:p w14:paraId="060F4D83"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03508D65" wp14:editId="444D0726">
                  <wp:extent cx="781050" cy="294302"/>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141D4D9E"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433774A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4181E9E1" w14:textId="77777777" w:rsidR="00B821D8" w:rsidRPr="002B44C4" w:rsidRDefault="00B821D8" w:rsidP="00B821D8">
            <w:pPr>
              <w:pStyle w:val="ListParagraph"/>
              <w:keepLines/>
              <w:widowControl w:val="0"/>
              <w:numPr>
                <w:ilvl w:val="0"/>
                <w:numId w:val="6"/>
              </w:numPr>
              <w:pBdr>
                <w:top w:val="nil"/>
                <w:left w:val="nil"/>
                <w:bottom w:val="nil"/>
                <w:right w:val="nil"/>
                <w:between w:val="nil"/>
              </w:pBdr>
              <w:spacing w:before="60" w:after="60"/>
              <w:ind w:left="346"/>
            </w:pPr>
            <w:r w:rsidRPr="002B44C4">
              <w:t>Lưu thông tin cập nhật đầu mối phối hợp cấp đơn</w:t>
            </w:r>
          </w:p>
          <w:p w14:paraId="2FF628B8" w14:textId="7E26863F" w:rsidR="00B821D8" w:rsidRPr="002B44C4" w:rsidRDefault="00B821D8" w:rsidP="00B821D8">
            <w:pPr>
              <w:pStyle w:val="ListParagraph"/>
              <w:keepLines/>
              <w:widowControl w:val="0"/>
              <w:pBdr>
                <w:top w:val="nil"/>
                <w:left w:val="nil"/>
                <w:bottom w:val="nil"/>
                <w:right w:val="nil"/>
                <w:between w:val="nil"/>
              </w:pBdr>
              <w:spacing w:before="60" w:after="60"/>
              <w:ind w:left="346"/>
            </w:pPr>
            <w:r>
              <w:t xml:space="preserve">+ </w:t>
            </w:r>
            <w:r w:rsidRPr="002B44C4">
              <w:t>Hệ thống kiểm tra các trường thông tin bắt buộc nhập:</w:t>
            </w:r>
          </w:p>
          <w:p w14:paraId="1184D55E" w14:textId="4C49D658" w:rsidR="00B821D8" w:rsidRPr="002B44C4" w:rsidRDefault="00B821D8" w:rsidP="00B821D8">
            <w:pPr>
              <w:pStyle w:val="ListParagraph"/>
              <w:keepLines/>
              <w:widowControl w:val="0"/>
              <w:pBdr>
                <w:top w:val="nil"/>
                <w:left w:val="nil"/>
                <w:bottom w:val="nil"/>
                <w:right w:val="nil"/>
                <w:between w:val="nil"/>
              </w:pBdr>
              <w:spacing w:before="60" w:after="60"/>
              <w:ind w:left="346"/>
            </w:pPr>
            <w:r>
              <w:t xml:space="preserve">+ </w:t>
            </w:r>
            <w:r w:rsidRPr="002B44C4">
              <w:t>Hiển thị thông báo lỗi nếu thông tin nhập vào không hợp lệ hoặc không nhập thông tin các trường bắt buộc</w:t>
            </w:r>
          </w:p>
          <w:p w14:paraId="2FFA254E" w14:textId="77865DC1" w:rsidR="00B821D8" w:rsidRPr="002B44C4" w:rsidRDefault="00B821D8" w:rsidP="00B821D8">
            <w:pPr>
              <w:pStyle w:val="ListParagraph"/>
              <w:keepLines/>
              <w:widowControl w:val="0"/>
              <w:pBdr>
                <w:top w:val="nil"/>
                <w:left w:val="nil"/>
                <w:bottom w:val="nil"/>
                <w:right w:val="nil"/>
                <w:between w:val="nil"/>
              </w:pBdr>
              <w:spacing w:before="60" w:after="60"/>
              <w:ind w:left="346"/>
            </w:pPr>
            <w:r>
              <w:t xml:space="preserve">+ </w:t>
            </w:r>
            <w:r w:rsidRPr="002B44C4">
              <w:t>Thông báo thành công nếu các thông tin đưa vào hợp lệ. Đóng màn hình đồng thời cập nhật lại màn hình Báo cáo tổn thất với các thông tin đã cập nhật</w:t>
            </w:r>
          </w:p>
        </w:tc>
      </w:tr>
      <w:tr w:rsidR="00B821D8" w:rsidRPr="002B44C4" w14:paraId="1B4416F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0C644" w14:textId="77777777" w:rsidR="00B821D8" w:rsidRPr="002B44C4" w:rsidRDefault="00B821D8" w:rsidP="00A71202">
            <w:pPr>
              <w:spacing w:before="60" w:after="60" w:line="360" w:lineRule="auto"/>
              <w:ind w:left="142"/>
              <w:rPr>
                <w:b/>
              </w:rPr>
            </w:pPr>
            <w:r w:rsidRPr="002B44C4">
              <w:rPr>
                <w:b/>
              </w:rPr>
              <w:t>5</w:t>
            </w:r>
          </w:p>
        </w:tc>
        <w:tc>
          <w:tcPr>
            <w:tcW w:w="1952" w:type="dxa"/>
            <w:tcBorders>
              <w:top w:val="single" w:sz="4" w:space="0" w:color="000000"/>
              <w:left w:val="single" w:sz="4" w:space="0" w:color="000000"/>
              <w:bottom w:val="single" w:sz="4" w:space="0" w:color="000000"/>
              <w:right w:val="single" w:sz="4" w:space="0" w:color="000000"/>
            </w:tcBorders>
          </w:tcPr>
          <w:p w14:paraId="6F12D254"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5A182422" wp14:editId="6B2F0956">
                  <wp:extent cx="819150" cy="308658"/>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401BC02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03A65CC7"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2041E6E8" w14:textId="77777777" w:rsidR="00B821D8" w:rsidRPr="002B44C4" w:rsidRDefault="00B821D8" w:rsidP="00B821D8">
            <w:pPr>
              <w:pStyle w:val="ListParagraph"/>
              <w:keepLines/>
              <w:widowControl w:val="0"/>
              <w:numPr>
                <w:ilvl w:val="0"/>
                <w:numId w:val="6"/>
              </w:numPr>
              <w:pBdr>
                <w:top w:val="nil"/>
                <w:left w:val="nil"/>
                <w:bottom w:val="nil"/>
                <w:right w:val="nil"/>
                <w:between w:val="nil"/>
              </w:pBdr>
              <w:spacing w:before="60" w:after="60"/>
              <w:ind w:left="346"/>
            </w:pPr>
            <w:r w:rsidRPr="002B44C4">
              <w:t>Đóng màn hình thêm mới thông tin đầu mối phối hợp cấp đơn, hiển thị màn hình thông tin Báo cáo tổn thất</w:t>
            </w:r>
          </w:p>
        </w:tc>
      </w:tr>
    </w:tbl>
    <w:p w14:paraId="1E32D768" w14:textId="77777777" w:rsidR="00B821D8" w:rsidRDefault="00B821D8" w:rsidP="00B821D8">
      <w:pPr>
        <w:pStyle w:val="ListParagraph"/>
      </w:pPr>
    </w:p>
    <w:p w14:paraId="1F7E6F0D" w14:textId="77777777" w:rsidR="00B821D8" w:rsidRDefault="00B821D8" w:rsidP="00B821D8">
      <w:pPr>
        <w:pStyle w:val="ListParagraph"/>
        <w:numPr>
          <w:ilvl w:val="0"/>
          <w:numId w:val="6"/>
        </w:numPr>
      </w:pPr>
      <w:r>
        <w:t>Màn hình sửa thông tin đầu mối phối hợp cấp đơn</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B821D8" w:rsidRPr="002B44C4" w14:paraId="5A9688EE" w14:textId="77777777" w:rsidTr="00E34A49">
        <w:trPr>
          <w:trHeight w:val="284"/>
          <w:jc w:val="center"/>
        </w:trPr>
        <w:tc>
          <w:tcPr>
            <w:tcW w:w="986" w:type="dxa"/>
            <w:shd w:val="clear" w:color="auto" w:fill="D9D9D9" w:themeFill="background1" w:themeFillShade="D9"/>
            <w:vAlign w:val="center"/>
          </w:tcPr>
          <w:p w14:paraId="5076F706" w14:textId="77777777" w:rsidR="00B821D8" w:rsidRPr="00E34A49" w:rsidRDefault="00B821D8" w:rsidP="00A71202">
            <w:pPr>
              <w:spacing w:before="60" w:after="60" w:line="360" w:lineRule="auto"/>
              <w:ind w:left="142"/>
              <w:rPr>
                <w:b/>
              </w:rPr>
            </w:pPr>
            <w:r w:rsidRPr="00E34A49">
              <w:rPr>
                <w:b/>
              </w:rPr>
              <w:t>STT</w:t>
            </w:r>
          </w:p>
        </w:tc>
        <w:tc>
          <w:tcPr>
            <w:tcW w:w="1952" w:type="dxa"/>
            <w:shd w:val="clear" w:color="auto" w:fill="D9D9D9" w:themeFill="background1" w:themeFillShade="D9"/>
          </w:tcPr>
          <w:p w14:paraId="7EEF8EF2"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21" w:type="dxa"/>
            <w:shd w:val="clear" w:color="auto" w:fill="D9D9D9" w:themeFill="background1" w:themeFillShade="D9"/>
          </w:tcPr>
          <w:p w14:paraId="474BDE16"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6" w:type="dxa"/>
            <w:shd w:val="clear" w:color="auto" w:fill="D9D9D9" w:themeFill="background1" w:themeFillShade="D9"/>
          </w:tcPr>
          <w:p w14:paraId="4493DBB7"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9" w:type="dxa"/>
            <w:shd w:val="clear" w:color="auto" w:fill="D9D9D9" w:themeFill="background1" w:themeFillShade="D9"/>
          </w:tcPr>
          <w:p w14:paraId="7760E0A1"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B821D8" w:rsidRPr="002B44C4" w14:paraId="2A9CB8D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1009D2" w14:textId="77777777" w:rsidR="00B821D8" w:rsidRPr="002B44C4" w:rsidRDefault="00B821D8" w:rsidP="00A71202">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6E55A4B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Đầu mối</w:t>
            </w:r>
          </w:p>
        </w:tc>
        <w:tc>
          <w:tcPr>
            <w:tcW w:w="1421" w:type="dxa"/>
            <w:tcBorders>
              <w:top w:val="single" w:sz="4" w:space="0" w:color="000000"/>
              <w:left w:val="single" w:sz="4" w:space="0" w:color="000000"/>
              <w:bottom w:val="single" w:sz="4" w:space="0" w:color="000000"/>
              <w:right w:val="single" w:sz="4" w:space="0" w:color="000000"/>
            </w:tcBorders>
          </w:tcPr>
          <w:p w14:paraId="669BE74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Listbox</w:t>
            </w:r>
          </w:p>
        </w:tc>
        <w:tc>
          <w:tcPr>
            <w:tcW w:w="1046" w:type="dxa"/>
            <w:tcBorders>
              <w:top w:val="single" w:sz="4" w:space="0" w:color="000000"/>
              <w:left w:val="single" w:sz="4" w:space="0" w:color="000000"/>
              <w:bottom w:val="single" w:sz="4" w:space="0" w:color="000000"/>
              <w:right w:val="single" w:sz="4" w:space="0" w:color="000000"/>
            </w:tcBorders>
          </w:tcPr>
          <w:p w14:paraId="06037113"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4D158BD1"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Hiển thị thông tin cán bộ cấp đơn</w:t>
            </w:r>
          </w:p>
          <w:p w14:paraId="4EA1A751"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t>Cho phép sửa lại</w:t>
            </w:r>
          </w:p>
        </w:tc>
      </w:tr>
      <w:tr w:rsidR="00B821D8" w:rsidRPr="002B44C4" w14:paraId="63C01699"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6B4DCB" w14:textId="77777777" w:rsidR="00B821D8" w:rsidRPr="002B44C4" w:rsidRDefault="00B821D8" w:rsidP="00A71202">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0494481B"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Số điện thoại</w:t>
            </w:r>
          </w:p>
        </w:tc>
        <w:tc>
          <w:tcPr>
            <w:tcW w:w="1421" w:type="dxa"/>
            <w:tcBorders>
              <w:top w:val="single" w:sz="4" w:space="0" w:color="000000"/>
              <w:left w:val="single" w:sz="4" w:space="0" w:color="000000"/>
              <w:bottom w:val="single" w:sz="4" w:space="0" w:color="000000"/>
              <w:right w:val="single" w:sz="4" w:space="0" w:color="000000"/>
            </w:tcBorders>
          </w:tcPr>
          <w:p w14:paraId="479EE1BD"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3546F6C3"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E756E47"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 xml:space="preserve">Hiển thị số điện thoại </w:t>
            </w:r>
          </w:p>
          <w:p w14:paraId="7A149905"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r>
              <w:t>Cho phép sửa lại</w:t>
            </w:r>
          </w:p>
          <w:p w14:paraId="033F3F25"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Chỉ cho phép nhập ký tự và số</w:t>
            </w:r>
          </w:p>
          <w:p w14:paraId="2C661854"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B821D8" w:rsidRPr="002B44C4" w14:paraId="0573EE3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FD262" w14:textId="77777777" w:rsidR="00B821D8" w:rsidRPr="002B44C4" w:rsidRDefault="00B821D8" w:rsidP="00A71202">
            <w:pPr>
              <w:spacing w:before="60" w:after="60" w:line="360" w:lineRule="auto"/>
              <w:ind w:left="142"/>
              <w:rPr>
                <w:b/>
              </w:rPr>
            </w:pPr>
            <w:r w:rsidRPr="002B44C4">
              <w:rPr>
                <w:b/>
              </w:rPr>
              <w:t>3</w:t>
            </w:r>
          </w:p>
        </w:tc>
        <w:tc>
          <w:tcPr>
            <w:tcW w:w="1952" w:type="dxa"/>
            <w:tcBorders>
              <w:top w:val="single" w:sz="4" w:space="0" w:color="000000"/>
              <w:left w:val="single" w:sz="4" w:space="0" w:color="000000"/>
              <w:bottom w:val="single" w:sz="4" w:space="0" w:color="000000"/>
              <w:right w:val="single" w:sz="4" w:space="0" w:color="000000"/>
            </w:tcBorders>
          </w:tcPr>
          <w:p w14:paraId="54A6DB88"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Email</w:t>
            </w:r>
          </w:p>
        </w:tc>
        <w:tc>
          <w:tcPr>
            <w:tcW w:w="1421" w:type="dxa"/>
            <w:tcBorders>
              <w:top w:val="single" w:sz="4" w:space="0" w:color="000000"/>
              <w:left w:val="single" w:sz="4" w:space="0" w:color="000000"/>
              <w:bottom w:val="single" w:sz="4" w:space="0" w:color="000000"/>
              <w:right w:val="single" w:sz="4" w:space="0" w:color="000000"/>
            </w:tcBorders>
          </w:tcPr>
          <w:p w14:paraId="2040D9C2"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72EEA9C9"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48F47AB5"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 xml:space="preserve">Hiển thị email đầu mối phối hợp </w:t>
            </w:r>
          </w:p>
          <w:p w14:paraId="661440CD"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t>Cho phép sửa lại</w:t>
            </w:r>
          </w:p>
          <w:p w14:paraId="3206EA84"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rsidRPr="002B44C4">
              <w:t>Định danh email:</w:t>
            </w:r>
          </w:p>
          <w:p w14:paraId="4E5F8EF6"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 Bắt buộc phải có đuôi @</w:t>
            </w:r>
          </w:p>
          <w:p w14:paraId="42FC585F" w14:textId="77777777" w:rsidR="00B821D8" w:rsidRDefault="00B821D8" w:rsidP="00A71202">
            <w:pPr>
              <w:keepLines/>
              <w:widowControl w:val="0"/>
              <w:pBdr>
                <w:top w:val="nil"/>
                <w:left w:val="nil"/>
                <w:bottom w:val="nil"/>
                <w:right w:val="nil"/>
                <w:between w:val="nil"/>
              </w:pBdr>
              <w:spacing w:before="60" w:after="60" w:line="360" w:lineRule="auto"/>
              <w:jc w:val="center"/>
            </w:pPr>
            <w:r w:rsidRPr="002B44C4">
              <w:t>+ Chỉ được phép sử dụng các chữ cái (a-z)(A-Z), số (0-9) và dấu (.)</w:t>
            </w:r>
          </w:p>
          <w:p w14:paraId="65D708A7"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B821D8" w:rsidRPr="002B44C4" w14:paraId="7CA92F48"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85D3D9" w14:textId="77777777" w:rsidR="00B821D8" w:rsidRPr="002B44C4" w:rsidRDefault="00B821D8" w:rsidP="00A71202">
            <w:pPr>
              <w:spacing w:before="60" w:after="60" w:line="360" w:lineRule="auto"/>
              <w:ind w:left="142"/>
              <w:rPr>
                <w:b/>
              </w:rPr>
            </w:pPr>
            <w:r w:rsidRPr="002B44C4">
              <w:rPr>
                <w:b/>
              </w:rPr>
              <w:t>4</w:t>
            </w:r>
          </w:p>
        </w:tc>
        <w:tc>
          <w:tcPr>
            <w:tcW w:w="1952" w:type="dxa"/>
            <w:tcBorders>
              <w:top w:val="single" w:sz="4" w:space="0" w:color="000000"/>
              <w:left w:val="single" w:sz="4" w:space="0" w:color="000000"/>
              <w:bottom w:val="single" w:sz="4" w:space="0" w:color="000000"/>
              <w:right w:val="single" w:sz="4" w:space="0" w:color="000000"/>
            </w:tcBorders>
          </w:tcPr>
          <w:p w14:paraId="681D03F2"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0686120B" wp14:editId="606EF5C1">
                  <wp:extent cx="781050" cy="294302"/>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3C2D4C22"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30CE797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7C15834B"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Lưu thông tin cập nhật đầu mối phối hợp cấp đơn</w:t>
            </w:r>
          </w:p>
          <w:p w14:paraId="605ACAA2" w14:textId="77777777" w:rsidR="00B821D8" w:rsidRPr="002B44C4" w:rsidRDefault="00B821D8" w:rsidP="00B821D8">
            <w:pPr>
              <w:pStyle w:val="ListParagraph"/>
              <w:keepLines/>
              <w:widowControl w:val="0"/>
              <w:numPr>
                <w:ilvl w:val="0"/>
                <w:numId w:val="6"/>
              </w:numPr>
              <w:pBdr>
                <w:top w:val="nil"/>
                <w:left w:val="nil"/>
                <w:bottom w:val="nil"/>
                <w:right w:val="nil"/>
                <w:between w:val="nil"/>
              </w:pBdr>
              <w:spacing w:before="60" w:after="60"/>
              <w:ind w:left="346"/>
            </w:pPr>
            <w:r w:rsidRPr="002B44C4">
              <w:t>Hệ thống kiểm tra các trường thông tin bắt buộc nhập:</w:t>
            </w:r>
          </w:p>
          <w:p w14:paraId="161C8265" w14:textId="2FB44719" w:rsidR="00B821D8" w:rsidRPr="002B44C4" w:rsidRDefault="00B821D8" w:rsidP="00B821D8">
            <w:pPr>
              <w:keepLines/>
              <w:widowControl w:val="0"/>
              <w:pBdr>
                <w:top w:val="nil"/>
                <w:left w:val="nil"/>
                <w:bottom w:val="nil"/>
                <w:right w:val="nil"/>
                <w:between w:val="nil"/>
              </w:pBdr>
              <w:spacing w:before="60" w:after="60"/>
              <w:ind w:left="421"/>
            </w:pPr>
            <w:r>
              <w:t xml:space="preserve">+ </w:t>
            </w:r>
            <w:r w:rsidRPr="002B44C4">
              <w:t>Hiển thị thông báo lỗi nếu thông tin nhập vào không hợp lệ hoặc không nhập thông tin các trường bắt buộc</w:t>
            </w:r>
          </w:p>
          <w:p w14:paraId="5EC3127D" w14:textId="42EC87D4" w:rsidR="00B821D8" w:rsidRPr="002B44C4" w:rsidRDefault="00B821D8" w:rsidP="00B821D8">
            <w:pPr>
              <w:keepLines/>
              <w:widowControl w:val="0"/>
              <w:pBdr>
                <w:top w:val="nil"/>
                <w:left w:val="nil"/>
                <w:bottom w:val="nil"/>
                <w:right w:val="nil"/>
                <w:between w:val="nil"/>
              </w:pBdr>
              <w:spacing w:before="60" w:after="60"/>
              <w:ind w:left="421"/>
            </w:pPr>
            <w:r>
              <w:t xml:space="preserve">+ </w:t>
            </w:r>
            <w:r w:rsidRPr="002B44C4">
              <w:t>Thông báo thành công nếu các thông tin đưa vào hợp lệ. Đóng màn hình đồng thời cập nhật lại màn hình Báo cáo tổn thất với các thông tin đã cập nhật</w:t>
            </w:r>
          </w:p>
        </w:tc>
      </w:tr>
      <w:tr w:rsidR="00B821D8" w:rsidRPr="002B44C4" w14:paraId="4968FFD2"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87D040" w14:textId="77777777" w:rsidR="00B821D8" w:rsidRPr="002B44C4" w:rsidRDefault="00B821D8" w:rsidP="00A71202">
            <w:pPr>
              <w:spacing w:before="60" w:after="60" w:line="360" w:lineRule="auto"/>
              <w:ind w:left="142"/>
              <w:rPr>
                <w:b/>
              </w:rPr>
            </w:pPr>
            <w:r w:rsidRPr="002B44C4">
              <w:rPr>
                <w:b/>
              </w:rPr>
              <w:t>5</w:t>
            </w:r>
          </w:p>
        </w:tc>
        <w:tc>
          <w:tcPr>
            <w:tcW w:w="1952" w:type="dxa"/>
            <w:tcBorders>
              <w:top w:val="single" w:sz="4" w:space="0" w:color="000000"/>
              <w:left w:val="single" w:sz="4" w:space="0" w:color="000000"/>
              <w:bottom w:val="single" w:sz="4" w:space="0" w:color="000000"/>
              <w:right w:val="single" w:sz="4" w:space="0" w:color="000000"/>
            </w:tcBorders>
          </w:tcPr>
          <w:p w14:paraId="524CDABA"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1BD6CB13" wp14:editId="1A396934">
                  <wp:extent cx="819150" cy="308658"/>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696FE33E"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046DA662"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7D949D71" w14:textId="77777777" w:rsidR="00B821D8" w:rsidRPr="002B44C4" w:rsidRDefault="00B821D8" w:rsidP="00B821D8">
            <w:pPr>
              <w:pStyle w:val="ListParagraph"/>
              <w:keepLines/>
              <w:widowControl w:val="0"/>
              <w:numPr>
                <w:ilvl w:val="0"/>
                <w:numId w:val="6"/>
              </w:numPr>
              <w:pBdr>
                <w:top w:val="nil"/>
                <w:left w:val="nil"/>
                <w:bottom w:val="nil"/>
                <w:right w:val="nil"/>
                <w:between w:val="nil"/>
              </w:pBdr>
              <w:spacing w:before="60" w:after="60"/>
              <w:ind w:left="346"/>
            </w:pPr>
            <w:r w:rsidRPr="002B44C4">
              <w:t>Đóng màn hình thêm mới thông tin đầu mối phối hợp cấp đơn, hiển thị màn hình thông tin Báo cáo tổn thất</w:t>
            </w:r>
          </w:p>
        </w:tc>
      </w:tr>
    </w:tbl>
    <w:p w14:paraId="5C2AFA39" w14:textId="77777777" w:rsidR="00B821D8" w:rsidRPr="00DF4118" w:rsidRDefault="00B821D8" w:rsidP="00B821D8">
      <w:pPr>
        <w:pStyle w:val="ListParagraph"/>
      </w:pPr>
    </w:p>
    <w:p w14:paraId="1F2EF338" w14:textId="77777777" w:rsidR="00694588" w:rsidRPr="00DF4118" w:rsidRDefault="00694588" w:rsidP="00694588">
      <w:pPr>
        <w:pStyle w:val="ListParagraph"/>
      </w:pPr>
    </w:p>
    <w:p w14:paraId="24FAC2EF" w14:textId="2EC25DB7" w:rsidR="00E516D6" w:rsidRPr="002B44C4" w:rsidRDefault="00E516D6">
      <w:pPr>
        <w:pStyle w:val="Heading5"/>
        <w:numPr>
          <w:ilvl w:val="3"/>
          <w:numId w:val="18"/>
        </w:numPr>
        <w:rPr>
          <w:rFonts w:cs="Times New Roman"/>
        </w:rPr>
        <w:pPrChange w:id="346" w:author="Microsoft Office User" w:date="2022-09-15T12:19:00Z">
          <w:pPr>
            <w:pStyle w:val="Heading5"/>
            <w:numPr>
              <w:ilvl w:val="3"/>
              <w:numId w:val="1"/>
            </w:numPr>
            <w:ind w:left="1728" w:hanging="647"/>
          </w:pPr>
        </w:pPrChange>
      </w:pPr>
      <w:r w:rsidRPr="002B44C4">
        <w:rPr>
          <w:rFonts w:cs="Times New Roman"/>
        </w:rPr>
        <w:t>Giao diện thiết kế</w:t>
      </w:r>
      <w:r w:rsidR="00211B3B">
        <w:rPr>
          <w:rFonts w:cs="Times New Roman"/>
        </w:rPr>
        <w:t xml:space="preserve"> của LĐ phòng/ban CĐ</w:t>
      </w:r>
    </w:p>
    <w:p w14:paraId="5445F976" w14:textId="20DEF8C8" w:rsidR="002D1B73" w:rsidRPr="002B44C4" w:rsidRDefault="00A8113D">
      <w:pPr>
        <w:pStyle w:val="Heading6"/>
        <w:numPr>
          <w:ilvl w:val="4"/>
          <w:numId w:val="18"/>
        </w:numPr>
        <w:rPr>
          <w:rFonts w:ascii="Times New Roman" w:hAnsi="Times New Roman" w:cs="Times New Roman"/>
          <w:color w:val="auto"/>
        </w:rPr>
        <w:pPrChange w:id="347" w:author="Microsoft Office User" w:date="2022-09-15T12:24:00Z">
          <w:pPr>
            <w:pStyle w:val="Heading6"/>
            <w:numPr>
              <w:ilvl w:val="4"/>
              <w:numId w:val="1"/>
            </w:numPr>
            <w:ind w:left="2232" w:hanging="792"/>
          </w:pPr>
        </w:pPrChange>
      </w:pPr>
      <w:r w:rsidRPr="002B44C4">
        <w:rPr>
          <w:rFonts w:ascii="Times New Roman" w:hAnsi="Times New Roman" w:cs="Times New Roman"/>
          <w:color w:val="auto"/>
        </w:rPr>
        <w:t>Màn hình</w:t>
      </w:r>
      <w:bookmarkEnd w:id="330"/>
    </w:p>
    <w:p w14:paraId="7E2D5C9A" w14:textId="625740F1" w:rsidR="002D1B73" w:rsidRPr="002B44C4" w:rsidRDefault="002D1B73" w:rsidP="002D1B73">
      <w:r w:rsidRPr="002B44C4">
        <w:rPr>
          <w:noProof/>
        </w:rPr>
        <w:drawing>
          <wp:inline distT="0" distB="0" distL="0" distR="0" wp14:anchorId="16039BE5" wp14:editId="6702E5D6">
            <wp:extent cx="5731510" cy="6376035"/>
            <wp:effectExtent l="19050" t="19050" r="21590" b="2476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6376035"/>
                    </a:xfrm>
                    <a:prstGeom prst="rect">
                      <a:avLst/>
                    </a:prstGeom>
                    <a:ln>
                      <a:solidFill>
                        <a:schemeClr val="accent1"/>
                      </a:solidFill>
                    </a:ln>
                  </pic:spPr>
                </pic:pic>
              </a:graphicData>
            </a:graphic>
          </wp:inline>
        </w:drawing>
      </w:r>
    </w:p>
    <w:p w14:paraId="48635669" w14:textId="24868F40" w:rsidR="002D1B73" w:rsidRPr="002B44C4" w:rsidRDefault="002D1B73" w:rsidP="002D1B73">
      <w:pPr>
        <w:jc w:val="center"/>
        <w:rPr>
          <w:i/>
        </w:rPr>
      </w:pPr>
      <w:r w:rsidRPr="002B44C4">
        <w:rPr>
          <w:i/>
        </w:rPr>
        <w:t>Màn hình duyệt báo cáo tổn thất</w:t>
      </w:r>
    </w:p>
    <w:p w14:paraId="59323E8C" w14:textId="452B643B" w:rsidR="002D1B73" w:rsidRPr="002B44C4" w:rsidRDefault="002D1B73" w:rsidP="002D1B73">
      <w:pPr>
        <w:jc w:val="center"/>
        <w:rPr>
          <w:i/>
        </w:rPr>
      </w:pPr>
      <w:r w:rsidRPr="002B44C4">
        <w:rPr>
          <w:noProof/>
        </w:rPr>
        <w:drawing>
          <wp:inline distT="0" distB="0" distL="0" distR="0" wp14:anchorId="0C2E7447" wp14:editId="248C2E23">
            <wp:extent cx="4276190" cy="2571429"/>
            <wp:effectExtent l="19050" t="19050" r="10160" b="196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76190" cy="2571429"/>
                    </a:xfrm>
                    <a:prstGeom prst="rect">
                      <a:avLst/>
                    </a:prstGeom>
                    <a:ln>
                      <a:solidFill>
                        <a:schemeClr val="accent1"/>
                      </a:solidFill>
                    </a:ln>
                  </pic:spPr>
                </pic:pic>
              </a:graphicData>
            </a:graphic>
          </wp:inline>
        </w:drawing>
      </w:r>
    </w:p>
    <w:p w14:paraId="2CB10DBE" w14:textId="2A67475D" w:rsidR="002D1B73" w:rsidRPr="002B44C4" w:rsidRDefault="002D1B73" w:rsidP="002D1B73">
      <w:pPr>
        <w:jc w:val="center"/>
        <w:rPr>
          <w:i/>
        </w:rPr>
      </w:pPr>
      <w:r w:rsidRPr="002B44C4">
        <w:rPr>
          <w:i/>
        </w:rPr>
        <w:t xml:space="preserve">Màn hình popup </w:t>
      </w:r>
      <w:r w:rsidR="00853E0F" w:rsidRPr="002B44C4">
        <w:rPr>
          <w:i/>
        </w:rPr>
        <w:t xml:space="preserve">xác nhận </w:t>
      </w:r>
      <w:r w:rsidRPr="002B44C4">
        <w:rPr>
          <w:i/>
        </w:rPr>
        <w:t>từ chối phê duyệt</w:t>
      </w:r>
    </w:p>
    <w:p w14:paraId="17C6F715" w14:textId="73ED8DF8" w:rsidR="00A8113D" w:rsidRDefault="00A8113D">
      <w:pPr>
        <w:pStyle w:val="Heading6"/>
        <w:numPr>
          <w:ilvl w:val="4"/>
          <w:numId w:val="18"/>
        </w:numPr>
        <w:rPr>
          <w:rFonts w:ascii="Times New Roman" w:hAnsi="Times New Roman" w:cs="Times New Roman"/>
          <w:color w:val="auto"/>
        </w:rPr>
        <w:pPrChange w:id="348" w:author="Microsoft Office User" w:date="2022-09-15T12:24:00Z">
          <w:pPr>
            <w:pStyle w:val="Heading6"/>
            <w:numPr>
              <w:ilvl w:val="4"/>
              <w:numId w:val="1"/>
            </w:numPr>
            <w:ind w:left="2232" w:hanging="792"/>
          </w:pPr>
        </w:pPrChange>
      </w:pPr>
      <w:bookmarkStart w:id="349" w:name="_Toc113613680"/>
      <w:r w:rsidRPr="002B44C4">
        <w:rPr>
          <w:rFonts w:ascii="Times New Roman" w:hAnsi="Times New Roman" w:cs="Times New Roman"/>
          <w:color w:val="auto"/>
        </w:rPr>
        <w:t>Mô tả màn hình</w:t>
      </w:r>
      <w:bookmarkEnd w:id="349"/>
    </w:p>
    <w:p w14:paraId="7B6C55A8" w14:textId="77777777" w:rsidR="00B964F6" w:rsidRPr="00B964F6" w:rsidRDefault="00B964F6" w:rsidP="00B964F6"/>
    <w:p w14:paraId="0D3784BB" w14:textId="1A9DEF2E" w:rsidR="00B964F6" w:rsidRPr="00B964F6" w:rsidRDefault="00B964F6" w:rsidP="00B964F6">
      <w:pPr>
        <w:pStyle w:val="ListParagraph"/>
        <w:numPr>
          <w:ilvl w:val="0"/>
          <w:numId w:val="6"/>
        </w:numPr>
      </w:pPr>
      <w:r>
        <w:t>Màn hình phê duyệt báo cáo tổn thất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5D6AC0" w:rsidRPr="002B44C4" w14:paraId="214F798B" w14:textId="77777777" w:rsidTr="00E34A49">
        <w:trPr>
          <w:trHeight w:val="284"/>
          <w:jc w:val="center"/>
        </w:trPr>
        <w:tc>
          <w:tcPr>
            <w:tcW w:w="984" w:type="dxa"/>
            <w:shd w:val="clear" w:color="auto" w:fill="D9D9D9" w:themeFill="background1" w:themeFillShade="D9"/>
            <w:vAlign w:val="center"/>
          </w:tcPr>
          <w:p w14:paraId="6FAEF9F7" w14:textId="77777777" w:rsidR="005D6AC0" w:rsidRPr="00E34A49" w:rsidRDefault="005D6AC0" w:rsidP="00E71461">
            <w:pPr>
              <w:spacing w:before="60" w:after="60" w:line="360" w:lineRule="auto"/>
              <w:ind w:left="142"/>
              <w:rPr>
                <w:b/>
              </w:rPr>
            </w:pPr>
            <w:r w:rsidRPr="00E34A49">
              <w:rPr>
                <w:b/>
              </w:rPr>
              <w:t>STT</w:t>
            </w:r>
          </w:p>
        </w:tc>
        <w:tc>
          <w:tcPr>
            <w:tcW w:w="1949" w:type="dxa"/>
            <w:shd w:val="clear" w:color="auto" w:fill="D9D9D9" w:themeFill="background1" w:themeFillShade="D9"/>
          </w:tcPr>
          <w:p w14:paraId="26B86AA0" w14:textId="77777777" w:rsidR="005D6AC0" w:rsidRPr="00E34A49" w:rsidRDefault="005D6AC0" w:rsidP="00E71461">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0BDF3333" w14:textId="77777777" w:rsidR="005D6AC0" w:rsidRPr="00E34A49" w:rsidRDefault="005D6AC0" w:rsidP="00E71461">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23" w:type="dxa"/>
            <w:shd w:val="clear" w:color="auto" w:fill="D9D9D9" w:themeFill="background1" w:themeFillShade="D9"/>
          </w:tcPr>
          <w:p w14:paraId="4DE8A157" w14:textId="3D76F4B6" w:rsidR="005D6AC0" w:rsidRPr="00E34A49" w:rsidRDefault="005D6AC0" w:rsidP="00E71461">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1" w:type="dxa"/>
            <w:shd w:val="clear" w:color="auto" w:fill="D9D9D9" w:themeFill="background1" w:themeFillShade="D9"/>
          </w:tcPr>
          <w:p w14:paraId="0CBBF26A" w14:textId="2C86E414" w:rsidR="005D6AC0" w:rsidRPr="00E34A49" w:rsidRDefault="005D6AC0" w:rsidP="00E71461">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B80C57" w:rsidRPr="002B44C4" w14:paraId="3215A5C3" w14:textId="77777777" w:rsidTr="00E34A49">
        <w:trPr>
          <w:trHeight w:val="284"/>
          <w:jc w:val="center"/>
        </w:trPr>
        <w:tc>
          <w:tcPr>
            <w:tcW w:w="984" w:type="dxa"/>
            <w:shd w:val="clear" w:color="auto" w:fill="auto"/>
            <w:vAlign w:val="center"/>
          </w:tcPr>
          <w:p w14:paraId="49C8AA16" w14:textId="77777777" w:rsidR="00B80C57" w:rsidRPr="002B44C4" w:rsidRDefault="00B80C57" w:rsidP="000B4EFB">
            <w:pPr>
              <w:spacing w:before="60" w:after="60" w:line="360" w:lineRule="auto"/>
              <w:ind w:left="142"/>
              <w:rPr>
                <w:b/>
              </w:rPr>
            </w:pPr>
            <w:r w:rsidRPr="002B44C4">
              <w:rPr>
                <w:b/>
              </w:rPr>
              <w:t>1</w:t>
            </w:r>
          </w:p>
        </w:tc>
        <w:tc>
          <w:tcPr>
            <w:tcW w:w="8461" w:type="dxa"/>
            <w:gridSpan w:val="4"/>
          </w:tcPr>
          <w:p w14:paraId="18C0A8BA" w14:textId="0F6BDCAF" w:rsidR="00B80C57" w:rsidRPr="002B44C4" w:rsidRDefault="00B80C57" w:rsidP="000B4EFB">
            <w:pPr>
              <w:keepLines/>
              <w:widowControl w:val="0"/>
              <w:pBdr>
                <w:top w:val="nil"/>
                <w:left w:val="nil"/>
                <w:bottom w:val="nil"/>
                <w:right w:val="nil"/>
                <w:between w:val="nil"/>
              </w:pBdr>
              <w:spacing w:before="60" w:after="60"/>
            </w:pPr>
            <w:r>
              <w:t xml:space="preserve">Các trường thông tin hiển thị màn hình phê duyệt báo cáo tổn thất tương tự như phần </w:t>
            </w:r>
            <w:hyperlink w:anchor="_Mô_tả_màn" w:history="1">
              <w:r w:rsidRPr="00B80C57">
                <w:rPr>
                  <w:rStyle w:val="Hyperlink"/>
                </w:rPr>
                <w:t>mô màn hình giao diện thiết kế của CBCĐ</w:t>
              </w:r>
            </w:hyperlink>
            <w:r>
              <w:t xml:space="preserve"> không cho phép sửa các thông tin hiển thị</w:t>
            </w:r>
          </w:p>
        </w:tc>
      </w:tr>
      <w:tr w:rsidR="000B4EFB" w:rsidRPr="002B44C4" w14:paraId="25B199BD" w14:textId="77777777" w:rsidTr="00E34A49">
        <w:trPr>
          <w:trHeight w:val="284"/>
          <w:jc w:val="center"/>
        </w:trPr>
        <w:tc>
          <w:tcPr>
            <w:tcW w:w="984" w:type="dxa"/>
            <w:shd w:val="clear" w:color="auto" w:fill="auto"/>
            <w:vAlign w:val="center"/>
          </w:tcPr>
          <w:p w14:paraId="0BEFE4AE" w14:textId="12C99267" w:rsidR="000B4EFB" w:rsidRPr="002B44C4" w:rsidRDefault="00B80C57" w:rsidP="000B4EFB">
            <w:pPr>
              <w:spacing w:before="60" w:after="60" w:line="360" w:lineRule="auto"/>
              <w:ind w:left="142"/>
              <w:rPr>
                <w:b/>
              </w:rPr>
            </w:pPr>
            <w:r>
              <w:rPr>
                <w:b/>
              </w:rPr>
              <w:t>2</w:t>
            </w:r>
          </w:p>
        </w:tc>
        <w:tc>
          <w:tcPr>
            <w:tcW w:w="1949" w:type="dxa"/>
          </w:tcPr>
          <w:p w14:paraId="0D24A5EE" w14:textId="1DAC5EA0" w:rsidR="000B4EFB" w:rsidRPr="002B44C4" w:rsidRDefault="000B4EFB" w:rsidP="000B4EFB">
            <w:pPr>
              <w:keepLines/>
              <w:widowControl w:val="0"/>
              <w:pBdr>
                <w:top w:val="nil"/>
                <w:left w:val="nil"/>
                <w:bottom w:val="nil"/>
                <w:right w:val="nil"/>
                <w:between w:val="nil"/>
              </w:pBdr>
              <w:spacing w:before="60" w:after="60"/>
            </w:pPr>
            <w:r w:rsidRPr="002B44C4">
              <w:rPr>
                <w:noProof/>
              </w:rPr>
              <w:drawing>
                <wp:inline distT="0" distB="0" distL="0" distR="0" wp14:anchorId="78B6D805" wp14:editId="6B084DCF">
                  <wp:extent cx="828040" cy="23542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36195" cy="237742"/>
                          </a:xfrm>
                          <a:prstGeom prst="rect">
                            <a:avLst/>
                          </a:prstGeom>
                        </pic:spPr>
                      </pic:pic>
                    </a:graphicData>
                  </a:graphic>
                </wp:inline>
              </w:drawing>
            </w:r>
          </w:p>
        </w:tc>
        <w:tc>
          <w:tcPr>
            <w:tcW w:w="1418" w:type="dxa"/>
          </w:tcPr>
          <w:p w14:paraId="51FE5036"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4532C22E"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2457FCAA" w14:textId="290BCFE1" w:rsidR="000B4EFB" w:rsidRPr="002B44C4" w:rsidRDefault="000B4EFB" w:rsidP="000B4EFB">
            <w:pPr>
              <w:keepLines/>
              <w:widowControl w:val="0"/>
              <w:pBdr>
                <w:top w:val="nil"/>
                <w:left w:val="nil"/>
                <w:bottom w:val="nil"/>
                <w:right w:val="nil"/>
                <w:between w:val="nil"/>
              </w:pBdr>
              <w:spacing w:before="60" w:after="60"/>
            </w:pPr>
            <w:r w:rsidRPr="002B44C4">
              <w:t>Phê duyệt báo cáo tổn thất</w:t>
            </w:r>
          </w:p>
          <w:p w14:paraId="1EE4EAB5" w14:textId="77777777" w:rsidR="000B4EFB" w:rsidRPr="002B44C4" w:rsidRDefault="000B4EFB" w:rsidP="000B4EFB">
            <w:pPr>
              <w:keepLines/>
              <w:widowControl w:val="0"/>
              <w:pBdr>
                <w:top w:val="nil"/>
                <w:left w:val="nil"/>
                <w:bottom w:val="nil"/>
                <w:right w:val="nil"/>
                <w:between w:val="nil"/>
              </w:pBdr>
              <w:spacing w:before="60" w:after="60"/>
            </w:pPr>
            <w:r w:rsidRPr="002B44C4">
              <w:t>Hệ thống:</w:t>
            </w:r>
          </w:p>
          <w:p w14:paraId="170B75E8" w14:textId="5A4720F2" w:rsidR="000B4EFB" w:rsidRPr="002B44C4" w:rsidRDefault="000B4EFB" w:rsidP="000B4EFB">
            <w:pPr>
              <w:pStyle w:val="ListParagraph"/>
              <w:keepLines/>
              <w:widowControl w:val="0"/>
              <w:numPr>
                <w:ilvl w:val="0"/>
                <w:numId w:val="6"/>
              </w:numPr>
              <w:pBdr>
                <w:top w:val="nil"/>
                <w:left w:val="nil"/>
                <w:bottom w:val="nil"/>
                <w:right w:val="nil"/>
                <w:between w:val="nil"/>
              </w:pBdr>
              <w:spacing w:before="60" w:after="60"/>
            </w:pPr>
            <w:r w:rsidRPr="002B44C4">
              <w:t xml:space="preserve">Gửi báo cáo tổn thất tới đồng thời P.QLNV, TCK, TBH </w:t>
            </w:r>
          </w:p>
          <w:p w14:paraId="523B3F95" w14:textId="2D0F385F" w:rsidR="000B4EFB" w:rsidRPr="002B44C4" w:rsidRDefault="000B4EFB" w:rsidP="000B4EFB">
            <w:pPr>
              <w:pStyle w:val="ListParagraph"/>
              <w:keepLines/>
              <w:widowControl w:val="0"/>
              <w:numPr>
                <w:ilvl w:val="0"/>
                <w:numId w:val="6"/>
              </w:numPr>
              <w:pBdr>
                <w:top w:val="nil"/>
                <w:left w:val="nil"/>
                <w:bottom w:val="nil"/>
                <w:right w:val="nil"/>
                <w:between w:val="nil"/>
              </w:pBdr>
              <w:spacing w:before="60" w:after="60"/>
            </w:pPr>
            <w:r w:rsidRPr="002B44C4">
              <w:t>Hiển thị thông báo phê duyệt thành công</w:t>
            </w:r>
          </w:p>
          <w:p w14:paraId="53AC24A3" w14:textId="77777777" w:rsidR="000B4EFB" w:rsidRDefault="000B4EFB" w:rsidP="000B4EFB">
            <w:pPr>
              <w:pStyle w:val="ListParagraph"/>
              <w:keepLines/>
              <w:widowControl w:val="0"/>
              <w:numPr>
                <w:ilvl w:val="0"/>
                <w:numId w:val="6"/>
              </w:numPr>
              <w:pBdr>
                <w:top w:val="nil"/>
                <w:left w:val="nil"/>
                <w:bottom w:val="nil"/>
                <w:right w:val="nil"/>
                <w:between w:val="nil"/>
              </w:pBdr>
              <w:spacing w:before="60" w:after="60"/>
            </w:pPr>
            <w:r w:rsidRPr="002B44C4">
              <w:t>Gửi thông báo tới P.QLNV, TCK, TBH thông tin báo cáo tổn thất</w:t>
            </w:r>
          </w:p>
          <w:p w14:paraId="13043B70"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5E84BF73" w14:textId="2468F668" w:rsidR="00A71202" w:rsidRPr="002B44C4" w:rsidRDefault="00A71202" w:rsidP="00A71202">
            <w:pPr>
              <w:pStyle w:val="ListParagraph"/>
              <w:keepLines/>
              <w:widowControl w:val="0"/>
              <w:numPr>
                <w:ilvl w:val="0"/>
                <w:numId w:val="6"/>
              </w:numPr>
              <w:pBdr>
                <w:top w:val="nil"/>
                <w:left w:val="nil"/>
                <w:bottom w:val="nil"/>
                <w:right w:val="nil"/>
                <w:between w:val="nil"/>
              </w:pBdr>
              <w:spacing w:before="60" w:after="60"/>
            </w:pPr>
            <w:r>
              <w:t>Lưu thông tin lịch sử chuyển xử lý</w:t>
            </w:r>
          </w:p>
        </w:tc>
      </w:tr>
      <w:tr w:rsidR="000B4EFB" w:rsidRPr="002B44C4" w14:paraId="2AB7CE77" w14:textId="77777777" w:rsidTr="00E34A49">
        <w:trPr>
          <w:trHeight w:val="284"/>
          <w:jc w:val="center"/>
        </w:trPr>
        <w:tc>
          <w:tcPr>
            <w:tcW w:w="984" w:type="dxa"/>
            <w:shd w:val="clear" w:color="auto" w:fill="auto"/>
            <w:vAlign w:val="center"/>
          </w:tcPr>
          <w:p w14:paraId="7E209097" w14:textId="29425763" w:rsidR="000B4EFB" w:rsidRPr="002B44C4" w:rsidRDefault="00B80C57" w:rsidP="000B4EFB">
            <w:pPr>
              <w:spacing w:before="60" w:after="60" w:line="360" w:lineRule="auto"/>
              <w:ind w:left="142"/>
              <w:rPr>
                <w:b/>
              </w:rPr>
            </w:pPr>
            <w:r>
              <w:rPr>
                <w:b/>
              </w:rPr>
              <w:t>3</w:t>
            </w:r>
          </w:p>
        </w:tc>
        <w:tc>
          <w:tcPr>
            <w:tcW w:w="1949" w:type="dxa"/>
          </w:tcPr>
          <w:p w14:paraId="4257E5E5" w14:textId="472ECEE4"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69C3E66E" wp14:editId="27B37C41">
                  <wp:extent cx="752475" cy="26812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60748" cy="271071"/>
                          </a:xfrm>
                          <a:prstGeom prst="rect">
                            <a:avLst/>
                          </a:prstGeom>
                        </pic:spPr>
                      </pic:pic>
                    </a:graphicData>
                  </a:graphic>
                </wp:inline>
              </w:drawing>
            </w:r>
          </w:p>
        </w:tc>
        <w:tc>
          <w:tcPr>
            <w:tcW w:w="1418" w:type="dxa"/>
          </w:tcPr>
          <w:p w14:paraId="411B518A" w14:textId="7304CBEC"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6B70EC93"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501402AF" w14:textId="47503793" w:rsidR="000B4EFB" w:rsidRPr="002B44C4" w:rsidRDefault="000B4EFB" w:rsidP="000B4EFB">
            <w:pPr>
              <w:keepLines/>
              <w:widowControl w:val="0"/>
              <w:pBdr>
                <w:top w:val="nil"/>
                <w:left w:val="nil"/>
                <w:bottom w:val="nil"/>
                <w:right w:val="nil"/>
                <w:between w:val="nil"/>
              </w:pBdr>
              <w:spacing w:before="60" w:after="60"/>
            </w:pPr>
            <w:r w:rsidRPr="002B44C4">
              <w:t>Từ chối phê duyệt báo cáo, hệ thống hiển thị màn hình từ chối nhập thông tin từ chối phê duyệt</w:t>
            </w:r>
          </w:p>
        </w:tc>
      </w:tr>
    </w:tbl>
    <w:p w14:paraId="029E7489" w14:textId="711C86C7" w:rsidR="00A63EA3" w:rsidRDefault="00A63EA3" w:rsidP="00B964F6">
      <w:pPr>
        <w:keepLines/>
        <w:widowControl w:val="0"/>
        <w:pBdr>
          <w:top w:val="nil"/>
          <w:left w:val="nil"/>
          <w:bottom w:val="nil"/>
          <w:right w:val="nil"/>
          <w:between w:val="nil"/>
        </w:pBdr>
        <w:spacing w:before="60" w:after="60"/>
      </w:pPr>
    </w:p>
    <w:p w14:paraId="6E6B7D6C" w14:textId="3F0D9C27" w:rsidR="00B964F6" w:rsidRDefault="00B964F6" w:rsidP="00B964F6">
      <w:pPr>
        <w:pStyle w:val="ListParagraph"/>
        <w:keepLines/>
        <w:widowControl w:val="0"/>
        <w:numPr>
          <w:ilvl w:val="0"/>
          <w:numId w:val="6"/>
        </w:numPr>
        <w:pBdr>
          <w:top w:val="nil"/>
          <w:left w:val="nil"/>
          <w:bottom w:val="nil"/>
          <w:right w:val="nil"/>
          <w:between w:val="nil"/>
        </w:pBdr>
        <w:spacing w:before="60" w:after="60"/>
      </w:pPr>
      <w:r>
        <w:t>Màn hình xác nhận từ chối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B964F6" w:rsidRPr="002B44C4" w14:paraId="0FC893B5" w14:textId="77777777" w:rsidTr="00E34A49">
        <w:trPr>
          <w:trHeight w:val="284"/>
          <w:jc w:val="center"/>
        </w:trPr>
        <w:tc>
          <w:tcPr>
            <w:tcW w:w="984" w:type="dxa"/>
            <w:shd w:val="clear" w:color="auto" w:fill="D9D9D9" w:themeFill="background1" w:themeFillShade="D9"/>
            <w:vAlign w:val="center"/>
          </w:tcPr>
          <w:p w14:paraId="68109906" w14:textId="77777777" w:rsidR="00B964F6" w:rsidRPr="00E34A49" w:rsidRDefault="00B964F6"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5FCB716A" w14:textId="77777777" w:rsidR="00B964F6" w:rsidRPr="00E34A49" w:rsidRDefault="00B964F6" w:rsidP="0093125F">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1ACAE17A" w14:textId="77777777" w:rsidR="00B964F6" w:rsidRPr="00E34A49" w:rsidRDefault="00B964F6" w:rsidP="0093125F">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23" w:type="dxa"/>
            <w:shd w:val="clear" w:color="auto" w:fill="D9D9D9" w:themeFill="background1" w:themeFillShade="D9"/>
          </w:tcPr>
          <w:p w14:paraId="7438C35C" w14:textId="77777777" w:rsidR="00B964F6" w:rsidRPr="00E34A49" w:rsidRDefault="00B964F6" w:rsidP="0093125F">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1" w:type="dxa"/>
            <w:shd w:val="clear" w:color="auto" w:fill="D9D9D9" w:themeFill="background1" w:themeFillShade="D9"/>
          </w:tcPr>
          <w:p w14:paraId="40AB898C" w14:textId="77777777" w:rsidR="00B964F6" w:rsidRPr="00E34A49" w:rsidRDefault="00B964F6" w:rsidP="0093125F">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B964F6" w:rsidRPr="002B44C4" w14:paraId="3B09E21B" w14:textId="77777777" w:rsidTr="00E34A49">
        <w:trPr>
          <w:trHeight w:val="284"/>
          <w:jc w:val="center"/>
        </w:trPr>
        <w:tc>
          <w:tcPr>
            <w:tcW w:w="984" w:type="dxa"/>
            <w:shd w:val="clear" w:color="auto" w:fill="auto"/>
            <w:vAlign w:val="center"/>
          </w:tcPr>
          <w:p w14:paraId="4A7FA59D" w14:textId="77777777" w:rsidR="00B964F6" w:rsidRPr="002B44C4" w:rsidRDefault="00B964F6" w:rsidP="0093125F">
            <w:pPr>
              <w:spacing w:before="60" w:after="60" w:line="360" w:lineRule="auto"/>
              <w:ind w:left="142"/>
              <w:rPr>
                <w:b/>
              </w:rPr>
            </w:pPr>
            <w:r w:rsidRPr="002B44C4">
              <w:rPr>
                <w:b/>
              </w:rPr>
              <w:t>1</w:t>
            </w:r>
          </w:p>
        </w:tc>
        <w:tc>
          <w:tcPr>
            <w:tcW w:w="1949" w:type="dxa"/>
          </w:tcPr>
          <w:p w14:paraId="1E01674E" w14:textId="77777777" w:rsidR="00B964F6" w:rsidRPr="002B44C4" w:rsidRDefault="00B964F6" w:rsidP="0093125F">
            <w:pPr>
              <w:keepLines/>
              <w:widowControl w:val="0"/>
              <w:pBdr>
                <w:top w:val="nil"/>
                <w:left w:val="nil"/>
                <w:bottom w:val="nil"/>
                <w:right w:val="nil"/>
                <w:between w:val="nil"/>
              </w:pBdr>
              <w:spacing w:before="60" w:after="60"/>
              <w:rPr>
                <w:noProof/>
              </w:rPr>
            </w:pPr>
            <w:r w:rsidRPr="002B44C4">
              <w:rPr>
                <w:noProof/>
              </w:rPr>
              <w:t>Nhập lý do từ chối phê duyệt</w:t>
            </w:r>
          </w:p>
        </w:tc>
        <w:tc>
          <w:tcPr>
            <w:tcW w:w="1418" w:type="dxa"/>
          </w:tcPr>
          <w:p w14:paraId="36E4EB0F" w14:textId="77777777" w:rsidR="00B964F6" w:rsidRPr="002B44C4" w:rsidRDefault="00B964F6" w:rsidP="0093125F">
            <w:pPr>
              <w:keepLines/>
              <w:widowControl w:val="0"/>
              <w:pBdr>
                <w:top w:val="nil"/>
                <w:left w:val="nil"/>
                <w:bottom w:val="nil"/>
                <w:right w:val="nil"/>
                <w:between w:val="nil"/>
              </w:pBdr>
              <w:spacing w:before="60" w:after="60"/>
            </w:pPr>
            <w:r w:rsidRPr="002B44C4">
              <w:t>Textbox</w:t>
            </w:r>
          </w:p>
        </w:tc>
        <w:tc>
          <w:tcPr>
            <w:tcW w:w="1223" w:type="dxa"/>
          </w:tcPr>
          <w:p w14:paraId="071A827B" w14:textId="117AB07C" w:rsidR="00B964F6" w:rsidRPr="002B44C4" w:rsidRDefault="00B964F6" w:rsidP="00B964F6">
            <w:pPr>
              <w:keepLines/>
              <w:widowControl w:val="0"/>
              <w:pBdr>
                <w:top w:val="nil"/>
                <w:left w:val="nil"/>
                <w:bottom w:val="nil"/>
                <w:right w:val="nil"/>
                <w:between w:val="nil"/>
              </w:pBdr>
              <w:spacing w:before="60" w:after="60"/>
              <w:ind w:left="360"/>
            </w:pPr>
            <w:r>
              <w:t>Có</w:t>
            </w:r>
          </w:p>
        </w:tc>
        <w:tc>
          <w:tcPr>
            <w:tcW w:w="3871" w:type="dxa"/>
          </w:tcPr>
          <w:p w14:paraId="0CC99719" w14:textId="77777777" w:rsidR="00B964F6" w:rsidRDefault="00B964F6" w:rsidP="00DF4118">
            <w:pPr>
              <w:pStyle w:val="ListParagraph"/>
              <w:keepLines/>
              <w:widowControl w:val="0"/>
              <w:numPr>
                <w:ilvl w:val="0"/>
                <w:numId w:val="6"/>
              </w:numPr>
              <w:pBdr>
                <w:top w:val="nil"/>
                <w:left w:val="nil"/>
                <w:bottom w:val="nil"/>
                <w:right w:val="nil"/>
                <w:between w:val="nil"/>
              </w:pBdr>
              <w:spacing w:before="60" w:after="60"/>
              <w:ind w:left="346"/>
            </w:pPr>
            <w:r w:rsidRPr="002B44C4">
              <w:t>Nhập nội dung lý do từ chối phê duyệt báo cáo tổn thất</w:t>
            </w:r>
          </w:p>
          <w:p w14:paraId="1F0C6EF8" w14:textId="311176B2" w:rsidR="00B964F6" w:rsidRPr="002B44C4" w:rsidRDefault="00B964F6" w:rsidP="00DF4118">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B964F6" w:rsidRPr="002B44C4" w14:paraId="392990F5" w14:textId="77777777" w:rsidTr="00E34A49">
        <w:trPr>
          <w:trHeight w:val="284"/>
          <w:jc w:val="center"/>
        </w:trPr>
        <w:tc>
          <w:tcPr>
            <w:tcW w:w="984" w:type="dxa"/>
            <w:shd w:val="clear" w:color="auto" w:fill="auto"/>
            <w:vAlign w:val="center"/>
          </w:tcPr>
          <w:p w14:paraId="053400A0" w14:textId="77777777" w:rsidR="00B964F6" w:rsidRPr="002B44C4" w:rsidRDefault="00B964F6" w:rsidP="0093125F">
            <w:pPr>
              <w:spacing w:before="60" w:after="60" w:line="360" w:lineRule="auto"/>
              <w:ind w:left="142"/>
              <w:rPr>
                <w:b/>
              </w:rPr>
            </w:pPr>
            <w:r w:rsidRPr="002B44C4">
              <w:rPr>
                <w:b/>
              </w:rPr>
              <w:t>2</w:t>
            </w:r>
          </w:p>
        </w:tc>
        <w:tc>
          <w:tcPr>
            <w:tcW w:w="1949" w:type="dxa"/>
          </w:tcPr>
          <w:p w14:paraId="3708B34C" w14:textId="77777777" w:rsidR="00B964F6" w:rsidRPr="002B44C4" w:rsidRDefault="00B964F6"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6F1BDF5D" wp14:editId="1B54EA99">
                  <wp:extent cx="666750" cy="27410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413" cy="278492"/>
                          </a:xfrm>
                          <a:prstGeom prst="rect">
                            <a:avLst/>
                          </a:prstGeom>
                        </pic:spPr>
                      </pic:pic>
                    </a:graphicData>
                  </a:graphic>
                </wp:inline>
              </w:drawing>
            </w:r>
          </w:p>
        </w:tc>
        <w:tc>
          <w:tcPr>
            <w:tcW w:w="1418" w:type="dxa"/>
          </w:tcPr>
          <w:p w14:paraId="63D334C9" w14:textId="77777777" w:rsidR="00B964F6" w:rsidRPr="002B44C4" w:rsidRDefault="00B964F6" w:rsidP="0093125F">
            <w:pPr>
              <w:keepLines/>
              <w:widowControl w:val="0"/>
              <w:pBdr>
                <w:top w:val="nil"/>
                <w:left w:val="nil"/>
                <w:bottom w:val="nil"/>
                <w:right w:val="nil"/>
                <w:between w:val="nil"/>
              </w:pBdr>
              <w:spacing w:before="60" w:after="60"/>
            </w:pPr>
            <w:r w:rsidRPr="002B44C4">
              <w:t>Button</w:t>
            </w:r>
          </w:p>
        </w:tc>
        <w:tc>
          <w:tcPr>
            <w:tcW w:w="1223" w:type="dxa"/>
          </w:tcPr>
          <w:p w14:paraId="389CFC7B" w14:textId="77777777" w:rsidR="00B964F6" w:rsidRPr="002B44C4" w:rsidRDefault="00B964F6" w:rsidP="0093125F">
            <w:pPr>
              <w:keepLines/>
              <w:widowControl w:val="0"/>
              <w:pBdr>
                <w:top w:val="nil"/>
                <w:left w:val="nil"/>
                <w:bottom w:val="nil"/>
                <w:right w:val="nil"/>
                <w:between w:val="nil"/>
              </w:pBdr>
              <w:spacing w:before="60" w:after="60"/>
            </w:pPr>
          </w:p>
        </w:tc>
        <w:tc>
          <w:tcPr>
            <w:tcW w:w="3871" w:type="dxa"/>
          </w:tcPr>
          <w:p w14:paraId="798EBF04" w14:textId="77777777" w:rsidR="00B964F6" w:rsidRPr="002B44C4" w:rsidRDefault="00B964F6" w:rsidP="0093125F">
            <w:pPr>
              <w:keepLines/>
              <w:widowControl w:val="0"/>
              <w:pBdr>
                <w:top w:val="nil"/>
                <w:left w:val="nil"/>
                <w:bottom w:val="nil"/>
                <w:right w:val="nil"/>
                <w:between w:val="nil"/>
              </w:pBdr>
              <w:spacing w:before="60" w:after="60"/>
            </w:pPr>
            <w:r w:rsidRPr="002B44C4">
              <w:t>Xác nhận từ chối phê duyệt</w:t>
            </w:r>
          </w:p>
          <w:p w14:paraId="7442EF77" w14:textId="77777777" w:rsidR="00B964F6" w:rsidRPr="002B44C4" w:rsidRDefault="00B964F6" w:rsidP="0093125F">
            <w:pPr>
              <w:keepLines/>
              <w:widowControl w:val="0"/>
              <w:pBdr>
                <w:top w:val="nil"/>
                <w:left w:val="nil"/>
                <w:bottom w:val="nil"/>
                <w:right w:val="nil"/>
                <w:between w:val="nil"/>
              </w:pBdr>
              <w:spacing w:before="60" w:after="60"/>
            </w:pPr>
            <w:r w:rsidRPr="002B44C4">
              <w:t>Hệ thống:</w:t>
            </w:r>
          </w:p>
          <w:p w14:paraId="46E9A18A" w14:textId="77777777" w:rsidR="00B964F6" w:rsidRPr="002B44C4" w:rsidRDefault="00B964F6" w:rsidP="0093125F">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thông tin từ chối phê duyệt</w:t>
            </w:r>
          </w:p>
          <w:p w14:paraId="6A163A76"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0BE707F9" w14:textId="71CD9FA6" w:rsidR="00B964F6" w:rsidRPr="002B44C4" w:rsidRDefault="000B157A" w:rsidP="000B157A">
            <w:pPr>
              <w:pStyle w:val="ListParagraph"/>
              <w:keepLines/>
              <w:widowControl w:val="0"/>
              <w:numPr>
                <w:ilvl w:val="0"/>
                <w:numId w:val="6"/>
              </w:numPr>
              <w:pBdr>
                <w:top w:val="nil"/>
                <w:left w:val="nil"/>
                <w:bottom w:val="nil"/>
                <w:right w:val="nil"/>
                <w:between w:val="nil"/>
              </w:pBdr>
              <w:spacing w:before="60" w:after="60"/>
            </w:pPr>
            <w:r>
              <w:t>Lưu thông tin lịch sử xử lý</w:t>
            </w:r>
          </w:p>
        </w:tc>
      </w:tr>
      <w:tr w:rsidR="00B964F6" w:rsidRPr="002B44C4" w14:paraId="365F71D5" w14:textId="77777777" w:rsidTr="00E34A49">
        <w:trPr>
          <w:trHeight w:val="284"/>
          <w:jc w:val="center"/>
        </w:trPr>
        <w:tc>
          <w:tcPr>
            <w:tcW w:w="984" w:type="dxa"/>
            <w:shd w:val="clear" w:color="auto" w:fill="auto"/>
            <w:vAlign w:val="center"/>
          </w:tcPr>
          <w:p w14:paraId="0AAAD502" w14:textId="77777777" w:rsidR="00B964F6" w:rsidRPr="002B44C4" w:rsidRDefault="00B964F6" w:rsidP="0093125F">
            <w:pPr>
              <w:spacing w:before="60" w:after="60" w:line="360" w:lineRule="auto"/>
              <w:ind w:left="142"/>
              <w:rPr>
                <w:b/>
              </w:rPr>
            </w:pPr>
            <w:r w:rsidRPr="002B44C4">
              <w:rPr>
                <w:b/>
              </w:rPr>
              <w:t>3</w:t>
            </w:r>
          </w:p>
        </w:tc>
        <w:tc>
          <w:tcPr>
            <w:tcW w:w="1949" w:type="dxa"/>
          </w:tcPr>
          <w:p w14:paraId="56BA6493" w14:textId="77777777" w:rsidR="00B964F6" w:rsidRPr="002B44C4" w:rsidRDefault="00B964F6"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23B8B425" wp14:editId="7FE3AAA2">
                  <wp:extent cx="676275" cy="27198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190" cy="275163"/>
                          </a:xfrm>
                          <a:prstGeom prst="rect">
                            <a:avLst/>
                          </a:prstGeom>
                        </pic:spPr>
                      </pic:pic>
                    </a:graphicData>
                  </a:graphic>
                </wp:inline>
              </w:drawing>
            </w:r>
          </w:p>
        </w:tc>
        <w:tc>
          <w:tcPr>
            <w:tcW w:w="1418" w:type="dxa"/>
          </w:tcPr>
          <w:p w14:paraId="47B133BE" w14:textId="77777777" w:rsidR="00B964F6" w:rsidRPr="002B44C4" w:rsidRDefault="00B964F6" w:rsidP="0093125F">
            <w:pPr>
              <w:keepLines/>
              <w:widowControl w:val="0"/>
              <w:pBdr>
                <w:top w:val="nil"/>
                <w:left w:val="nil"/>
                <w:bottom w:val="nil"/>
                <w:right w:val="nil"/>
                <w:between w:val="nil"/>
              </w:pBdr>
              <w:spacing w:before="60" w:after="60"/>
            </w:pPr>
            <w:r w:rsidRPr="002B44C4">
              <w:t>Button</w:t>
            </w:r>
          </w:p>
        </w:tc>
        <w:tc>
          <w:tcPr>
            <w:tcW w:w="1223" w:type="dxa"/>
          </w:tcPr>
          <w:p w14:paraId="741ADFC7" w14:textId="77777777" w:rsidR="00B964F6" w:rsidRPr="002B44C4" w:rsidRDefault="00B964F6" w:rsidP="0093125F">
            <w:pPr>
              <w:keepLines/>
              <w:widowControl w:val="0"/>
              <w:pBdr>
                <w:top w:val="nil"/>
                <w:left w:val="nil"/>
                <w:bottom w:val="nil"/>
                <w:right w:val="nil"/>
                <w:between w:val="nil"/>
              </w:pBdr>
              <w:spacing w:before="60" w:after="60"/>
            </w:pPr>
          </w:p>
        </w:tc>
        <w:tc>
          <w:tcPr>
            <w:tcW w:w="3871" w:type="dxa"/>
          </w:tcPr>
          <w:p w14:paraId="4607DABD" w14:textId="77777777" w:rsidR="00B964F6" w:rsidRPr="002B44C4" w:rsidRDefault="00B964F6" w:rsidP="0093125F">
            <w:pPr>
              <w:keepLines/>
              <w:widowControl w:val="0"/>
              <w:pBdr>
                <w:top w:val="nil"/>
                <w:left w:val="nil"/>
                <w:bottom w:val="nil"/>
                <w:right w:val="nil"/>
                <w:between w:val="nil"/>
              </w:pBdr>
              <w:spacing w:before="60" w:after="60"/>
            </w:pPr>
            <w:r w:rsidRPr="002B44C4">
              <w:t>Đóng màn hình popup xác nhận từ chối. hệ thống trở về màn hình phê duyệt báo cáo tổn thất</w:t>
            </w:r>
          </w:p>
        </w:tc>
      </w:tr>
    </w:tbl>
    <w:p w14:paraId="082C6CC6" w14:textId="77777777" w:rsidR="00B964F6" w:rsidRDefault="00B964F6" w:rsidP="00B964F6">
      <w:pPr>
        <w:pStyle w:val="ListParagraph"/>
        <w:keepLines/>
        <w:widowControl w:val="0"/>
        <w:pBdr>
          <w:top w:val="nil"/>
          <w:left w:val="nil"/>
          <w:bottom w:val="nil"/>
          <w:right w:val="nil"/>
          <w:between w:val="nil"/>
        </w:pBdr>
        <w:spacing w:before="60" w:after="60"/>
      </w:pPr>
    </w:p>
    <w:p w14:paraId="7A5825BB" w14:textId="397953ED" w:rsidR="00BF0EBE" w:rsidRDefault="000F78DA">
      <w:pPr>
        <w:pStyle w:val="Heading5"/>
        <w:numPr>
          <w:ilvl w:val="3"/>
          <w:numId w:val="18"/>
        </w:numPr>
        <w:rPr>
          <w:rFonts w:cs="Times New Roman"/>
        </w:rPr>
        <w:pPrChange w:id="350" w:author="Microsoft Office User" w:date="2022-09-15T12:19:00Z">
          <w:pPr>
            <w:pStyle w:val="Heading5"/>
            <w:numPr>
              <w:ilvl w:val="3"/>
              <w:numId w:val="1"/>
            </w:numPr>
            <w:ind w:left="1728" w:hanging="647"/>
          </w:pPr>
        </w:pPrChange>
      </w:pPr>
      <w:r>
        <w:rPr>
          <w:rFonts w:cs="Times New Roman"/>
        </w:rPr>
        <w:t>Giao diện thiết kế của</w:t>
      </w:r>
      <w:r w:rsidR="00C52066">
        <w:rPr>
          <w:rFonts w:cs="Times New Roman"/>
        </w:rPr>
        <w:t xml:space="preserve"> </w:t>
      </w:r>
      <w:r>
        <w:rPr>
          <w:rFonts w:cs="Times New Roman"/>
        </w:rPr>
        <w:t>LĐ</w:t>
      </w:r>
      <w:r w:rsidR="00C52066" w:rsidRPr="002B44C4">
        <w:rPr>
          <w:rFonts w:cs="Times New Roman"/>
        </w:rPr>
        <w:t xml:space="preserve"> Đơn vị Cấp đơn</w:t>
      </w:r>
      <w:r w:rsidR="00A63EA3">
        <w:rPr>
          <w:rFonts w:cs="Times New Roman"/>
        </w:rPr>
        <w:t>/Trưởng ban kinh doanh</w:t>
      </w:r>
    </w:p>
    <w:p w14:paraId="0D42E32E" w14:textId="77777777" w:rsidR="00C52066" w:rsidRPr="002B44C4" w:rsidRDefault="00C52066">
      <w:pPr>
        <w:pStyle w:val="Heading6"/>
        <w:numPr>
          <w:ilvl w:val="4"/>
          <w:numId w:val="18"/>
        </w:numPr>
        <w:rPr>
          <w:rFonts w:ascii="Times New Roman" w:hAnsi="Times New Roman" w:cs="Times New Roman"/>
          <w:color w:val="auto"/>
        </w:rPr>
        <w:pPrChange w:id="351" w:author="Microsoft Office User" w:date="2022-09-15T12:25:00Z">
          <w:pPr>
            <w:pStyle w:val="Heading6"/>
            <w:numPr>
              <w:ilvl w:val="4"/>
              <w:numId w:val="1"/>
            </w:numPr>
            <w:ind w:left="2232" w:hanging="792"/>
          </w:pPr>
        </w:pPrChange>
      </w:pPr>
      <w:r w:rsidRPr="002B44C4">
        <w:rPr>
          <w:rFonts w:ascii="Times New Roman" w:hAnsi="Times New Roman" w:cs="Times New Roman"/>
          <w:color w:val="auto"/>
        </w:rPr>
        <w:t>Màn hình</w:t>
      </w:r>
    </w:p>
    <w:p w14:paraId="5A1220FB" w14:textId="330F8C53" w:rsidR="00C52066" w:rsidRPr="002B44C4" w:rsidRDefault="00C52066" w:rsidP="00C52066">
      <w:r w:rsidRPr="002B44C4">
        <w:rPr>
          <w:noProof/>
        </w:rPr>
        <w:drawing>
          <wp:inline distT="0" distB="0" distL="0" distR="0" wp14:anchorId="28AE77AF" wp14:editId="4F665860">
            <wp:extent cx="5731510" cy="6064250"/>
            <wp:effectExtent l="19050" t="19050" r="21590" b="1270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89"/>
                    <a:stretch>
                      <a:fillRect/>
                    </a:stretch>
                  </pic:blipFill>
                  <pic:spPr>
                    <a:xfrm>
                      <a:off x="0" y="0"/>
                      <a:ext cx="5731510" cy="6064250"/>
                    </a:xfrm>
                    <a:prstGeom prst="rect">
                      <a:avLst/>
                    </a:prstGeom>
                    <a:ln>
                      <a:solidFill>
                        <a:schemeClr val="accent1"/>
                      </a:solidFill>
                    </a:ln>
                  </pic:spPr>
                </pic:pic>
              </a:graphicData>
            </a:graphic>
          </wp:inline>
        </w:drawing>
      </w:r>
    </w:p>
    <w:p w14:paraId="04882766" w14:textId="77777777" w:rsidR="00C52066" w:rsidRPr="002B44C4" w:rsidRDefault="00C52066" w:rsidP="00C52066">
      <w:pPr>
        <w:jc w:val="center"/>
        <w:rPr>
          <w:i/>
        </w:rPr>
      </w:pPr>
      <w:r w:rsidRPr="002B44C4">
        <w:rPr>
          <w:i/>
        </w:rPr>
        <w:t>Màn hình phê duyệt báo cáo tổn thất</w:t>
      </w:r>
    </w:p>
    <w:p w14:paraId="765C268E" w14:textId="77777777" w:rsidR="00C52066" w:rsidRPr="002B44C4" w:rsidRDefault="00C52066" w:rsidP="00C52066">
      <w:pPr>
        <w:jc w:val="center"/>
        <w:rPr>
          <w:i/>
        </w:rPr>
      </w:pPr>
    </w:p>
    <w:p w14:paraId="483FFFC2" w14:textId="4EC27ED9" w:rsidR="00C52066" w:rsidRPr="002B44C4" w:rsidRDefault="00C52066" w:rsidP="00C52066">
      <w:pPr>
        <w:jc w:val="center"/>
        <w:rPr>
          <w:i/>
        </w:rPr>
      </w:pPr>
      <w:r w:rsidRPr="002B44C4">
        <w:rPr>
          <w:noProof/>
        </w:rPr>
        <w:drawing>
          <wp:inline distT="0" distB="0" distL="0" distR="0" wp14:anchorId="48036336" wp14:editId="5E421301">
            <wp:extent cx="3952381" cy="2600000"/>
            <wp:effectExtent l="19050" t="19050" r="10160" b="1016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90"/>
                    <a:stretch>
                      <a:fillRect/>
                    </a:stretch>
                  </pic:blipFill>
                  <pic:spPr>
                    <a:xfrm>
                      <a:off x="0" y="0"/>
                      <a:ext cx="3952381" cy="2600000"/>
                    </a:xfrm>
                    <a:prstGeom prst="rect">
                      <a:avLst/>
                    </a:prstGeom>
                    <a:ln>
                      <a:solidFill>
                        <a:schemeClr val="accent1"/>
                      </a:solidFill>
                    </a:ln>
                  </pic:spPr>
                </pic:pic>
              </a:graphicData>
            </a:graphic>
          </wp:inline>
        </w:drawing>
      </w:r>
    </w:p>
    <w:p w14:paraId="5A439E26" w14:textId="77777777" w:rsidR="00C52066" w:rsidRPr="002B44C4" w:rsidRDefault="00C52066" w:rsidP="00C52066">
      <w:pPr>
        <w:jc w:val="center"/>
        <w:rPr>
          <w:i/>
        </w:rPr>
      </w:pPr>
      <w:r w:rsidRPr="002B44C4">
        <w:rPr>
          <w:i/>
        </w:rPr>
        <w:t>Màn hình xác nhận từ chối phê duyệt</w:t>
      </w:r>
    </w:p>
    <w:p w14:paraId="6F170E7D" w14:textId="77777777" w:rsidR="00C52066" w:rsidRPr="002B44C4" w:rsidRDefault="00C52066">
      <w:pPr>
        <w:pStyle w:val="Heading6"/>
        <w:numPr>
          <w:ilvl w:val="4"/>
          <w:numId w:val="18"/>
        </w:numPr>
        <w:rPr>
          <w:rFonts w:ascii="Times New Roman" w:hAnsi="Times New Roman" w:cs="Times New Roman"/>
          <w:color w:val="auto"/>
        </w:rPr>
        <w:pPrChange w:id="352" w:author="Microsoft Office User" w:date="2022-09-15T12:25:00Z">
          <w:pPr>
            <w:pStyle w:val="Heading6"/>
            <w:numPr>
              <w:ilvl w:val="4"/>
              <w:numId w:val="1"/>
            </w:numPr>
            <w:ind w:left="2232" w:hanging="792"/>
          </w:pPr>
        </w:pPrChange>
      </w:pPr>
      <w:r w:rsidRPr="002B44C4">
        <w:rPr>
          <w:rFonts w:ascii="Times New Roman" w:hAnsi="Times New Roman" w:cs="Times New Roman"/>
          <w:color w:val="auto"/>
        </w:rPr>
        <w:t>Mô tả màn hình</w:t>
      </w:r>
    </w:p>
    <w:p w14:paraId="6293C6D2" w14:textId="3D2B457A" w:rsidR="00C52066" w:rsidRDefault="00B80C57" w:rsidP="00B80C57">
      <w:pPr>
        <w:pStyle w:val="ListParagraph"/>
        <w:numPr>
          <w:ilvl w:val="0"/>
          <w:numId w:val="6"/>
        </w:numPr>
      </w:pPr>
      <w:r>
        <w:t>Mô tả màn hình phê duyệt</w:t>
      </w:r>
    </w:p>
    <w:p w14:paraId="724AEA86" w14:textId="77777777" w:rsidR="00B80C57" w:rsidRPr="002B44C4" w:rsidRDefault="00B80C57" w:rsidP="00C52066"/>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C52066" w:rsidRPr="002B44C4" w14:paraId="75DD3D3D" w14:textId="77777777" w:rsidTr="00E34A49">
        <w:trPr>
          <w:trHeight w:val="284"/>
          <w:jc w:val="center"/>
        </w:trPr>
        <w:tc>
          <w:tcPr>
            <w:tcW w:w="984" w:type="dxa"/>
            <w:shd w:val="clear" w:color="auto" w:fill="D9D9D9" w:themeFill="background1" w:themeFillShade="D9"/>
            <w:vAlign w:val="center"/>
          </w:tcPr>
          <w:p w14:paraId="5A3F5867" w14:textId="77777777" w:rsidR="00C52066" w:rsidRPr="00E34A49" w:rsidRDefault="00C52066" w:rsidP="00D85614">
            <w:pPr>
              <w:spacing w:before="60" w:after="60" w:line="360" w:lineRule="auto"/>
              <w:ind w:left="142"/>
              <w:rPr>
                <w:b/>
              </w:rPr>
            </w:pPr>
            <w:r w:rsidRPr="00E34A49">
              <w:rPr>
                <w:b/>
              </w:rPr>
              <w:t>STT</w:t>
            </w:r>
          </w:p>
        </w:tc>
        <w:tc>
          <w:tcPr>
            <w:tcW w:w="1949" w:type="dxa"/>
            <w:shd w:val="clear" w:color="auto" w:fill="D9D9D9" w:themeFill="background1" w:themeFillShade="D9"/>
          </w:tcPr>
          <w:p w14:paraId="4B2F59C2" w14:textId="77777777" w:rsidR="00C52066" w:rsidRPr="00E34A49" w:rsidRDefault="00C52066" w:rsidP="00D85614">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7293485B" w14:textId="77777777" w:rsidR="00C52066" w:rsidRPr="00E34A49" w:rsidRDefault="00C52066" w:rsidP="00D85614">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174BC5F2" w14:textId="77777777" w:rsidR="00C52066" w:rsidRPr="00E34A49" w:rsidRDefault="00C52066" w:rsidP="00D85614">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780" w:type="dxa"/>
            <w:shd w:val="clear" w:color="auto" w:fill="D9D9D9" w:themeFill="background1" w:themeFillShade="D9"/>
          </w:tcPr>
          <w:p w14:paraId="50F58431" w14:textId="77777777" w:rsidR="00C52066" w:rsidRPr="00E34A49" w:rsidRDefault="00C52066" w:rsidP="00D85614">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B80C57" w:rsidRPr="002B44C4" w14:paraId="0D49530A" w14:textId="77777777" w:rsidTr="00E34A49">
        <w:trPr>
          <w:trHeight w:val="284"/>
          <w:jc w:val="center"/>
        </w:trPr>
        <w:tc>
          <w:tcPr>
            <w:tcW w:w="984" w:type="dxa"/>
            <w:shd w:val="clear" w:color="auto" w:fill="auto"/>
            <w:vAlign w:val="center"/>
          </w:tcPr>
          <w:p w14:paraId="2DFCA78C" w14:textId="77777777" w:rsidR="00B80C57" w:rsidRPr="002B44C4" w:rsidRDefault="00B80C57" w:rsidP="00D85614">
            <w:pPr>
              <w:spacing w:before="60" w:after="60" w:line="360" w:lineRule="auto"/>
              <w:ind w:left="142"/>
              <w:rPr>
                <w:b/>
              </w:rPr>
            </w:pPr>
            <w:r w:rsidRPr="002B44C4">
              <w:rPr>
                <w:b/>
              </w:rPr>
              <w:t>1</w:t>
            </w:r>
          </w:p>
        </w:tc>
        <w:tc>
          <w:tcPr>
            <w:tcW w:w="8281" w:type="dxa"/>
            <w:gridSpan w:val="4"/>
          </w:tcPr>
          <w:p w14:paraId="7E61E98A" w14:textId="423DC476" w:rsidR="00B80C57" w:rsidRPr="002B44C4" w:rsidRDefault="00B80C57" w:rsidP="00D85614">
            <w:pPr>
              <w:keepLines/>
              <w:widowControl w:val="0"/>
              <w:pBdr>
                <w:top w:val="nil"/>
                <w:left w:val="nil"/>
                <w:bottom w:val="nil"/>
                <w:right w:val="nil"/>
                <w:between w:val="nil"/>
              </w:pBdr>
              <w:spacing w:before="60" w:after="60"/>
            </w:pPr>
            <w:r>
              <w:t xml:space="preserve">Các trường thông tin hiển thị màn hình phê duyệt báo cáo tổn thất tương tự như phần </w:t>
            </w:r>
            <w:hyperlink w:anchor="_Mô_tả_màn" w:history="1">
              <w:r w:rsidRPr="00B80C57">
                <w:rPr>
                  <w:rStyle w:val="Hyperlink"/>
                </w:rPr>
                <w:t>mô màn hình giao diện thiết kế của CBCĐ</w:t>
              </w:r>
            </w:hyperlink>
            <w:r>
              <w:t xml:space="preserve"> không cho phép sửa các thông tin hiển thị</w:t>
            </w:r>
          </w:p>
        </w:tc>
      </w:tr>
      <w:tr w:rsidR="00C52066" w:rsidRPr="002B44C4" w14:paraId="65ECF446" w14:textId="77777777" w:rsidTr="00E34A49">
        <w:trPr>
          <w:trHeight w:val="284"/>
          <w:jc w:val="center"/>
        </w:trPr>
        <w:tc>
          <w:tcPr>
            <w:tcW w:w="984" w:type="dxa"/>
            <w:shd w:val="clear" w:color="auto" w:fill="auto"/>
            <w:vAlign w:val="center"/>
          </w:tcPr>
          <w:p w14:paraId="43254D6E" w14:textId="66BD9028" w:rsidR="00C52066" w:rsidRPr="002B44C4" w:rsidRDefault="00E34A49" w:rsidP="00D85614">
            <w:pPr>
              <w:spacing w:before="60" w:after="60" w:line="360" w:lineRule="auto"/>
              <w:ind w:left="142"/>
              <w:rPr>
                <w:b/>
              </w:rPr>
            </w:pPr>
            <w:r>
              <w:rPr>
                <w:b/>
              </w:rPr>
              <w:t>2</w:t>
            </w:r>
          </w:p>
        </w:tc>
        <w:tc>
          <w:tcPr>
            <w:tcW w:w="1949" w:type="dxa"/>
          </w:tcPr>
          <w:p w14:paraId="09184882" w14:textId="77777777" w:rsidR="00C52066" w:rsidRPr="002B44C4" w:rsidRDefault="00C52066" w:rsidP="00D85614">
            <w:pPr>
              <w:keepLines/>
              <w:widowControl w:val="0"/>
              <w:pBdr>
                <w:top w:val="nil"/>
                <w:left w:val="nil"/>
                <w:bottom w:val="nil"/>
                <w:right w:val="nil"/>
                <w:between w:val="nil"/>
              </w:pBdr>
              <w:spacing w:before="60" w:after="60"/>
              <w:rPr>
                <w:noProof/>
              </w:rPr>
            </w:pPr>
            <w:r w:rsidRPr="002B44C4">
              <w:rPr>
                <w:noProof/>
              </w:rPr>
              <w:drawing>
                <wp:inline distT="0" distB="0" distL="0" distR="0" wp14:anchorId="77536A3F" wp14:editId="561FF782">
                  <wp:extent cx="666667" cy="209524"/>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6667" cy="209524"/>
                          </a:xfrm>
                          <a:prstGeom prst="rect">
                            <a:avLst/>
                          </a:prstGeom>
                        </pic:spPr>
                      </pic:pic>
                    </a:graphicData>
                  </a:graphic>
                </wp:inline>
              </w:drawing>
            </w:r>
          </w:p>
        </w:tc>
        <w:tc>
          <w:tcPr>
            <w:tcW w:w="1418" w:type="dxa"/>
          </w:tcPr>
          <w:p w14:paraId="03A26B03" w14:textId="77777777" w:rsidR="00C52066" w:rsidRPr="002B44C4" w:rsidRDefault="00C52066" w:rsidP="00D85614">
            <w:pPr>
              <w:keepLines/>
              <w:widowControl w:val="0"/>
              <w:pBdr>
                <w:top w:val="nil"/>
                <w:left w:val="nil"/>
                <w:bottom w:val="nil"/>
                <w:right w:val="nil"/>
                <w:between w:val="nil"/>
              </w:pBdr>
              <w:spacing w:before="60" w:after="60"/>
            </w:pPr>
            <w:r w:rsidRPr="002B44C4">
              <w:t>Button</w:t>
            </w:r>
          </w:p>
        </w:tc>
        <w:tc>
          <w:tcPr>
            <w:tcW w:w="1134" w:type="dxa"/>
          </w:tcPr>
          <w:p w14:paraId="08F00605" w14:textId="77777777" w:rsidR="00C52066" w:rsidRPr="002B44C4" w:rsidRDefault="00C52066" w:rsidP="00D85614">
            <w:pPr>
              <w:keepLines/>
              <w:widowControl w:val="0"/>
              <w:pBdr>
                <w:top w:val="nil"/>
                <w:left w:val="nil"/>
                <w:bottom w:val="nil"/>
                <w:right w:val="nil"/>
                <w:between w:val="nil"/>
              </w:pBdr>
              <w:spacing w:before="60" w:after="60"/>
            </w:pPr>
          </w:p>
        </w:tc>
        <w:tc>
          <w:tcPr>
            <w:tcW w:w="3780" w:type="dxa"/>
          </w:tcPr>
          <w:p w14:paraId="7B239C92" w14:textId="77777777" w:rsidR="00C52066" w:rsidRPr="002B44C4" w:rsidRDefault="00C52066" w:rsidP="00D85614">
            <w:pPr>
              <w:keepLines/>
              <w:widowControl w:val="0"/>
              <w:pBdr>
                <w:top w:val="nil"/>
                <w:left w:val="nil"/>
                <w:bottom w:val="nil"/>
                <w:right w:val="nil"/>
                <w:between w:val="nil"/>
              </w:pBdr>
              <w:spacing w:before="60" w:after="60"/>
            </w:pPr>
            <w:r w:rsidRPr="002B44C4">
              <w:t>Phê duyệt báo cáo tổn thất</w:t>
            </w:r>
          </w:p>
          <w:p w14:paraId="203A7411" w14:textId="77777777" w:rsidR="00C52066" w:rsidRPr="002B44C4" w:rsidRDefault="00C52066" w:rsidP="00D85614">
            <w:pPr>
              <w:keepLines/>
              <w:widowControl w:val="0"/>
              <w:pBdr>
                <w:top w:val="nil"/>
                <w:left w:val="nil"/>
                <w:bottom w:val="nil"/>
                <w:right w:val="nil"/>
                <w:between w:val="nil"/>
              </w:pBdr>
              <w:spacing w:before="60" w:after="60"/>
            </w:pPr>
            <w:r w:rsidRPr="002B44C4">
              <w:t>Hệ thống:</w:t>
            </w:r>
          </w:p>
          <w:p w14:paraId="7D8380B8" w14:textId="446C5E0A" w:rsidR="00C52066" w:rsidRPr="002B44C4" w:rsidRDefault="00C52066" w:rsidP="00D85614">
            <w:pPr>
              <w:pStyle w:val="ListParagraph"/>
              <w:keepLines/>
              <w:widowControl w:val="0"/>
              <w:numPr>
                <w:ilvl w:val="0"/>
                <w:numId w:val="6"/>
              </w:numPr>
              <w:pBdr>
                <w:top w:val="nil"/>
                <w:left w:val="nil"/>
                <w:bottom w:val="nil"/>
                <w:right w:val="nil"/>
                <w:between w:val="nil"/>
              </w:pBdr>
              <w:spacing w:before="60" w:after="60"/>
            </w:pPr>
            <w:r w:rsidRPr="002B44C4">
              <w:t>Gửi thông báo</w:t>
            </w:r>
            <w:r w:rsidR="000B157A">
              <w:t xml:space="preserve"> và chuyển BCTT</w:t>
            </w:r>
            <w:r w:rsidRPr="002B44C4">
              <w:t xml:space="preserve"> tới bộ phận GQKN để xử lý</w:t>
            </w:r>
          </w:p>
          <w:p w14:paraId="38EE1D2A" w14:textId="77777777" w:rsidR="00C52066" w:rsidRPr="002B44C4" w:rsidRDefault="00C52066" w:rsidP="00D85614">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để gửi công văn thông báo tới nhà Đồng</w:t>
            </w:r>
          </w:p>
          <w:p w14:paraId="5CD090D7"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21E193B9" w14:textId="485163F8" w:rsidR="00A71202" w:rsidRPr="002B44C4" w:rsidRDefault="00A71202" w:rsidP="00A71202">
            <w:pPr>
              <w:pStyle w:val="ListParagraph"/>
              <w:keepLines/>
              <w:widowControl w:val="0"/>
              <w:numPr>
                <w:ilvl w:val="0"/>
                <w:numId w:val="6"/>
              </w:numPr>
              <w:pBdr>
                <w:top w:val="nil"/>
                <w:left w:val="nil"/>
                <w:bottom w:val="nil"/>
                <w:right w:val="nil"/>
                <w:between w:val="nil"/>
              </w:pBdr>
              <w:spacing w:before="60" w:after="60"/>
            </w:pPr>
            <w:r>
              <w:t>Lưu thông tin lịch sử chuyển xử lý</w:t>
            </w:r>
          </w:p>
        </w:tc>
      </w:tr>
      <w:tr w:rsidR="00C52066" w:rsidRPr="002B44C4" w14:paraId="0C65D16B" w14:textId="77777777" w:rsidTr="00E34A49">
        <w:trPr>
          <w:trHeight w:val="284"/>
          <w:jc w:val="center"/>
        </w:trPr>
        <w:tc>
          <w:tcPr>
            <w:tcW w:w="984" w:type="dxa"/>
            <w:shd w:val="clear" w:color="auto" w:fill="auto"/>
            <w:vAlign w:val="center"/>
          </w:tcPr>
          <w:p w14:paraId="4E6419FD" w14:textId="1DAAD643" w:rsidR="00C52066" w:rsidRPr="002B44C4" w:rsidRDefault="00E34A49" w:rsidP="00D85614">
            <w:pPr>
              <w:spacing w:before="60" w:after="60" w:line="360" w:lineRule="auto"/>
              <w:ind w:left="142"/>
              <w:rPr>
                <w:b/>
              </w:rPr>
            </w:pPr>
            <w:r>
              <w:rPr>
                <w:b/>
              </w:rPr>
              <w:t>3</w:t>
            </w:r>
          </w:p>
        </w:tc>
        <w:tc>
          <w:tcPr>
            <w:tcW w:w="1949" w:type="dxa"/>
          </w:tcPr>
          <w:p w14:paraId="7145E2B6" w14:textId="77777777" w:rsidR="00C52066" w:rsidRPr="002B44C4" w:rsidRDefault="00C52066" w:rsidP="00D85614">
            <w:pPr>
              <w:keepLines/>
              <w:widowControl w:val="0"/>
              <w:pBdr>
                <w:top w:val="nil"/>
                <w:left w:val="nil"/>
                <w:bottom w:val="nil"/>
                <w:right w:val="nil"/>
                <w:between w:val="nil"/>
              </w:pBdr>
              <w:spacing w:before="60" w:after="60"/>
              <w:rPr>
                <w:noProof/>
              </w:rPr>
            </w:pPr>
            <w:r w:rsidRPr="002B44C4">
              <w:rPr>
                <w:noProof/>
              </w:rPr>
              <w:drawing>
                <wp:inline distT="0" distB="0" distL="0" distR="0" wp14:anchorId="2367238D" wp14:editId="46CB8C39">
                  <wp:extent cx="580952" cy="200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0952" cy="200000"/>
                          </a:xfrm>
                          <a:prstGeom prst="rect">
                            <a:avLst/>
                          </a:prstGeom>
                        </pic:spPr>
                      </pic:pic>
                    </a:graphicData>
                  </a:graphic>
                </wp:inline>
              </w:drawing>
            </w:r>
          </w:p>
        </w:tc>
        <w:tc>
          <w:tcPr>
            <w:tcW w:w="1418" w:type="dxa"/>
          </w:tcPr>
          <w:p w14:paraId="21175E39" w14:textId="77777777" w:rsidR="00C52066" w:rsidRPr="002B44C4" w:rsidRDefault="00C52066" w:rsidP="00D85614">
            <w:pPr>
              <w:keepLines/>
              <w:widowControl w:val="0"/>
              <w:pBdr>
                <w:top w:val="nil"/>
                <w:left w:val="nil"/>
                <w:bottom w:val="nil"/>
                <w:right w:val="nil"/>
                <w:between w:val="nil"/>
              </w:pBdr>
              <w:spacing w:before="60" w:after="60"/>
            </w:pPr>
            <w:r w:rsidRPr="002B44C4">
              <w:t>Button</w:t>
            </w:r>
          </w:p>
        </w:tc>
        <w:tc>
          <w:tcPr>
            <w:tcW w:w="1134" w:type="dxa"/>
          </w:tcPr>
          <w:p w14:paraId="18867F29" w14:textId="77777777" w:rsidR="00C52066" w:rsidRPr="002B44C4" w:rsidRDefault="00C52066" w:rsidP="00D85614">
            <w:pPr>
              <w:keepLines/>
              <w:widowControl w:val="0"/>
              <w:pBdr>
                <w:top w:val="nil"/>
                <w:left w:val="nil"/>
                <w:bottom w:val="nil"/>
                <w:right w:val="nil"/>
                <w:between w:val="nil"/>
              </w:pBdr>
              <w:spacing w:before="60" w:after="60"/>
            </w:pPr>
          </w:p>
        </w:tc>
        <w:tc>
          <w:tcPr>
            <w:tcW w:w="3780" w:type="dxa"/>
          </w:tcPr>
          <w:p w14:paraId="7AC9022F" w14:textId="77777777" w:rsidR="00C52066" w:rsidRPr="002B44C4" w:rsidRDefault="00C52066" w:rsidP="00D85614">
            <w:pPr>
              <w:keepLines/>
              <w:widowControl w:val="0"/>
              <w:pBdr>
                <w:top w:val="nil"/>
                <w:left w:val="nil"/>
                <w:bottom w:val="nil"/>
                <w:right w:val="nil"/>
                <w:between w:val="nil"/>
              </w:pBdr>
              <w:spacing w:before="60" w:after="60"/>
            </w:pPr>
            <w:r w:rsidRPr="002B44C4">
              <w:t>Từ chối phê duyệt báo cáo, hệ thống hiển thị màn hình từ chối nhập thông tin từ chối phê duyệt</w:t>
            </w:r>
          </w:p>
        </w:tc>
      </w:tr>
      <w:tr w:rsidR="00C52066" w:rsidRPr="002B44C4" w14:paraId="43AA72ED" w14:textId="77777777" w:rsidTr="00E34A49">
        <w:trPr>
          <w:trHeight w:val="284"/>
          <w:jc w:val="center"/>
        </w:trPr>
        <w:tc>
          <w:tcPr>
            <w:tcW w:w="984" w:type="dxa"/>
            <w:shd w:val="clear" w:color="auto" w:fill="auto"/>
            <w:vAlign w:val="center"/>
          </w:tcPr>
          <w:p w14:paraId="391FB197" w14:textId="399B9306" w:rsidR="00C52066" w:rsidRPr="002B44C4" w:rsidRDefault="00E34A49" w:rsidP="00D85614">
            <w:pPr>
              <w:spacing w:before="60" w:after="60" w:line="360" w:lineRule="auto"/>
              <w:ind w:left="142"/>
              <w:rPr>
                <w:b/>
              </w:rPr>
            </w:pPr>
            <w:r>
              <w:rPr>
                <w:b/>
              </w:rPr>
              <w:t>4</w:t>
            </w:r>
          </w:p>
        </w:tc>
        <w:tc>
          <w:tcPr>
            <w:tcW w:w="1949" w:type="dxa"/>
          </w:tcPr>
          <w:p w14:paraId="0FECBEC8" w14:textId="77777777" w:rsidR="00C52066" w:rsidRPr="002B44C4" w:rsidRDefault="00C52066" w:rsidP="00D85614">
            <w:pPr>
              <w:keepLines/>
              <w:widowControl w:val="0"/>
              <w:pBdr>
                <w:top w:val="nil"/>
                <w:left w:val="nil"/>
                <w:bottom w:val="nil"/>
                <w:right w:val="nil"/>
                <w:between w:val="nil"/>
              </w:pBdr>
              <w:spacing w:before="60" w:after="60"/>
              <w:rPr>
                <w:noProof/>
              </w:rPr>
            </w:pPr>
            <w:r w:rsidRPr="002B44C4">
              <w:rPr>
                <w:noProof/>
              </w:rPr>
              <w:drawing>
                <wp:inline distT="0" distB="0" distL="0" distR="0" wp14:anchorId="09CF42CC" wp14:editId="6F4248A6">
                  <wp:extent cx="714286" cy="2000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4286" cy="200000"/>
                          </a:xfrm>
                          <a:prstGeom prst="rect">
                            <a:avLst/>
                          </a:prstGeom>
                        </pic:spPr>
                      </pic:pic>
                    </a:graphicData>
                  </a:graphic>
                </wp:inline>
              </w:drawing>
            </w:r>
          </w:p>
        </w:tc>
        <w:tc>
          <w:tcPr>
            <w:tcW w:w="1418" w:type="dxa"/>
          </w:tcPr>
          <w:p w14:paraId="085FB8BB" w14:textId="77777777" w:rsidR="00C52066" w:rsidRPr="002B44C4" w:rsidRDefault="00C52066" w:rsidP="00D85614">
            <w:pPr>
              <w:keepLines/>
              <w:widowControl w:val="0"/>
              <w:pBdr>
                <w:top w:val="nil"/>
                <w:left w:val="nil"/>
                <w:bottom w:val="nil"/>
                <w:right w:val="nil"/>
                <w:between w:val="nil"/>
              </w:pBdr>
              <w:spacing w:before="60" w:after="60"/>
            </w:pPr>
            <w:r w:rsidRPr="002B44C4">
              <w:t>Button</w:t>
            </w:r>
          </w:p>
        </w:tc>
        <w:tc>
          <w:tcPr>
            <w:tcW w:w="1134" w:type="dxa"/>
          </w:tcPr>
          <w:p w14:paraId="5B3E88A4" w14:textId="77777777" w:rsidR="00C52066" w:rsidRPr="002B44C4" w:rsidRDefault="00C52066" w:rsidP="00D85614">
            <w:pPr>
              <w:keepLines/>
              <w:widowControl w:val="0"/>
              <w:pBdr>
                <w:top w:val="nil"/>
                <w:left w:val="nil"/>
                <w:bottom w:val="nil"/>
                <w:right w:val="nil"/>
                <w:between w:val="nil"/>
              </w:pBdr>
              <w:spacing w:before="60" w:after="60"/>
            </w:pPr>
          </w:p>
        </w:tc>
        <w:tc>
          <w:tcPr>
            <w:tcW w:w="3780" w:type="dxa"/>
          </w:tcPr>
          <w:p w14:paraId="090CE9F4" w14:textId="77777777" w:rsidR="00C52066" w:rsidRPr="002B44C4" w:rsidRDefault="00C52066" w:rsidP="00D85614">
            <w:pPr>
              <w:keepLines/>
              <w:widowControl w:val="0"/>
              <w:pBdr>
                <w:top w:val="nil"/>
                <w:left w:val="nil"/>
                <w:bottom w:val="nil"/>
                <w:right w:val="nil"/>
                <w:between w:val="nil"/>
              </w:pBdr>
              <w:spacing w:before="60" w:after="60"/>
            </w:pPr>
            <w:r w:rsidRPr="002B44C4">
              <w:t>Phân công xử lý hồ sơ</w:t>
            </w:r>
          </w:p>
          <w:p w14:paraId="4F77D81B" w14:textId="77777777" w:rsidR="00C52066" w:rsidRPr="002B44C4" w:rsidRDefault="00C52066" w:rsidP="00D85614">
            <w:pPr>
              <w:keepLines/>
              <w:widowControl w:val="0"/>
              <w:pBdr>
                <w:top w:val="nil"/>
                <w:left w:val="nil"/>
                <w:bottom w:val="nil"/>
                <w:right w:val="nil"/>
                <w:between w:val="nil"/>
              </w:pBdr>
              <w:spacing w:before="60" w:after="60"/>
            </w:pPr>
            <w:r w:rsidRPr="002B44C4">
              <w:t>Hệ thống đưa ra thông báo thực hiện phân công thành công</w:t>
            </w:r>
          </w:p>
        </w:tc>
      </w:tr>
    </w:tbl>
    <w:p w14:paraId="2EFCE9E6" w14:textId="171C6C31" w:rsidR="00C52066" w:rsidRDefault="00C52066" w:rsidP="00C52066"/>
    <w:p w14:paraId="386F3FC9" w14:textId="751BA128" w:rsidR="00B80C57" w:rsidRDefault="00B80C57" w:rsidP="00B80C57">
      <w:pPr>
        <w:pStyle w:val="ListParagraph"/>
        <w:numPr>
          <w:ilvl w:val="0"/>
          <w:numId w:val="6"/>
        </w:numPr>
      </w:pPr>
      <w:r>
        <w:t>Mô tả màn hình xác nhận từ chối</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B80C57" w:rsidRPr="002B44C4" w14:paraId="7138CB63" w14:textId="77777777" w:rsidTr="00E34A49">
        <w:trPr>
          <w:trHeight w:val="284"/>
          <w:jc w:val="center"/>
        </w:trPr>
        <w:tc>
          <w:tcPr>
            <w:tcW w:w="984" w:type="dxa"/>
            <w:shd w:val="clear" w:color="auto" w:fill="D9D9D9" w:themeFill="background1" w:themeFillShade="D9"/>
            <w:vAlign w:val="center"/>
          </w:tcPr>
          <w:p w14:paraId="09C25842" w14:textId="77777777" w:rsidR="00B80C57" w:rsidRPr="00E34A49" w:rsidRDefault="00B80C57"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7FC082DD"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17694AEB"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3D6BE0A1"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780" w:type="dxa"/>
            <w:shd w:val="clear" w:color="auto" w:fill="D9D9D9" w:themeFill="background1" w:themeFillShade="D9"/>
          </w:tcPr>
          <w:p w14:paraId="6E95505C"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B80C57" w:rsidRPr="002B44C4" w14:paraId="52F47779" w14:textId="77777777" w:rsidTr="00E34A49">
        <w:trPr>
          <w:trHeight w:val="284"/>
          <w:jc w:val="center"/>
        </w:trPr>
        <w:tc>
          <w:tcPr>
            <w:tcW w:w="984" w:type="dxa"/>
            <w:shd w:val="clear" w:color="auto" w:fill="auto"/>
            <w:vAlign w:val="center"/>
          </w:tcPr>
          <w:p w14:paraId="2E6B0D45" w14:textId="77777777" w:rsidR="00B80C57" w:rsidRPr="002B44C4" w:rsidRDefault="00B80C57" w:rsidP="0093125F">
            <w:pPr>
              <w:spacing w:before="60" w:after="60" w:line="360" w:lineRule="auto"/>
              <w:ind w:left="142"/>
              <w:rPr>
                <w:b/>
              </w:rPr>
            </w:pPr>
            <w:r w:rsidRPr="002B44C4">
              <w:rPr>
                <w:b/>
              </w:rPr>
              <w:t>1</w:t>
            </w:r>
          </w:p>
        </w:tc>
        <w:tc>
          <w:tcPr>
            <w:tcW w:w="1949" w:type="dxa"/>
          </w:tcPr>
          <w:p w14:paraId="5BE8D5AC"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t>Nhập lý do từ chối</w:t>
            </w:r>
          </w:p>
        </w:tc>
        <w:tc>
          <w:tcPr>
            <w:tcW w:w="1418" w:type="dxa"/>
          </w:tcPr>
          <w:p w14:paraId="0E5A1DE0" w14:textId="77777777" w:rsidR="00B80C57" w:rsidRPr="002B44C4" w:rsidRDefault="00B80C57" w:rsidP="0093125F">
            <w:pPr>
              <w:keepLines/>
              <w:widowControl w:val="0"/>
              <w:pBdr>
                <w:top w:val="nil"/>
                <w:left w:val="nil"/>
                <w:bottom w:val="nil"/>
                <w:right w:val="nil"/>
                <w:between w:val="nil"/>
              </w:pBdr>
              <w:spacing w:before="60" w:after="60"/>
            </w:pPr>
            <w:r w:rsidRPr="002B44C4">
              <w:t>Textbox</w:t>
            </w:r>
          </w:p>
        </w:tc>
        <w:tc>
          <w:tcPr>
            <w:tcW w:w="1134" w:type="dxa"/>
          </w:tcPr>
          <w:p w14:paraId="3238CD8D" w14:textId="3876D079" w:rsidR="00B80C57" w:rsidRPr="002B44C4" w:rsidRDefault="00DF4118" w:rsidP="00DF4118">
            <w:pPr>
              <w:keepLines/>
              <w:widowControl w:val="0"/>
              <w:pBdr>
                <w:top w:val="nil"/>
                <w:left w:val="nil"/>
                <w:bottom w:val="nil"/>
                <w:right w:val="nil"/>
                <w:between w:val="nil"/>
              </w:pBdr>
              <w:spacing w:before="60" w:after="60"/>
              <w:jc w:val="center"/>
            </w:pPr>
            <w:r>
              <w:t>Có</w:t>
            </w:r>
          </w:p>
        </w:tc>
        <w:tc>
          <w:tcPr>
            <w:tcW w:w="3780" w:type="dxa"/>
          </w:tcPr>
          <w:p w14:paraId="3B5AA94D" w14:textId="77777777" w:rsidR="00B80C57" w:rsidRDefault="00B80C57" w:rsidP="00DF4118">
            <w:pPr>
              <w:pStyle w:val="ListParagraph"/>
              <w:keepLines/>
              <w:widowControl w:val="0"/>
              <w:numPr>
                <w:ilvl w:val="0"/>
                <w:numId w:val="6"/>
              </w:numPr>
              <w:pBdr>
                <w:top w:val="nil"/>
                <w:left w:val="nil"/>
                <w:bottom w:val="nil"/>
                <w:right w:val="nil"/>
                <w:between w:val="nil"/>
              </w:pBdr>
              <w:spacing w:before="60" w:after="60"/>
              <w:ind w:left="346"/>
            </w:pPr>
            <w:r w:rsidRPr="002B44C4">
              <w:t>Nhập nội dung lý do từ chối phê duyệt báo cáo tổn thất</w:t>
            </w:r>
          </w:p>
          <w:p w14:paraId="48327662" w14:textId="42D44CAE"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ind w:left="346"/>
            </w:pPr>
            <w:r>
              <w:t>Giới hàn 500 ký tự</w:t>
            </w:r>
          </w:p>
        </w:tc>
      </w:tr>
      <w:tr w:rsidR="00B80C57" w:rsidRPr="002B44C4" w14:paraId="0D9D02D0" w14:textId="77777777" w:rsidTr="00E34A49">
        <w:trPr>
          <w:trHeight w:val="284"/>
          <w:jc w:val="center"/>
        </w:trPr>
        <w:tc>
          <w:tcPr>
            <w:tcW w:w="984" w:type="dxa"/>
            <w:shd w:val="clear" w:color="auto" w:fill="auto"/>
            <w:vAlign w:val="center"/>
          </w:tcPr>
          <w:p w14:paraId="0798500D" w14:textId="77777777" w:rsidR="00B80C57" w:rsidRPr="002B44C4" w:rsidRDefault="00B80C57" w:rsidP="0093125F">
            <w:pPr>
              <w:spacing w:before="60" w:after="60" w:line="360" w:lineRule="auto"/>
              <w:ind w:left="142"/>
              <w:rPr>
                <w:b/>
              </w:rPr>
            </w:pPr>
            <w:r w:rsidRPr="002B44C4">
              <w:rPr>
                <w:b/>
              </w:rPr>
              <w:t>2</w:t>
            </w:r>
          </w:p>
        </w:tc>
        <w:tc>
          <w:tcPr>
            <w:tcW w:w="1949" w:type="dxa"/>
          </w:tcPr>
          <w:p w14:paraId="7943B632"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0B88B47E" wp14:editId="1680EDB7">
                  <wp:extent cx="666750" cy="274108"/>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413" cy="278492"/>
                          </a:xfrm>
                          <a:prstGeom prst="rect">
                            <a:avLst/>
                          </a:prstGeom>
                        </pic:spPr>
                      </pic:pic>
                    </a:graphicData>
                  </a:graphic>
                </wp:inline>
              </w:drawing>
            </w:r>
          </w:p>
        </w:tc>
        <w:tc>
          <w:tcPr>
            <w:tcW w:w="1418" w:type="dxa"/>
          </w:tcPr>
          <w:p w14:paraId="35B19433" w14:textId="77777777" w:rsidR="00B80C57" w:rsidRPr="002B44C4" w:rsidRDefault="00B80C57" w:rsidP="0093125F">
            <w:pPr>
              <w:keepLines/>
              <w:widowControl w:val="0"/>
              <w:pBdr>
                <w:top w:val="nil"/>
                <w:left w:val="nil"/>
                <w:bottom w:val="nil"/>
                <w:right w:val="nil"/>
                <w:between w:val="nil"/>
              </w:pBdr>
              <w:spacing w:before="60" w:after="60"/>
            </w:pPr>
            <w:r w:rsidRPr="002B44C4">
              <w:t>Button</w:t>
            </w:r>
          </w:p>
        </w:tc>
        <w:tc>
          <w:tcPr>
            <w:tcW w:w="1134" w:type="dxa"/>
          </w:tcPr>
          <w:p w14:paraId="788F4210"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2AE66257" w14:textId="77777777" w:rsidR="00B80C57" w:rsidRPr="002B44C4" w:rsidRDefault="00B80C57" w:rsidP="0093125F">
            <w:pPr>
              <w:keepLines/>
              <w:widowControl w:val="0"/>
              <w:pBdr>
                <w:top w:val="nil"/>
                <w:left w:val="nil"/>
                <w:bottom w:val="nil"/>
                <w:right w:val="nil"/>
                <w:between w:val="nil"/>
              </w:pBdr>
              <w:spacing w:before="60" w:after="60"/>
            </w:pPr>
            <w:r w:rsidRPr="002B44C4">
              <w:t>Xác nhận từ chối</w:t>
            </w:r>
          </w:p>
          <w:p w14:paraId="63576744" w14:textId="77777777" w:rsidR="00B80C57" w:rsidRPr="002B44C4" w:rsidRDefault="00B80C57" w:rsidP="0093125F">
            <w:pPr>
              <w:keepLines/>
              <w:widowControl w:val="0"/>
              <w:pBdr>
                <w:top w:val="nil"/>
                <w:left w:val="nil"/>
                <w:bottom w:val="nil"/>
                <w:right w:val="nil"/>
                <w:between w:val="nil"/>
              </w:pBdr>
              <w:spacing w:before="60" w:after="60"/>
            </w:pPr>
            <w:r w:rsidRPr="002B44C4">
              <w:t>Hệ thống:</w:t>
            </w:r>
          </w:p>
          <w:p w14:paraId="2B21765E" w14:textId="77777777" w:rsidR="00B80C57" w:rsidRPr="002B44C4" w:rsidRDefault="00B80C57" w:rsidP="0093125F">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thông tin lý do từ chối phê duyệt</w:t>
            </w:r>
          </w:p>
          <w:p w14:paraId="7B626902"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3DC6C5BF" w14:textId="23271EA8" w:rsidR="00B80C57" w:rsidRPr="002B44C4" w:rsidRDefault="000B157A" w:rsidP="0093125F">
            <w:pPr>
              <w:pStyle w:val="ListParagraph"/>
              <w:keepLines/>
              <w:widowControl w:val="0"/>
              <w:numPr>
                <w:ilvl w:val="0"/>
                <w:numId w:val="6"/>
              </w:numPr>
              <w:pBdr>
                <w:top w:val="nil"/>
                <w:left w:val="nil"/>
                <w:bottom w:val="nil"/>
                <w:right w:val="nil"/>
                <w:between w:val="nil"/>
              </w:pBdr>
              <w:spacing w:before="60" w:after="60"/>
            </w:pPr>
            <w:r>
              <w:t>Lưu thông tin lịch sử xử lý</w:t>
            </w:r>
          </w:p>
        </w:tc>
      </w:tr>
      <w:tr w:rsidR="00B80C57" w:rsidRPr="002B44C4" w14:paraId="0793D89F" w14:textId="77777777" w:rsidTr="00E34A49">
        <w:trPr>
          <w:trHeight w:val="284"/>
          <w:jc w:val="center"/>
        </w:trPr>
        <w:tc>
          <w:tcPr>
            <w:tcW w:w="984" w:type="dxa"/>
            <w:shd w:val="clear" w:color="auto" w:fill="auto"/>
            <w:vAlign w:val="center"/>
          </w:tcPr>
          <w:p w14:paraId="5B81918B" w14:textId="77777777" w:rsidR="00B80C57" w:rsidRPr="002B44C4" w:rsidRDefault="00B80C57" w:rsidP="0093125F">
            <w:pPr>
              <w:spacing w:before="60" w:after="60" w:line="360" w:lineRule="auto"/>
              <w:ind w:left="142"/>
              <w:rPr>
                <w:b/>
              </w:rPr>
            </w:pPr>
            <w:r w:rsidRPr="002B44C4">
              <w:rPr>
                <w:b/>
              </w:rPr>
              <w:t>3</w:t>
            </w:r>
          </w:p>
        </w:tc>
        <w:tc>
          <w:tcPr>
            <w:tcW w:w="1949" w:type="dxa"/>
          </w:tcPr>
          <w:p w14:paraId="14B9733D"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6B2C31D6" wp14:editId="1980CCF7">
                  <wp:extent cx="676275" cy="2719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190" cy="275163"/>
                          </a:xfrm>
                          <a:prstGeom prst="rect">
                            <a:avLst/>
                          </a:prstGeom>
                        </pic:spPr>
                      </pic:pic>
                    </a:graphicData>
                  </a:graphic>
                </wp:inline>
              </w:drawing>
            </w:r>
          </w:p>
        </w:tc>
        <w:tc>
          <w:tcPr>
            <w:tcW w:w="1418" w:type="dxa"/>
          </w:tcPr>
          <w:p w14:paraId="2986BAA9" w14:textId="77777777" w:rsidR="00B80C57" w:rsidRPr="002B44C4" w:rsidRDefault="00B80C57" w:rsidP="0093125F">
            <w:pPr>
              <w:keepLines/>
              <w:widowControl w:val="0"/>
              <w:pBdr>
                <w:top w:val="nil"/>
                <w:left w:val="nil"/>
                <w:bottom w:val="nil"/>
                <w:right w:val="nil"/>
                <w:between w:val="nil"/>
              </w:pBdr>
              <w:spacing w:before="60" w:after="60"/>
            </w:pPr>
            <w:r w:rsidRPr="002B44C4">
              <w:t>Button</w:t>
            </w:r>
          </w:p>
        </w:tc>
        <w:tc>
          <w:tcPr>
            <w:tcW w:w="1134" w:type="dxa"/>
          </w:tcPr>
          <w:p w14:paraId="30B3B485"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792124F6" w14:textId="77777777" w:rsidR="00B80C57" w:rsidRPr="002B44C4" w:rsidRDefault="00B80C57" w:rsidP="0093125F">
            <w:pPr>
              <w:keepLines/>
              <w:widowControl w:val="0"/>
              <w:pBdr>
                <w:top w:val="nil"/>
                <w:left w:val="nil"/>
                <w:bottom w:val="nil"/>
                <w:right w:val="nil"/>
                <w:between w:val="nil"/>
              </w:pBdr>
              <w:spacing w:before="60" w:after="60"/>
            </w:pPr>
            <w:r w:rsidRPr="002B44C4">
              <w:t>Đóng màn hình popup xác nhận từ chối. Hệ thống trở về màn hình phê duyệt báo cáo tổn thất</w:t>
            </w:r>
          </w:p>
        </w:tc>
      </w:tr>
    </w:tbl>
    <w:p w14:paraId="12989877" w14:textId="180F4739" w:rsidR="00B80C57" w:rsidRDefault="00B80C57" w:rsidP="00C52066"/>
    <w:p w14:paraId="1D2C183F" w14:textId="1622FCCB" w:rsidR="00B80C57" w:rsidRDefault="00B80C57" w:rsidP="00B80C57">
      <w:pPr>
        <w:pStyle w:val="ListParagraph"/>
        <w:numPr>
          <w:ilvl w:val="0"/>
          <w:numId w:val="6"/>
        </w:numPr>
      </w:pPr>
      <w:r>
        <w:t>Mô tả màn hình danh sách thêm người nhận thông báo</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B80C57" w:rsidRPr="002B44C4" w14:paraId="74AEBBE0" w14:textId="77777777" w:rsidTr="00E34A49">
        <w:trPr>
          <w:trHeight w:val="284"/>
          <w:jc w:val="center"/>
        </w:trPr>
        <w:tc>
          <w:tcPr>
            <w:tcW w:w="984" w:type="dxa"/>
            <w:shd w:val="clear" w:color="auto" w:fill="D9D9D9" w:themeFill="background1" w:themeFillShade="D9"/>
            <w:vAlign w:val="center"/>
          </w:tcPr>
          <w:p w14:paraId="71F30D69" w14:textId="77777777" w:rsidR="00B80C57" w:rsidRPr="00E34A49" w:rsidRDefault="00B80C57"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145668FD"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52065E7E"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5963E489"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780" w:type="dxa"/>
            <w:shd w:val="clear" w:color="auto" w:fill="D9D9D9" w:themeFill="background1" w:themeFillShade="D9"/>
          </w:tcPr>
          <w:p w14:paraId="684330A9"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B80C57" w:rsidRPr="002B44C4" w14:paraId="586EB71E" w14:textId="77777777" w:rsidTr="00E34A49">
        <w:trPr>
          <w:trHeight w:val="284"/>
          <w:jc w:val="center"/>
        </w:trPr>
        <w:tc>
          <w:tcPr>
            <w:tcW w:w="984" w:type="dxa"/>
            <w:shd w:val="clear" w:color="auto" w:fill="auto"/>
            <w:vAlign w:val="center"/>
          </w:tcPr>
          <w:p w14:paraId="3FC55C77" w14:textId="77777777" w:rsidR="00B80C57" w:rsidRPr="002B44C4" w:rsidRDefault="00B80C57" w:rsidP="0093125F">
            <w:pPr>
              <w:spacing w:before="60" w:after="60" w:line="360" w:lineRule="auto"/>
              <w:ind w:left="142"/>
              <w:rPr>
                <w:b/>
              </w:rPr>
            </w:pPr>
            <w:r w:rsidRPr="002B44C4">
              <w:rPr>
                <w:b/>
              </w:rPr>
              <w:t>1</w:t>
            </w:r>
          </w:p>
        </w:tc>
        <w:tc>
          <w:tcPr>
            <w:tcW w:w="1949" w:type="dxa"/>
          </w:tcPr>
          <w:p w14:paraId="11791CDF"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t>#</w:t>
            </w:r>
          </w:p>
        </w:tc>
        <w:tc>
          <w:tcPr>
            <w:tcW w:w="1418" w:type="dxa"/>
          </w:tcPr>
          <w:p w14:paraId="6E55501B" w14:textId="77777777" w:rsidR="00B80C57" w:rsidRPr="002B44C4" w:rsidRDefault="00B80C57" w:rsidP="0093125F">
            <w:pPr>
              <w:keepLines/>
              <w:widowControl w:val="0"/>
              <w:pBdr>
                <w:top w:val="nil"/>
                <w:left w:val="nil"/>
                <w:bottom w:val="nil"/>
                <w:right w:val="nil"/>
                <w:between w:val="nil"/>
              </w:pBdr>
              <w:spacing w:before="60" w:after="60"/>
            </w:pPr>
          </w:p>
        </w:tc>
        <w:tc>
          <w:tcPr>
            <w:tcW w:w="1134" w:type="dxa"/>
          </w:tcPr>
          <w:p w14:paraId="59EF0562"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41AE57E5" w14:textId="54CE10F6" w:rsidR="00B80C57" w:rsidRPr="002B44C4" w:rsidRDefault="00B80C57" w:rsidP="00DF4118">
            <w:pPr>
              <w:pStyle w:val="ListParagraph"/>
              <w:keepLines/>
              <w:widowControl w:val="0"/>
              <w:numPr>
                <w:ilvl w:val="0"/>
                <w:numId w:val="6"/>
              </w:numPr>
              <w:pBdr>
                <w:top w:val="nil"/>
                <w:left w:val="nil"/>
                <w:bottom w:val="nil"/>
                <w:right w:val="nil"/>
                <w:between w:val="nil"/>
              </w:pBdr>
              <w:spacing w:before="60" w:after="60"/>
              <w:ind w:left="346"/>
            </w:pPr>
            <w:r w:rsidRPr="002B44C4">
              <w:t>Số thứ tự</w:t>
            </w:r>
            <w:r w:rsidR="00DF4118">
              <w:t xml:space="preserve"> tự tăng theo số nguyên</w:t>
            </w:r>
          </w:p>
        </w:tc>
      </w:tr>
      <w:tr w:rsidR="00B80C57" w:rsidRPr="002B44C4" w14:paraId="6491804A" w14:textId="77777777" w:rsidTr="00E34A49">
        <w:trPr>
          <w:trHeight w:val="284"/>
          <w:jc w:val="center"/>
        </w:trPr>
        <w:tc>
          <w:tcPr>
            <w:tcW w:w="984" w:type="dxa"/>
            <w:shd w:val="clear" w:color="auto" w:fill="auto"/>
            <w:vAlign w:val="center"/>
          </w:tcPr>
          <w:p w14:paraId="2A73EC51" w14:textId="77777777" w:rsidR="00B80C57" w:rsidRPr="002B44C4" w:rsidRDefault="00B80C57" w:rsidP="0093125F">
            <w:pPr>
              <w:spacing w:before="60" w:after="60" w:line="360" w:lineRule="auto"/>
              <w:ind w:left="142"/>
              <w:rPr>
                <w:b/>
              </w:rPr>
            </w:pPr>
            <w:r w:rsidRPr="002B44C4">
              <w:rPr>
                <w:b/>
              </w:rPr>
              <w:t>2</w:t>
            </w:r>
          </w:p>
        </w:tc>
        <w:tc>
          <w:tcPr>
            <w:tcW w:w="1949" w:type="dxa"/>
          </w:tcPr>
          <w:p w14:paraId="3C3DA0EA"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23530168" w14:textId="77777777" w:rsidR="00B80C57" w:rsidRPr="002B44C4" w:rsidRDefault="00B80C57" w:rsidP="0093125F">
            <w:pPr>
              <w:keepLines/>
              <w:widowControl w:val="0"/>
              <w:pBdr>
                <w:top w:val="nil"/>
                <w:left w:val="nil"/>
                <w:bottom w:val="nil"/>
                <w:right w:val="nil"/>
                <w:between w:val="nil"/>
              </w:pBdr>
              <w:spacing w:before="60" w:after="60"/>
            </w:pPr>
          </w:p>
        </w:tc>
        <w:tc>
          <w:tcPr>
            <w:tcW w:w="1134" w:type="dxa"/>
          </w:tcPr>
          <w:p w14:paraId="4269C8CD" w14:textId="6C6CE640" w:rsidR="00B80C57" w:rsidRPr="002B44C4" w:rsidRDefault="00DF4118" w:rsidP="00DF4118">
            <w:pPr>
              <w:keepLines/>
              <w:widowControl w:val="0"/>
              <w:pBdr>
                <w:top w:val="nil"/>
                <w:left w:val="nil"/>
                <w:bottom w:val="nil"/>
                <w:right w:val="nil"/>
                <w:between w:val="nil"/>
              </w:pBdr>
              <w:spacing w:before="60" w:after="60"/>
              <w:jc w:val="center"/>
            </w:pPr>
            <w:r>
              <w:t>Có</w:t>
            </w:r>
          </w:p>
        </w:tc>
        <w:tc>
          <w:tcPr>
            <w:tcW w:w="3780" w:type="dxa"/>
          </w:tcPr>
          <w:p w14:paraId="6EE31B35" w14:textId="77777777" w:rsidR="00B80C57" w:rsidRDefault="00B80C57" w:rsidP="00DF4118">
            <w:pPr>
              <w:pStyle w:val="ListParagraph"/>
              <w:keepLines/>
              <w:widowControl w:val="0"/>
              <w:numPr>
                <w:ilvl w:val="0"/>
                <w:numId w:val="6"/>
              </w:numPr>
              <w:pBdr>
                <w:top w:val="nil"/>
                <w:left w:val="nil"/>
                <w:bottom w:val="nil"/>
                <w:right w:val="nil"/>
                <w:between w:val="nil"/>
              </w:pBdr>
              <w:spacing w:before="60" w:after="60"/>
              <w:ind w:left="346"/>
            </w:pPr>
            <w:r w:rsidRPr="002B44C4">
              <w:t>Thông tin người nhận thông báo</w:t>
            </w:r>
          </w:p>
          <w:p w14:paraId="6F492807" w14:textId="2EDB2A61"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ind w:left="346"/>
            </w:pPr>
            <w:r>
              <w:t>Giới hàn 50 ký tự</w:t>
            </w:r>
          </w:p>
        </w:tc>
      </w:tr>
      <w:tr w:rsidR="00B80C57" w:rsidRPr="002B44C4" w14:paraId="11CC5A8C" w14:textId="77777777" w:rsidTr="00E34A49">
        <w:trPr>
          <w:trHeight w:val="284"/>
          <w:jc w:val="center"/>
        </w:trPr>
        <w:tc>
          <w:tcPr>
            <w:tcW w:w="984" w:type="dxa"/>
            <w:shd w:val="clear" w:color="auto" w:fill="auto"/>
            <w:vAlign w:val="center"/>
          </w:tcPr>
          <w:p w14:paraId="3CF37884" w14:textId="77777777" w:rsidR="00B80C57" w:rsidRPr="002B44C4" w:rsidRDefault="00B80C57" w:rsidP="0093125F">
            <w:pPr>
              <w:spacing w:before="60" w:after="60" w:line="360" w:lineRule="auto"/>
              <w:ind w:left="142"/>
              <w:rPr>
                <w:b/>
              </w:rPr>
            </w:pPr>
            <w:r w:rsidRPr="002B44C4">
              <w:rPr>
                <w:b/>
              </w:rPr>
              <w:t>3</w:t>
            </w:r>
          </w:p>
        </w:tc>
        <w:tc>
          <w:tcPr>
            <w:tcW w:w="1949" w:type="dxa"/>
          </w:tcPr>
          <w:p w14:paraId="63632D6D"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6ED2A7C1" w14:textId="77777777" w:rsidR="00B80C57" w:rsidRPr="002B44C4" w:rsidRDefault="00B80C57" w:rsidP="0093125F">
            <w:pPr>
              <w:keepLines/>
              <w:widowControl w:val="0"/>
              <w:pBdr>
                <w:top w:val="nil"/>
                <w:left w:val="nil"/>
                <w:bottom w:val="nil"/>
                <w:right w:val="nil"/>
                <w:between w:val="nil"/>
              </w:pBdr>
              <w:spacing w:before="60" w:after="60"/>
            </w:pPr>
          </w:p>
        </w:tc>
        <w:tc>
          <w:tcPr>
            <w:tcW w:w="1134" w:type="dxa"/>
          </w:tcPr>
          <w:p w14:paraId="227A8C4E" w14:textId="1B4CF844" w:rsidR="00B80C57" w:rsidRPr="002B44C4" w:rsidRDefault="00DF4118" w:rsidP="00DF4118">
            <w:pPr>
              <w:keepLines/>
              <w:widowControl w:val="0"/>
              <w:pBdr>
                <w:top w:val="nil"/>
                <w:left w:val="nil"/>
                <w:bottom w:val="nil"/>
                <w:right w:val="nil"/>
                <w:between w:val="nil"/>
              </w:pBdr>
              <w:spacing w:before="60" w:after="60"/>
              <w:jc w:val="center"/>
            </w:pPr>
            <w:r>
              <w:t>Có</w:t>
            </w:r>
          </w:p>
        </w:tc>
        <w:tc>
          <w:tcPr>
            <w:tcW w:w="3780" w:type="dxa"/>
          </w:tcPr>
          <w:p w14:paraId="27CECA73" w14:textId="77777777" w:rsidR="00B80C57" w:rsidRDefault="00B80C57" w:rsidP="00DF4118">
            <w:pPr>
              <w:pStyle w:val="ListParagraph"/>
              <w:keepLines/>
              <w:widowControl w:val="0"/>
              <w:numPr>
                <w:ilvl w:val="0"/>
                <w:numId w:val="6"/>
              </w:numPr>
              <w:pBdr>
                <w:top w:val="nil"/>
                <w:left w:val="nil"/>
                <w:bottom w:val="nil"/>
                <w:right w:val="nil"/>
                <w:between w:val="nil"/>
              </w:pBdr>
              <w:spacing w:before="60" w:after="60"/>
              <w:ind w:left="346"/>
            </w:pPr>
            <w:r w:rsidRPr="002B44C4">
              <w:t>Vai trò người nhận thông báo</w:t>
            </w:r>
          </w:p>
          <w:p w14:paraId="5265431C" w14:textId="13F68362"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ind w:left="346"/>
            </w:pPr>
            <w:r>
              <w:t>Giới hàn 50 ký tự</w:t>
            </w:r>
          </w:p>
        </w:tc>
      </w:tr>
      <w:tr w:rsidR="00B80C57" w:rsidRPr="002B44C4" w14:paraId="5C767653" w14:textId="77777777" w:rsidTr="00E34A49">
        <w:trPr>
          <w:trHeight w:val="284"/>
          <w:jc w:val="center"/>
        </w:trPr>
        <w:tc>
          <w:tcPr>
            <w:tcW w:w="984" w:type="dxa"/>
            <w:shd w:val="clear" w:color="auto" w:fill="auto"/>
            <w:vAlign w:val="center"/>
          </w:tcPr>
          <w:p w14:paraId="67BA6A60" w14:textId="77777777" w:rsidR="00B80C57" w:rsidRPr="002B44C4" w:rsidRDefault="00B80C57" w:rsidP="0093125F">
            <w:pPr>
              <w:spacing w:before="60" w:after="60" w:line="360" w:lineRule="auto"/>
              <w:ind w:left="142"/>
              <w:rPr>
                <w:b/>
              </w:rPr>
            </w:pPr>
            <w:r w:rsidRPr="002B44C4">
              <w:rPr>
                <w:b/>
              </w:rPr>
              <w:t>4</w:t>
            </w:r>
          </w:p>
        </w:tc>
        <w:tc>
          <w:tcPr>
            <w:tcW w:w="1949" w:type="dxa"/>
          </w:tcPr>
          <w:p w14:paraId="758FC395"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1E64831F" wp14:editId="1106FCA1">
                  <wp:extent cx="209524" cy="180952"/>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9524" cy="180952"/>
                          </a:xfrm>
                          <a:prstGeom prst="rect">
                            <a:avLst/>
                          </a:prstGeom>
                        </pic:spPr>
                      </pic:pic>
                    </a:graphicData>
                  </a:graphic>
                </wp:inline>
              </w:drawing>
            </w:r>
          </w:p>
        </w:tc>
        <w:tc>
          <w:tcPr>
            <w:tcW w:w="1418" w:type="dxa"/>
          </w:tcPr>
          <w:p w14:paraId="274F1BBF" w14:textId="77777777" w:rsidR="00B80C57" w:rsidRPr="002B44C4" w:rsidRDefault="00B80C57" w:rsidP="0093125F">
            <w:pPr>
              <w:keepLines/>
              <w:widowControl w:val="0"/>
              <w:pBdr>
                <w:top w:val="nil"/>
                <w:left w:val="nil"/>
                <w:bottom w:val="nil"/>
                <w:right w:val="nil"/>
                <w:between w:val="nil"/>
              </w:pBdr>
              <w:spacing w:before="60" w:after="60"/>
            </w:pPr>
            <w:r w:rsidRPr="002B44C4">
              <w:t>Icon</w:t>
            </w:r>
          </w:p>
        </w:tc>
        <w:tc>
          <w:tcPr>
            <w:tcW w:w="1134" w:type="dxa"/>
          </w:tcPr>
          <w:p w14:paraId="20E84887"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0A332A3A" w14:textId="77777777" w:rsidR="00B80C57" w:rsidRPr="002B44C4" w:rsidRDefault="00B80C57" w:rsidP="0093125F">
            <w:pPr>
              <w:keepLines/>
              <w:widowControl w:val="0"/>
              <w:pBdr>
                <w:top w:val="nil"/>
                <w:left w:val="nil"/>
                <w:bottom w:val="nil"/>
                <w:right w:val="nil"/>
                <w:between w:val="nil"/>
              </w:pBdr>
              <w:spacing w:before="60" w:after="60"/>
            </w:pPr>
            <w:r w:rsidRPr="002B44C4">
              <w:t>Xóa thông tin người nhận khỏi danh sách</w:t>
            </w:r>
          </w:p>
          <w:p w14:paraId="67E7BBF9" w14:textId="77777777" w:rsidR="00B80C57" w:rsidRPr="002B44C4" w:rsidRDefault="00B80C57" w:rsidP="0093125F">
            <w:pPr>
              <w:keepLines/>
              <w:widowControl w:val="0"/>
              <w:pBdr>
                <w:top w:val="nil"/>
                <w:left w:val="nil"/>
                <w:bottom w:val="nil"/>
                <w:right w:val="nil"/>
                <w:between w:val="nil"/>
              </w:pBdr>
              <w:spacing w:before="60" w:after="60"/>
            </w:pPr>
            <w:r w:rsidRPr="002B44C4">
              <w:t>Hệ thống hiển thị màn hình xác nhận xóa:</w:t>
            </w:r>
          </w:p>
          <w:p w14:paraId="4023358B" w14:textId="77777777" w:rsidR="00B80C57" w:rsidRPr="002B44C4" w:rsidRDefault="00B80C57" w:rsidP="0093125F">
            <w:pPr>
              <w:keepLines/>
              <w:widowControl w:val="0"/>
              <w:pBdr>
                <w:top w:val="nil"/>
                <w:left w:val="nil"/>
                <w:bottom w:val="nil"/>
                <w:right w:val="nil"/>
                <w:between w:val="nil"/>
              </w:pBdr>
              <w:spacing w:before="60" w:after="60"/>
            </w:pPr>
            <w:r w:rsidRPr="002B44C4">
              <w:t>+ Có: xóa thông tin người nhận, đồng thời đưa ra thông báo xóa thành công</w:t>
            </w:r>
          </w:p>
          <w:p w14:paraId="21C9F987" w14:textId="77777777" w:rsidR="00B80C57" w:rsidRPr="002B44C4" w:rsidRDefault="00B80C57" w:rsidP="0093125F">
            <w:pPr>
              <w:keepLines/>
              <w:widowControl w:val="0"/>
              <w:pBdr>
                <w:top w:val="nil"/>
                <w:left w:val="nil"/>
                <w:bottom w:val="nil"/>
                <w:right w:val="nil"/>
                <w:between w:val="nil"/>
              </w:pBdr>
              <w:spacing w:before="60" w:after="60"/>
            </w:pPr>
            <w:r w:rsidRPr="002B44C4">
              <w:t>+ Không: đóng màn hình xác nhận xóa</w:t>
            </w:r>
          </w:p>
        </w:tc>
      </w:tr>
      <w:tr w:rsidR="00B80C57" w:rsidRPr="002B44C4" w14:paraId="41B03701" w14:textId="77777777" w:rsidTr="00E34A49">
        <w:trPr>
          <w:trHeight w:val="284"/>
          <w:jc w:val="center"/>
        </w:trPr>
        <w:tc>
          <w:tcPr>
            <w:tcW w:w="984" w:type="dxa"/>
            <w:shd w:val="clear" w:color="auto" w:fill="auto"/>
            <w:vAlign w:val="center"/>
          </w:tcPr>
          <w:p w14:paraId="47A63687" w14:textId="77777777" w:rsidR="00B80C57" w:rsidRPr="002B44C4" w:rsidRDefault="00B80C57" w:rsidP="0093125F">
            <w:pPr>
              <w:spacing w:before="60" w:after="60" w:line="360" w:lineRule="auto"/>
              <w:ind w:left="142"/>
              <w:rPr>
                <w:b/>
              </w:rPr>
            </w:pPr>
            <w:r w:rsidRPr="002B44C4">
              <w:rPr>
                <w:b/>
              </w:rPr>
              <w:t>5</w:t>
            </w:r>
          </w:p>
        </w:tc>
        <w:tc>
          <w:tcPr>
            <w:tcW w:w="1949" w:type="dxa"/>
          </w:tcPr>
          <w:p w14:paraId="4E86B3DB"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4166116" wp14:editId="79977676">
                  <wp:extent cx="752381" cy="2380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2381" cy="238095"/>
                          </a:xfrm>
                          <a:prstGeom prst="rect">
                            <a:avLst/>
                          </a:prstGeom>
                        </pic:spPr>
                      </pic:pic>
                    </a:graphicData>
                  </a:graphic>
                </wp:inline>
              </w:drawing>
            </w:r>
          </w:p>
        </w:tc>
        <w:tc>
          <w:tcPr>
            <w:tcW w:w="1418" w:type="dxa"/>
          </w:tcPr>
          <w:p w14:paraId="20AEB818" w14:textId="77777777" w:rsidR="00B80C57" w:rsidRPr="002B44C4" w:rsidRDefault="00B80C57" w:rsidP="0093125F">
            <w:pPr>
              <w:keepLines/>
              <w:widowControl w:val="0"/>
              <w:pBdr>
                <w:top w:val="nil"/>
                <w:left w:val="nil"/>
                <w:bottom w:val="nil"/>
                <w:right w:val="nil"/>
                <w:between w:val="nil"/>
              </w:pBdr>
              <w:spacing w:before="60" w:after="60"/>
            </w:pPr>
            <w:r w:rsidRPr="002B44C4">
              <w:t>Icon</w:t>
            </w:r>
          </w:p>
        </w:tc>
        <w:tc>
          <w:tcPr>
            <w:tcW w:w="1134" w:type="dxa"/>
          </w:tcPr>
          <w:p w14:paraId="69D93AE5"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4DB55CA6" w14:textId="77777777" w:rsidR="00B80C57" w:rsidRPr="002B44C4" w:rsidRDefault="00B80C57" w:rsidP="0093125F">
            <w:pPr>
              <w:keepLines/>
              <w:widowControl w:val="0"/>
              <w:pBdr>
                <w:top w:val="nil"/>
                <w:left w:val="nil"/>
                <w:bottom w:val="nil"/>
                <w:right w:val="nil"/>
                <w:between w:val="nil"/>
              </w:pBdr>
              <w:spacing w:before="60" w:after="60"/>
            </w:pPr>
            <w:r w:rsidRPr="002B44C4">
              <w:t>Thêm thông tin người nhận thông báo</w:t>
            </w:r>
          </w:p>
        </w:tc>
      </w:tr>
      <w:tr w:rsidR="00B80C57" w:rsidRPr="002B44C4" w14:paraId="116FB54B" w14:textId="77777777" w:rsidTr="00E34A49">
        <w:trPr>
          <w:trHeight w:val="284"/>
          <w:jc w:val="center"/>
        </w:trPr>
        <w:tc>
          <w:tcPr>
            <w:tcW w:w="984" w:type="dxa"/>
            <w:shd w:val="clear" w:color="auto" w:fill="auto"/>
            <w:vAlign w:val="center"/>
          </w:tcPr>
          <w:p w14:paraId="203AEE04" w14:textId="77777777" w:rsidR="00B80C57" w:rsidRPr="002B44C4" w:rsidRDefault="00B80C57" w:rsidP="0093125F">
            <w:pPr>
              <w:spacing w:before="60" w:after="60" w:line="360" w:lineRule="auto"/>
              <w:ind w:left="142"/>
              <w:rPr>
                <w:b/>
              </w:rPr>
            </w:pPr>
            <w:r w:rsidRPr="002B44C4">
              <w:rPr>
                <w:b/>
              </w:rPr>
              <w:t>6</w:t>
            </w:r>
          </w:p>
        </w:tc>
        <w:tc>
          <w:tcPr>
            <w:tcW w:w="1949" w:type="dxa"/>
          </w:tcPr>
          <w:p w14:paraId="0FC9E254"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42A8752B" wp14:editId="53A3C677">
                  <wp:extent cx="790476" cy="304762"/>
                  <wp:effectExtent l="0" t="0" r="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04762"/>
                          </a:xfrm>
                          <a:prstGeom prst="rect">
                            <a:avLst/>
                          </a:prstGeom>
                        </pic:spPr>
                      </pic:pic>
                    </a:graphicData>
                  </a:graphic>
                </wp:inline>
              </w:drawing>
            </w:r>
          </w:p>
        </w:tc>
        <w:tc>
          <w:tcPr>
            <w:tcW w:w="1418" w:type="dxa"/>
          </w:tcPr>
          <w:p w14:paraId="4EFC5FF2" w14:textId="77777777" w:rsidR="00B80C57" w:rsidRPr="002B44C4" w:rsidRDefault="00B80C57" w:rsidP="0093125F">
            <w:pPr>
              <w:keepLines/>
              <w:widowControl w:val="0"/>
              <w:pBdr>
                <w:top w:val="nil"/>
                <w:left w:val="nil"/>
                <w:bottom w:val="nil"/>
                <w:right w:val="nil"/>
                <w:between w:val="nil"/>
              </w:pBdr>
              <w:spacing w:before="60" w:after="60"/>
            </w:pPr>
            <w:r w:rsidRPr="002B44C4">
              <w:t>Button</w:t>
            </w:r>
          </w:p>
        </w:tc>
        <w:tc>
          <w:tcPr>
            <w:tcW w:w="1134" w:type="dxa"/>
          </w:tcPr>
          <w:p w14:paraId="42F99FEE"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7D793F34" w14:textId="77777777" w:rsidR="00B80C57" w:rsidRPr="002B44C4" w:rsidRDefault="00B80C57" w:rsidP="0093125F">
            <w:pPr>
              <w:keepLines/>
              <w:widowControl w:val="0"/>
              <w:pBdr>
                <w:top w:val="nil"/>
                <w:left w:val="nil"/>
                <w:bottom w:val="nil"/>
                <w:right w:val="nil"/>
                <w:between w:val="nil"/>
              </w:pBdr>
              <w:spacing w:before="60" w:after="60"/>
            </w:pPr>
            <w:r w:rsidRPr="002B44C4">
              <w:t>Đồng ý chuyển báo cáo tổn thất tới lãnh đạo TBH</w:t>
            </w:r>
          </w:p>
          <w:p w14:paraId="2F7AB49D" w14:textId="77777777" w:rsidR="00B80C57" w:rsidRPr="002B44C4" w:rsidRDefault="00B80C57" w:rsidP="0093125F">
            <w:pPr>
              <w:keepLines/>
              <w:widowControl w:val="0"/>
              <w:pBdr>
                <w:top w:val="nil"/>
                <w:left w:val="nil"/>
                <w:bottom w:val="nil"/>
                <w:right w:val="nil"/>
                <w:between w:val="nil"/>
              </w:pBdr>
              <w:spacing w:before="60" w:after="60"/>
            </w:pPr>
            <w:r w:rsidRPr="002B44C4">
              <w:t>Hệ thống gửi thông báo tới theo danh sách đã thiết lập</w:t>
            </w:r>
          </w:p>
        </w:tc>
      </w:tr>
      <w:tr w:rsidR="00B80C57" w:rsidRPr="002B44C4" w14:paraId="77372224" w14:textId="77777777" w:rsidTr="00E34A49">
        <w:trPr>
          <w:trHeight w:val="284"/>
          <w:jc w:val="center"/>
        </w:trPr>
        <w:tc>
          <w:tcPr>
            <w:tcW w:w="984" w:type="dxa"/>
            <w:shd w:val="clear" w:color="auto" w:fill="auto"/>
            <w:vAlign w:val="center"/>
          </w:tcPr>
          <w:p w14:paraId="058AB1F3" w14:textId="77777777" w:rsidR="00B80C57" w:rsidRPr="002B44C4" w:rsidRDefault="00B80C57" w:rsidP="0093125F">
            <w:pPr>
              <w:spacing w:before="60" w:after="60" w:line="360" w:lineRule="auto"/>
              <w:ind w:left="142"/>
              <w:rPr>
                <w:b/>
              </w:rPr>
            </w:pPr>
            <w:r w:rsidRPr="002B44C4">
              <w:rPr>
                <w:b/>
              </w:rPr>
              <w:t>7</w:t>
            </w:r>
          </w:p>
        </w:tc>
        <w:tc>
          <w:tcPr>
            <w:tcW w:w="1949" w:type="dxa"/>
          </w:tcPr>
          <w:p w14:paraId="34D9777E"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4D01A6E2" wp14:editId="536C1C45">
                  <wp:extent cx="790476" cy="314286"/>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0476" cy="314286"/>
                          </a:xfrm>
                          <a:prstGeom prst="rect">
                            <a:avLst/>
                          </a:prstGeom>
                        </pic:spPr>
                      </pic:pic>
                    </a:graphicData>
                  </a:graphic>
                </wp:inline>
              </w:drawing>
            </w:r>
          </w:p>
        </w:tc>
        <w:tc>
          <w:tcPr>
            <w:tcW w:w="1418" w:type="dxa"/>
          </w:tcPr>
          <w:p w14:paraId="15C9E9CD" w14:textId="77777777" w:rsidR="00B80C57" w:rsidRPr="002B44C4" w:rsidRDefault="00B80C57" w:rsidP="0093125F">
            <w:pPr>
              <w:keepLines/>
              <w:widowControl w:val="0"/>
              <w:pBdr>
                <w:top w:val="nil"/>
                <w:left w:val="nil"/>
                <w:bottom w:val="nil"/>
                <w:right w:val="nil"/>
                <w:between w:val="nil"/>
              </w:pBdr>
              <w:spacing w:before="60" w:after="60"/>
            </w:pPr>
            <w:r w:rsidRPr="002B44C4">
              <w:t>Button</w:t>
            </w:r>
          </w:p>
        </w:tc>
        <w:tc>
          <w:tcPr>
            <w:tcW w:w="1134" w:type="dxa"/>
          </w:tcPr>
          <w:p w14:paraId="7E1B2CD1"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73935BD6" w14:textId="77777777" w:rsidR="00B80C57" w:rsidRPr="002B44C4" w:rsidRDefault="00B80C57" w:rsidP="0093125F">
            <w:pPr>
              <w:keepLines/>
              <w:widowControl w:val="0"/>
              <w:pBdr>
                <w:top w:val="nil"/>
                <w:left w:val="nil"/>
                <w:bottom w:val="nil"/>
                <w:right w:val="nil"/>
                <w:between w:val="nil"/>
              </w:pBdr>
              <w:spacing w:before="60" w:after="60"/>
            </w:pPr>
            <w:r w:rsidRPr="002B44C4">
              <w:t>Đóng màn hình chuyển xử lý. Hệ thống trở về màn hình báo cáo tổn thất</w:t>
            </w:r>
          </w:p>
        </w:tc>
      </w:tr>
    </w:tbl>
    <w:p w14:paraId="5748B350" w14:textId="77777777" w:rsidR="00B80C57" w:rsidRPr="00C52066" w:rsidRDefault="00B80C57" w:rsidP="00B80C57"/>
    <w:p w14:paraId="4850275E" w14:textId="2D548891" w:rsidR="00BF0EBE" w:rsidRPr="002B44C4" w:rsidRDefault="00BF0EBE">
      <w:pPr>
        <w:pStyle w:val="Heading4"/>
        <w:numPr>
          <w:ilvl w:val="2"/>
          <w:numId w:val="18"/>
        </w:numPr>
        <w:rPr>
          <w:rFonts w:cs="Times New Roman"/>
        </w:rPr>
        <w:pPrChange w:id="353" w:author="Microsoft Office User" w:date="2022-09-15T12:15:00Z">
          <w:pPr>
            <w:pStyle w:val="Heading4"/>
            <w:numPr>
              <w:ilvl w:val="2"/>
              <w:numId w:val="1"/>
            </w:numPr>
            <w:ind w:left="1224" w:hanging="504"/>
          </w:pPr>
        </w:pPrChange>
      </w:pPr>
      <w:bookmarkStart w:id="354" w:name="_Duyệt_báo_cáo"/>
      <w:bookmarkStart w:id="355" w:name="_Toc113613681"/>
      <w:bookmarkEnd w:id="354"/>
      <w:r w:rsidRPr="002B44C4">
        <w:rPr>
          <w:rFonts w:cs="Times New Roman"/>
        </w:rPr>
        <w:t xml:space="preserve">Duyệt báo cáo tổn thất – </w:t>
      </w:r>
      <w:r w:rsidR="00211B3B">
        <w:rPr>
          <w:rFonts w:cs="Times New Roman"/>
        </w:rPr>
        <w:t>Phòng</w:t>
      </w:r>
      <w:r w:rsidRPr="002B44C4">
        <w:rPr>
          <w:rFonts w:cs="Times New Roman"/>
        </w:rPr>
        <w:t xml:space="preserve"> Quản lý nghiệp vụ</w:t>
      </w:r>
      <w:bookmarkEnd w:id="355"/>
    </w:p>
    <w:p w14:paraId="28DE20B7" w14:textId="77777777" w:rsidR="00E516D6" w:rsidRPr="002B44C4" w:rsidRDefault="00E516D6">
      <w:pPr>
        <w:pStyle w:val="Heading5"/>
        <w:numPr>
          <w:ilvl w:val="3"/>
          <w:numId w:val="18"/>
        </w:numPr>
        <w:rPr>
          <w:rFonts w:cs="Times New Roman"/>
        </w:rPr>
        <w:pPrChange w:id="356" w:author="Microsoft Office User" w:date="2022-09-15T12:20:00Z">
          <w:pPr>
            <w:pStyle w:val="Heading5"/>
            <w:numPr>
              <w:ilvl w:val="3"/>
              <w:numId w:val="1"/>
            </w:numPr>
            <w:ind w:left="1728" w:hanging="647"/>
          </w:pPr>
        </w:pPrChange>
      </w:pPr>
      <w:bookmarkStart w:id="357" w:name="_Toc113613682"/>
      <w:r w:rsidRPr="002B44C4">
        <w:rPr>
          <w:rFonts w:cs="Times New Roman"/>
        </w:rPr>
        <w:t>Quy trình nghiệp vụ</w:t>
      </w:r>
    </w:p>
    <w:p w14:paraId="6C99D53C" w14:textId="77777777" w:rsidR="00E516D6" w:rsidRPr="002B44C4" w:rsidRDefault="00E516D6" w:rsidP="00E516D6"/>
    <w:p w14:paraId="2C8B0D37" w14:textId="37C0776E" w:rsidR="00553412" w:rsidRPr="002B44C4" w:rsidRDefault="00553412">
      <w:pPr>
        <w:pStyle w:val="Heading6"/>
        <w:numPr>
          <w:ilvl w:val="4"/>
          <w:numId w:val="18"/>
        </w:numPr>
        <w:rPr>
          <w:rFonts w:ascii="Times New Roman" w:hAnsi="Times New Roman" w:cs="Times New Roman"/>
          <w:color w:val="auto"/>
        </w:rPr>
        <w:pPrChange w:id="358" w:author="Microsoft Office User" w:date="2022-09-15T12:25:00Z">
          <w:pPr>
            <w:pStyle w:val="Heading6"/>
            <w:numPr>
              <w:ilvl w:val="4"/>
              <w:numId w:val="1"/>
            </w:numPr>
            <w:ind w:left="2232" w:hanging="792"/>
          </w:pPr>
        </w:pPrChange>
      </w:pPr>
      <w:r w:rsidRPr="002B44C4">
        <w:rPr>
          <w:rFonts w:ascii="Times New Roman" w:hAnsi="Times New Roman" w:cs="Times New Roman"/>
          <w:color w:val="auto"/>
        </w:rPr>
        <w:t>Quy trình nghiệp vụ</w:t>
      </w:r>
    </w:p>
    <w:p w14:paraId="6DB28868" w14:textId="77777777" w:rsidR="005C745A" w:rsidRPr="002B44C4" w:rsidRDefault="005C745A" w:rsidP="005C745A"/>
    <w:p w14:paraId="6D86B40B" w14:textId="006312FC" w:rsidR="00553412" w:rsidRPr="002B44C4" w:rsidRDefault="00E0400B" w:rsidP="005C745A">
      <w:pPr>
        <w:jc w:val="center"/>
      </w:pPr>
      <w:r>
        <w:rPr>
          <w:noProof/>
        </w:rPr>
        <w:drawing>
          <wp:inline distT="0" distB="0" distL="0" distR="0" wp14:anchorId="6F32493B" wp14:editId="56145A55">
            <wp:extent cx="3806847" cy="5740482"/>
            <wp:effectExtent l="19050" t="19050" r="22225" b="1270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2799" cy="5749457"/>
                    </a:xfrm>
                    <a:prstGeom prst="rect">
                      <a:avLst/>
                    </a:prstGeom>
                    <a:noFill/>
                    <a:ln>
                      <a:solidFill>
                        <a:schemeClr val="accent1"/>
                      </a:solidFill>
                    </a:ln>
                  </pic:spPr>
                </pic:pic>
              </a:graphicData>
            </a:graphic>
          </wp:inline>
        </w:drawing>
      </w:r>
    </w:p>
    <w:p w14:paraId="1078B54C" w14:textId="77777777" w:rsidR="005C745A" w:rsidRPr="002B44C4" w:rsidRDefault="005C745A" w:rsidP="005C745A">
      <w:pPr>
        <w:jc w:val="center"/>
      </w:pPr>
    </w:p>
    <w:p w14:paraId="63B60B9F" w14:textId="77777777" w:rsidR="00553412" w:rsidRPr="002B44C4" w:rsidRDefault="00553412">
      <w:pPr>
        <w:pStyle w:val="Heading6"/>
        <w:numPr>
          <w:ilvl w:val="4"/>
          <w:numId w:val="18"/>
        </w:numPr>
        <w:rPr>
          <w:rFonts w:ascii="Times New Roman" w:hAnsi="Times New Roman" w:cs="Times New Roman"/>
          <w:color w:val="auto"/>
        </w:rPr>
        <w:pPrChange w:id="359" w:author="Microsoft Office User" w:date="2022-09-15T12:25:00Z">
          <w:pPr>
            <w:pStyle w:val="Heading6"/>
            <w:numPr>
              <w:ilvl w:val="4"/>
              <w:numId w:val="1"/>
            </w:numPr>
            <w:ind w:left="2232" w:hanging="792"/>
          </w:pPr>
        </w:pPrChange>
      </w:pPr>
      <w:r w:rsidRPr="002B44C4">
        <w:rPr>
          <w:rFonts w:ascii="Times New Roman" w:hAnsi="Times New Roman" w:cs="Times New Roman"/>
          <w:color w:val="auto"/>
        </w:rPr>
        <w:t>Mô tả quy trình</w:t>
      </w:r>
    </w:p>
    <w:p w14:paraId="59E8B5E4" w14:textId="77777777" w:rsidR="00553412" w:rsidRPr="002B44C4" w:rsidRDefault="00553412" w:rsidP="00553412"/>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553412" w:rsidRPr="002B44C4" w14:paraId="01DAF650" w14:textId="77777777" w:rsidTr="00E34A49">
        <w:trPr>
          <w:trHeight w:val="284"/>
          <w:jc w:val="center"/>
        </w:trPr>
        <w:tc>
          <w:tcPr>
            <w:tcW w:w="881" w:type="dxa"/>
            <w:shd w:val="clear" w:color="auto" w:fill="D9D9D9" w:themeFill="background1" w:themeFillShade="D9"/>
            <w:vAlign w:val="center"/>
          </w:tcPr>
          <w:p w14:paraId="4F96D195" w14:textId="77777777" w:rsidR="00553412" w:rsidRPr="00E34A49" w:rsidRDefault="00553412" w:rsidP="004C0214">
            <w:pPr>
              <w:spacing w:before="60" w:after="60" w:line="360" w:lineRule="auto"/>
              <w:ind w:left="142"/>
              <w:rPr>
                <w:b/>
              </w:rPr>
            </w:pPr>
            <w:r w:rsidRPr="00E34A49">
              <w:rPr>
                <w:b/>
              </w:rPr>
              <w:t>STT</w:t>
            </w:r>
          </w:p>
        </w:tc>
        <w:tc>
          <w:tcPr>
            <w:tcW w:w="1627" w:type="dxa"/>
            <w:shd w:val="clear" w:color="auto" w:fill="D9D9D9" w:themeFill="background1" w:themeFillShade="D9"/>
          </w:tcPr>
          <w:p w14:paraId="67F30E3A" w14:textId="77777777" w:rsidR="00553412" w:rsidRPr="00E34A49" w:rsidRDefault="00553412" w:rsidP="004C0214">
            <w:pPr>
              <w:keepLines/>
              <w:widowControl w:val="0"/>
              <w:pBdr>
                <w:top w:val="nil"/>
                <w:left w:val="nil"/>
                <w:bottom w:val="nil"/>
                <w:right w:val="nil"/>
                <w:between w:val="nil"/>
              </w:pBdr>
              <w:spacing w:before="60" w:after="60" w:line="360" w:lineRule="auto"/>
              <w:jc w:val="center"/>
              <w:rPr>
                <w:b/>
              </w:rPr>
            </w:pPr>
            <w:r w:rsidRPr="00E34A49">
              <w:rPr>
                <w:b/>
              </w:rPr>
              <w:t>Tên bước</w:t>
            </w:r>
          </w:p>
        </w:tc>
        <w:tc>
          <w:tcPr>
            <w:tcW w:w="1447" w:type="dxa"/>
            <w:shd w:val="clear" w:color="auto" w:fill="D9D9D9" w:themeFill="background1" w:themeFillShade="D9"/>
          </w:tcPr>
          <w:p w14:paraId="7275C3C0" w14:textId="77777777" w:rsidR="00553412" w:rsidRPr="00E34A49" w:rsidRDefault="00553412" w:rsidP="004C0214">
            <w:pPr>
              <w:keepLines/>
              <w:widowControl w:val="0"/>
              <w:pBdr>
                <w:top w:val="nil"/>
                <w:left w:val="nil"/>
                <w:bottom w:val="nil"/>
                <w:right w:val="nil"/>
                <w:between w:val="nil"/>
              </w:pBdr>
              <w:spacing w:before="60" w:after="60" w:line="360" w:lineRule="auto"/>
              <w:jc w:val="center"/>
              <w:rPr>
                <w:b/>
              </w:rPr>
            </w:pPr>
            <w:r w:rsidRPr="00E34A49">
              <w:rPr>
                <w:b/>
              </w:rPr>
              <w:t>Vai trò</w:t>
            </w:r>
          </w:p>
        </w:tc>
        <w:tc>
          <w:tcPr>
            <w:tcW w:w="3343" w:type="dxa"/>
            <w:shd w:val="clear" w:color="auto" w:fill="D9D9D9" w:themeFill="background1" w:themeFillShade="D9"/>
          </w:tcPr>
          <w:p w14:paraId="2AE3802E" w14:textId="77777777" w:rsidR="00553412" w:rsidRPr="00E34A49" w:rsidRDefault="00553412" w:rsidP="004C0214">
            <w:pPr>
              <w:keepLines/>
              <w:widowControl w:val="0"/>
              <w:pBdr>
                <w:top w:val="nil"/>
                <w:left w:val="nil"/>
                <w:bottom w:val="nil"/>
                <w:right w:val="nil"/>
                <w:between w:val="nil"/>
              </w:pBdr>
              <w:spacing w:before="60" w:after="60" w:line="360" w:lineRule="auto"/>
              <w:jc w:val="center"/>
              <w:rPr>
                <w:b/>
              </w:rPr>
            </w:pPr>
            <w:r w:rsidRPr="00E34A49">
              <w:rPr>
                <w:b/>
              </w:rPr>
              <w:t>Mô tả nội dung</w:t>
            </w:r>
          </w:p>
        </w:tc>
        <w:tc>
          <w:tcPr>
            <w:tcW w:w="1533" w:type="dxa"/>
            <w:shd w:val="clear" w:color="auto" w:fill="D9D9D9" w:themeFill="background1" w:themeFillShade="D9"/>
          </w:tcPr>
          <w:p w14:paraId="74B9400C" w14:textId="77777777" w:rsidR="00553412" w:rsidRPr="00E34A49" w:rsidRDefault="00553412" w:rsidP="004C0214">
            <w:pPr>
              <w:keepLines/>
              <w:widowControl w:val="0"/>
              <w:pBdr>
                <w:top w:val="nil"/>
                <w:left w:val="nil"/>
                <w:bottom w:val="nil"/>
                <w:right w:val="nil"/>
                <w:between w:val="nil"/>
              </w:pBdr>
              <w:spacing w:before="60" w:after="60" w:line="360" w:lineRule="auto"/>
              <w:jc w:val="center"/>
              <w:rPr>
                <w:b/>
              </w:rPr>
            </w:pPr>
            <w:r w:rsidRPr="00E34A49">
              <w:rPr>
                <w:b/>
              </w:rPr>
              <w:t>Thực hiện</w:t>
            </w:r>
          </w:p>
        </w:tc>
      </w:tr>
      <w:tr w:rsidR="00553412" w:rsidRPr="002B44C4" w14:paraId="45AA8D63" w14:textId="77777777" w:rsidTr="00E34A49">
        <w:trPr>
          <w:trHeight w:val="284"/>
          <w:jc w:val="center"/>
        </w:trPr>
        <w:tc>
          <w:tcPr>
            <w:tcW w:w="881" w:type="dxa"/>
            <w:shd w:val="clear" w:color="auto" w:fill="auto"/>
            <w:vAlign w:val="center"/>
          </w:tcPr>
          <w:p w14:paraId="4828088B" w14:textId="77777777" w:rsidR="00553412" w:rsidRPr="002B44C4" w:rsidRDefault="00553412" w:rsidP="004C0214">
            <w:pPr>
              <w:spacing w:before="60" w:after="60" w:line="360" w:lineRule="auto"/>
              <w:ind w:left="142"/>
              <w:rPr>
                <w:b/>
              </w:rPr>
            </w:pPr>
            <w:r w:rsidRPr="002B44C4">
              <w:rPr>
                <w:b/>
              </w:rPr>
              <w:t>B1</w:t>
            </w:r>
          </w:p>
        </w:tc>
        <w:tc>
          <w:tcPr>
            <w:tcW w:w="1627" w:type="dxa"/>
          </w:tcPr>
          <w:p w14:paraId="42DCA027" w14:textId="7A28EA6C" w:rsidR="00553412" w:rsidRPr="002B44C4" w:rsidRDefault="00211B3B" w:rsidP="000035D1">
            <w:pPr>
              <w:keepLines/>
              <w:widowControl w:val="0"/>
              <w:pBdr>
                <w:top w:val="nil"/>
                <w:left w:val="nil"/>
                <w:bottom w:val="nil"/>
                <w:right w:val="nil"/>
                <w:between w:val="nil"/>
              </w:pBdr>
              <w:spacing w:before="60" w:after="60"/>
            </w:pPr>
            <w:r>
              <w:t>Chọn hồ sơ cần xử lý</w:t>
            </w:r>
            <w:r w:rsidR="000035D1" w:rsidRPr="002B44C4">
              <w:t xml:space="preserve"> </w:t>
            </w:r>
          </w:p>
        </w:tc>
        <w:tc>
          <w:tcPr>
            <w:tcW w:w="1447" w:type="dxa"/>
          </w:tcPr>
          <w:p w14:paraId="24F8D8FA" w14:textId="2A9E1940" w:rsidR="00553412" w:rsidRPr="002B44C4" w:rsidRDefault="00553412" w:rsidP="00553412">
            <w:pPr>
              <w:keepLines/>
              <w:widowControl w:val="0"/>
              <w:pBdr>
                <w:top w:val="nil"/>
                <w:left w:val="nil"/>
                <w:bottom w:val="nil"/>
                <w:right w:val="nil"/>
                <w:between w:val="nil"/>
              </w:pBdr>
              <w:spacing w:before="60" w:after="60"/>
            </w:pPr>
            <w:r w:rsidRPr="002B44C4">
              <w:t>Cán bộ P.QLNV</w:t>
            </w:r>
          </w:p>
        </w:tc>
        <w:tc>
          <w:tcPr>
            <w:tcW w:w="3343" w:type="dxa"/>
          </w:tcPr>
          <w:p w14:paraId="594F6246" w14:textId="5634ABEB" w:rsidR="00553412" w:rsidRPr="002B44C4" w:rsidRDefault="00211B3B" w:rsidP="005C745A">
            <w:pPr>
              <w:keepLines/>
              <w:widowControl w:val="0"/>
              <w:pBdr>
                <w:top w:val="nil"/>
                <w:left w:val="nil"/>
                <w:bottom w:val="nil"/>
                <w:right w:val="nil"/>
                <w:between w:val="nil"/>
              </w:pBdr>
              <w:spacing w:before="60" w:after="60"/>
            </w:pPr>
            <w:r>
              <w:t>Chọn hồ sơ cần xác nhận BCTT</w:t>
            </w:r>
          </w:p>
        </w:tc>
        <w:tc>
          <w:tcPr>
            <w:tcW w:w="1533" w:type="dxa"/>
            <w:vAlign w:val="center"/>
          </w:tcPr>
          <w:p w14:paraId="557A08A5" w14:textId="77777777" w:rsidR="00553412" w:rsidRPr="002B44C4" w:rsidRDefault="00553412" w:rsidP="004C0214">
            <w:pPr>
              <w:keepLines/>
              <w:widowControl w:val="0"/>
              <w:pBdr>
                <w:top w:val="nil"/>
                <w:left w:val="nil"/>
                <w:bottom w:val="nil"/>
                <w:right w:val="nil"/>
                <w:between w:val="nil"/>
              </w:pBdr>
              <w:spacing w:before="60" w:after="60"/>
            </w:pPr>
            <w:r w:rsidRPr="002B44C4">
              <w:t>Thực hiện trên hệ thống</w:t>
            </w:r>
          </w:p>
        </w:tc>
      </w:tr>
      <w:tr w:rsidR="00553412" w:rsidRPr="002B44C4" w14:paraId="34824FB2" w14:textId="77777777" w:rsidTr="00E34A49">
        <w:trPr>
          <w:trHeight w:val="284"/>
          <w:jc w:val="center"/>
        </w:trPr>
        <w:tc>
          <w:tcPr>
            <w:tcW w:w="881" w:type="dxa"/>
            <w:shd w:val="clear" w:color="auto" w:fill="auto"/>
            <w:vAlign w:val="center"/>
          </w:tcPr>
          <w:p w14:paraId="3AFEFAF0" w14:textId="444E5D6D" w:rsidR="00553412" w:rsidRPr="002B44C4" w:rsidRDefault="005C745A" w:rsidP="004C0214">
            <w:pPr>
              <w:spacing w:before="60" w:after="60" w:line="360" w:lineRule="auto"/>
              <w:ind w:left="142"/>
              <w:rPr>
                <w:b/>
              </w:rPr>
            </w:pPr>
            <w:r w:rsidRPr="002B44C4">
              <w:rPr>
                <w:b/>
              </w:rPr>
              <w:t>B</w:t>
            </w:r>
            <w:r w:rsidR="00211B3B">
              <w:rPr>
                <w:b/>
              </w:rPr>
              <w:t>2</w:t>
            </w:r>
          </w:p>
        </w:tc>
        <w:tc>
          <w:tcPr>
            <w:tcW w:w="1627" w:type="dxa"/>
          </w:tcPr>
          <w:p w14:paraId="62ED9936" w14:textId="04641E3C" w:rsidR="00553412" w:rsidRPr="002B44C4" w:rsidRDefault="00D320D8" w:rsidP="000035D1">
            <w:pPr>
              <w:keepLines/>
              <w:widowControl w:val="0"/>
              <w:pBdr>
                <w:top w:val="nil"/>
                <w:left w:val="nil"/>
                <w:bottom w:val="nil"/>
                <w:right w:val="nil"/>
                <w:between w:val="nil"/>
              </w:pBdr>
              <w:spacing w:before="60" w:after="60"/>
            </w:pPr>
            <w:r w:rsidRPr="002B44C4">
              <w:t>Từ chối xác nhận</w:t>
            </w:r>
          </w:p>
        </w:tc>
        <w:tc>
          <w:tcPr>
            <w:tcW w:w="1447" w:type="dxa"/>
          </w:tcPr>
          <w:p w14:paraId="501B8628" w14:textId="5C04C2B5" w:rsidR="00553412" w:rsidRPr="002B44C4" w:rsidRDefault="000035D1" w:rsidP="004C0214">
            <w:pPr>
              <w:keepLines/>
              <w:widowControl w:val="0"/>
              <w:pBdr>
                <w:top w:val="nil"/>
                <w:left w:val="nil"/>
                <w:bottom w:val="nil"/>
                <w:right w:val="nil"/>
                <w:between w:val="nil"/>
              </w:pBdr>
              <w:spacing w:before="60" w:after="60"/>
            </w:pPr>
            <w:r w:rsidRPr="002B44C4">
              <w:t>Cán bộ P.QLNV</w:t>
            </w:r>
          </w:p>
        </w:tc>
        <w:tc>
          <w:tcPr>
            <w:tcW w:w="3343" w:type="dxa"/>
          </w:tcPr>
          <w:p w14:paraId="29000313" w14:textId="60DBEC39" w:rsidR="00553412" w:rsidRPr="002B44C4" w:rsidRDefault="00553412" w:rsidP="006F7F35">
            <w:pPr>
              <w:keepLines/>
              <w:widowControl w:val="0"/>
              <w:pBdr>
                <w:top w:val="nil"/>
                <w:left w:val="nil"/>
                <w:bottom w:val="nil"/>
                <w:right w:val="nil"/>
                <w:between w:val="nil"/>
              </w:pBdr>
              <w:spacing w:before="60" w:after="60"/>
            </w:pPr>
            <w:r w:rsidRPr="002B44C4">
              <w:t xml:space="preserve">Nếu thông tin </w:t>
            </w:r>
            <w:r w:rsidR="000035D1" w:rsidRPr="002B44C4">
              <w:t>báo cáo tổn thất</w:t>
            </w:r>
            <w:r w:rsidRPr="002B44C4">
              <w:t xml:space="preserve"> không đúng. Cán bộ </w:t>
            </w:r>
            <w:r w:rsidR="000035D1" w:rsidRPr="002B44C4">
              <w:t>P.QLNV</w:t>
            </w:r>
            <w:r w:rsidRPr="002B44C4">
              <w:t xml:space="preserve"> thực hiện </w:t>
            </w:r>
            <w:r w:rsidR="00211B3B">
              <w:t>từ chối, đồng thời gửi thông báo tới</w:t>
            </w:r>
            <w:r w:rsidRPr="002B44C4">
              <w:t xml:space="preserve"> cán bộ phòng/ban cấp đơn để thực hiện bổ sung</w:t>
            </w:r>
            <w:r w:rsidR="00211B3B">
              <w:t>.</w:t>
            </w:r>
          </w:p>
        </w:tc>
        <w:tc>
          <w:tcPr>
            <w:tcW w:w="1533" w:type="dxa"/>
            <w:vAlign w:val="center"/>
          </w:tcPr>
          <w:p w14:paraId="0082C9BF" w14:textId="7E30221F" w:rsidR="00553412" w:rsidRPr="002B44C4" w:rsidRDefault="00904002" w:rsidP="004C0214">
            <w:pPr>
              <w:keepLines/>
              <w:widowControl w:val="0"/>
              <w:pBdr>
                <w:top w:val="nil"/>
                <w:left w:val="nil"/>
                <w:bottom w:val="nil"/>
                <w:right w:val="nil"/>
                <w:between w:val="nil"/>
              </w:pBdr>
              <w:spacing w:before="60" w:after="60"/>
            </w:pPr>
            <w:r w:rsidRPr="002B44C4">
              <w:t>Thực hiện trên hệ thống</w:t>
            </w:r>
          </w:p>
        </w:tc>
      </w:tr>
      <w:tr w:rsidR="00553412" w:rsidRPr="002B44C4" w14:paraId="6BC0DDE2" w14:textId="77777777" w:rsidTr="00E34A49">
        <w:trPr>
          <w:trHeight w:val="284"/>
          <w:jc w:val="center"/>
        </w:trPr>
        <w:tc>
          <w:tcPr>
            <w:tcW w:w="881" w:type="dxa"/>
            <w:shd w:val="clear" w:color="auto" w:fill="auto"/>
            <w:vAlign w:val="center"/>
          </w:tcPr>
          <w:p w14:paraId="0638390F" w14:textId="1E65D964" w:rsidR="00553412" w:rsidRPr="002B44C4" w:rsidRDefault="005C745A" w:rsidP="00E0400B">
            <w:pPr>
              <w:spacing w:before="60" w:after="60" w:line="360" w:lineRule="auto"/>
              <w:ind w:left="142"/>
              <w:rPr>
                <w:b/>
              </w:rPr>
            </w:pPr>
            <w:r w:rsidRPr="002B44C4">
              <w:rPr>
                <w:b/>
              </w:rPr>
              <w:t>B</w:t>
            </w:r>
            <w:r w:rsidR="00E0400B">
              <w:rPr>
                <w:b/>
              </w:rPr>
              <w:t>3</w:t>
            </w:r>
          </w:p>
        </w:tc>
        <w:tc>
          <w:tcPr>
            <w:tcW w:w="1627" w:type="dxa"/>
          </w:tcPr>
          <w:p w14:paraId="35F1A7D0" w14:textId="33026161" w:rsidR="00553412" w:rsidRPr="002B44C4" w:rsidRDefault="00D320D8" w:rsidP="004C0214">
            <w:pPr>
              <w:keepLines/>
              <w:widowControl w:val="0"/>
              <w:pBdr>
                <w:top w:val="nil"/>
                <w:left w:val="nil"/>
                <w:bottom w:val="nil"/>
                <w:right w:val="nil"/>
                <w:between w:val="nil"/>
              </w:pBdr>
              <w:spacing w:before="60" w:after="60"/>
            </w:pPr>
            <w:r w:rsidRPr="002B44C4">
              <w:t>Chuyển báo cáo tổn thất</w:t>
            </w:r>
          </w:p>
        </w:tc>
        <w:tc>
          <w:tcPr>
            <w:tcW w:w="1447" w:type="dxa"/>
          </w:tcPr>
          <w:p w14:paraId="12BFB0F7" w14:textId="4C65240C" w:rsidR="00553412" w:rsidRPr="002B44C4" w:rsidRDefault="00D320D8" w:rsidP="004C0214">
            <w:pPr>
              <w:keepLines/>
              <w:widowControl w:val="0"/>
              <w:pBdr>
                <w:top w:val="nil"/>
                <w:left w:val="nil"/>
                <w:bottom w:val="nil"/>
                <w:right w:val="nil"/>
                <w:between w:val="nil"/>
              </w:pBdr>
              <w:spacing w:before="60" w:after="60"/>
            </w:pPr>
            <w:r w:rsidRPr="002B44C4">
              <w:t>Cán bộ P.QLNV</w:t>
            </w:r>
          </w:p>
        </w:tc>
        <w:tc>
          <w:tcPr>
            <w:tcW w:w="3343" w:type="dxa"/>
          </w:tcPr>
          <w:p w14:paraId="153D88B3" w14:textId="75288695" w:rsidR="00553412" w:rsidRPr="002B44C4" w:rsidRDefault="00D320D8" w:rsidP="001A7AE5">
            <w:pPr>
              <w:keepLines/>
              <w:widowControl w:val="0"/>
              <w:pBdr>
                <w:top w:val="nil"/>
                <w:left w:val="nil"/>
                <w:bottom w:val="nil"/>
                <w:right w:val="nil"/>
                <w:between w:val="nil"/>
              </w:pBdr>
              <w:spacing w:before="60" w:after="60"/>
              <w:jc w:val="both"/>
            </w:pPr>
            <w:r w:rsidRPr="002B44C4">
              <w:t>Nếu thông tin báo cáo tổn thất hợp lệ, CB P.QLNV thực hiện gửi “Chuyển</w:t>
            </w:r>
            <w:r w:rsidR="001A7AE5">
              <w:t xml:space="preserve"> xử lý</w:t>
            </w:r>
            <w:r w:rsidRPr="002B44C4">
              <w:t>” tới Lãnh đạo P.QLNV, hệ thống</w:t>
            </w:r>
            <w:r w:rsidR="001A7AE5">
              <w:t xml:space="preserve"> gửi </w:t>
            </w:r>
            <w:r w:rsidR="00553412" w:rsidRPr="002B44C4">
              <w:t>thông báo tới Lãnh đạo</w:t>
            </w:r>
            <w:r w:rsidR="001A7AE5">
              <w:t xml:space="preserve"> P.QLNV.</w:t>
            </w:r>
          </w:p>
        </w:tc>
        <w:tc>
          <w:tcPr>
            <w:tcW w:w="1533" w:type="dxa"/>
            <w:vAlign w:val="center"/>
          </w:tcPr>
          <w:p w14:paraId="74B20042" w14:textId="4C139479" w:rsidR="00553412" w:rsidRPr="002B44C4" w:rsidRDefault="00904002" w:rsidP="004C0214">
            <w:pPr>
              <w:keepLines/>
              <w:widowControl w:val="0"/>
              <w:pBdr>
                <w:top w:val="nil"/>
                <w:left w:val="nil"/>
                <w:bottom w:val="nil"/>
                <w:right w:val="nil"/>
                <w:between w:val="nil"/>
              </w:pBdr>
              <w:spacing w:before="60" w:after="60"/>
            </w:pPr>
            <w:r w:rsidRPr="002B44C4">
              <w:t>Thực hiện trên hệ thống</w:t>
            </w:r>
          </w:p>
        </w:tc>
      </w:tr>
      <w:tr w:rsidR="00553412" w:rsidRPr="002B44C4" w14:paraId="235FCED5" w14:textId="77777777" w:rsidTr="00E34A49">
        <w:trPr>
          <w:trHeight w:val="284"/>
          <w:jc w:val="center"/>
        </w:trPr>
        <w:tc>
          <w:tcPr>
            <w:tcW w:w="881" w:type="dxa"/>
            <w:shd w:val="clear" w:color="auto" w:fill="auto"/>
            <w:vAlign w:val="center"/>
          </w:tcPr>
          <w:p w14:paraId="610D1552" w14:textId="40992BA5" w:rsidR="00553412" w:rsidRPr="002B44C4" w:rsidRDefault="005C745A" w:rsidP="00E0400B">
            <w:pPr>
              <w:spacing w:before="60" w:after="60" w:line="360" w:lineRule="auto"/>
              <w:ind w:left="142"/>
              <w:rPr>
                <w:b/>
              </w:rPr>
            </w:pPr>
            <w:r w:rsidRPr="002B44C4">
              <w:rPr>
                <w:b/>
              </w:rPr>
              <w:t>B</w:t>
            </w:r>
            <w:r w:rsidR="00E0400B">
              <w:rPr>
                <w:b/>
              </w:rPr>
              <w:t>4</w:t>
            </w:r>
          </w:p>
        </w:tc>
        <w:tc>
          <w:tcPr>
            <w:tcW w:w="1627" w:type="dxa"/>
          </w:tcPr>
          <w:p w14:paraId="4DF7CC1F" w14:textId="5DBBB3AD" w:rsidR="00553412" w:rsidRPr="002B44C4" w:rsidRDefault="00E0400B" w:rsidP="004C0214">
            <w:pPr>
              <w:keepLines/>
              <w:widowControl w:val="0"/>
              <w:pBdr>
                <w:top w:val="nil"/>
                <w:left w:val="nil"/>
                <w:bottom w:val="nil"/>
                <w:right w:val="nil"/>
                <w:between w:val="nil"/>
              </w:pBdr>
              <w:spacing w:before="60" w:after="60"/>
            </w:pPr>
            <w:r>
              <w:t>Phê duyệt báo cáo tổn thất</w:t>
            </w:r>
          </w:p>
        </w:tc>
        <w:tc>
          <w:tcPr>
            <w:tcW w:w="1447" w:type="dxa"/>
          </w:tcPr>
          <w:p w14:paraId="365E993A" w14:textId="29E98CCE" w:rsidR="00553412" w:rsidRPr="002B44C4" w:rsidRDefault="00553412" w:rsidP="004C0214">
            <w:pPr>
              <w:keepLines/>
              <w:widowControl w:val="0"/>
              <w:pBdr>
                <w:top w:val="nil"/>
                <w:left w:val="nil"/>
                <w:bottom w:val="nil"/>
                <w:right w:val="nil"/>
                <w:between w:val="nil"/>
              </w:pBdr>
              <w:spacing w:before="60" w:after="60"/>
            </w:pPr>
            <w:r w:rsidRPr="002B44C4">
              <w:t xml:space="preserve">Lãnh đạo </w:t>
            </w:r>
            <w:r w:rsidR="00D320D8" w:rsidRPr="002B44C4">
              <w:t>P.QLNV</w:t>
            </w:r>
          </w:p>
        </w:tc>
        <w:tc>
          <w:tcPr>
            <w:tcW w:w="3343" w:type="dxa"/>
          </w:tcPr>
          <w:p w14:paraId="31730BF1" w14:textId="39ECC9BA" w:rsidR="001A7AE5" w:rsidRDefault="001A7AE5" w:rsidP="001A7AE5">
            <w:pPr>
              <w:keepLines/>
              <w:widowControl w:val="0"/>
              <w:pBdr>
                <w:top w:val="nil"/>
                <w:left w:val="nil"/>
                <w:bottom w:val="nil"/>
                <w:right w:val="nil"/>
                <w:between w:val="nil"/>
              </w:pBdr>
              <w:spacing w:before="60" w:after="60"/>
            </w:pPr>
            <w:r>
              <w:t xml:space="preserve">- </w:t>
            </w:r>
            <w:r w:rsidRPr="002B44C4">
              <w:t>Nếu thông tin báo cáo tổn thất không đúng. Lãnh đạo</w:t>
            </w:r>
            <w:r>
              <w:t xml:space="preserve"> </w:t>
            </w:r>
            <w:r w:rsidRPr="002B44C4">
              <w:t>thực hiện “Từ chối”</w:t>
            </w:r>
            <w:r>
              <w:t xml:space="preserve">. </w:t>
            </w:r>
            <w:r w:rsidRPr="002B44C4">
              <w:t>Hệ thống gửi thông báo tới các cán bộ phòng/ban cấp đơn nội dung lý do từ chối</w:t>
            </w:r>
            <w:r>
              <w:t>.</w:t>
            </w:r>
          </w:p>
          <w:p w14:paraId="209089ED" w14:textId="5B7F5DB9" w:rsidR="00553412" w:rsidRPr="002B44C4" w:rsidRDefault="001A7AE5" w:rsidP="001A7AE5">
            <w:pPr>
              <w:keepLines/>
              <w:widowControl w:val="0"/>
              <w:pBdr>
                <w:top w:val="nil"/>
                <w:left w:val="nil"/>
                <w:bottom w:val="nil"/>
                <w:right w:val="nil"/>
                <w:between w:val="nil"/>
              </w:pBdr>
              <w:spacing w:before="60" w:after="60"/>
              <w:jc w:val="both"/>
            </w:pPr>
            <w:r>
              <w:t xml:space="preserve">- </w:t>
            </w:r>
            <w:r w:rsidRPr="002B44C4">
              <w:t>Nếu thông tin báo cáo tổn thất hợp lệ, Lãnh đạo thực hiện chọn “Phê duyệt”, hệ thống</w:t>
            </w:r>
            <w:r>
              <w:t xml:space="preserve"> gửi </w:t>
            </w:r>
            <w:r w:rsidRPr="002B44C4">
              <w:t>thông báo phê duyệt thành côn</w:t>
            </w:r>
            <w:r>
              <w:t>g tới LĐ ĐVCĐ, cc CB lập báo cáo để phối hợp.</w:t>
            </w:r>
          </w:p>
        </w:tc>
        <w:tc>
          <w:tcPr>
            <w:tcW w:w="1533" w:type="dxa"/>
            <w:vAlign w:val="center"/>
          </w:tcPr>
          <w:p w14:paraId="64080976" w14:textId="0C7439D2" w:rsidR="00553412" w:rsidRPr="002B44C4" w:rsidRDefault="00904002" w:rsidP="004C0214">
            <w:pPr>
              <w:keepLines/>
              <w:widowControl w:val="0"/>
              <w:pBdr>
                <w:top w:val="nil"/>
                <w:left w:val="nil"/>
                <w:bottom w:val="nil"/>
                <w:right w:val="nil"/>
                <w:between w:val="nil"/>
              </w:pBdr>
              <w:spacing w:before="60" w:after="60"/>
            </w:pPr>
            <w:r w:rsidRPr="002B44C4">
              <w:t>Thực hiện trên hệ thống</w:t>
            </w:r>
          </w:p>
        </w:tc>
      </w:tr>
    </w:tbl>
    <w:p w14:paraId="4E315971" w14:textId="77777777" w:rsidR="00E516D6" w:rsidRPr="002B44C4" w:rsidRDefault="00E516D6" w:rsidP="00E516D6"/>
    <w:p w14:paraId="742FDDE2" w14:textId="56413079" w:rsidR="00E516D6" w:rsidRPr="002B44C4" w:rsidRDefault="00E516D6">
      <w:pPr>
        <w:pStyle w:val="Heading5"/>
        <w:numPr>
          <w:ilvl w:val="3"/>
          <w:numId w:val="18"/>
        </w:numPr>
        <w:rPr>
          <w:rFonts w:cs="Times New Roman"/>
        </w:rPr>
        <w:pPrChange w:id="360" w:author="Microsoft Office User" w:date="2022-09-15T12:20:00Z">
          <w:pPr>
            <w:pStyle w:val="Heading5"/>
            <w:numPr>
              <w:ilvl w:val="3"/>
              <w:numId w:val="1"/>
            </w:numPr>
            <w:ind w:left="1728" w:hanging="647"/>
          </w:pPr>
        </w:pPrChange>
      </w:pPr>
      <w:r w:rsidRPr="002B44C4">
        <w:rPr>
          <w:rFonts w:cs="Times New Roman"/>
        </w:rPr>
        <w:t>Giao diện thiết kế</w:t>
      </w:r>
    </w:p>
    <w:p w14:paraId="33CD7459" w14:textId="65CA83E9" w:rsidR="000F78DA" w:rsidRDefault="000F78DA">
      <w:pPr>
        <w:pStyle w:val="Heading6"/>
        <w:numPr>
          <w:ilvl w:val="4"/>
          <w:numId w:val="18"/>
        </w:numPr>
        <w:rPr>
          <w:rFonts w:ascii="Times New Roman" w:hAnsi="Times New Roman" w:cs="Times New Roman"/>
          <w:color w:val="auto"/>
        </w:rPr>
        <w:pPrChange w:id="361" w:author="Microsoft Office User" w:date="2022-09-15T12:25:00Z">
          <w:pPr>
            <w:pStyle w:val="Heading6"/>
            <w:numPr>
              <w:ilvl w:val="4"/>
              <w:numId w:val="1"/>
            </w:numPr>
            <w:ind w:left="2232" w:hanging="792"/>
          </w:pPr>
        </w:pPrChange>
      </w:pPr>
      <w:r>
        <w:rPr>
          <w:rFonts w:ascii="Times New Roman" w:hAnsi="Times New Roman" w:cs="Times New Roman"/>
          <w:color w:val="auto"/>
        </w:rPr>
        <w:t>Cán bộ quản lý nghiệp vụ</w:t>
      </w:r>
    </w:p>
    <w:p w14:paraId="7CCA2DD2" w14:textId="407A839F" w:rsidR="002E26E8" w:rsidRPr="002B44C4" w:rsidRDefault="00BF0EBE">
      <w:pPr>
        <w:pStyle w:val="Heading7"/>
        <w:numPr>
          <w:ilvl w:val="5"/>
          <w:numId w:val="18"/>
        </w:numPr>
        <w:pPrChange w:id="362" w:author="Microsoft Office User" w:date="2022-09-15T12:33:00Z">
          <w:pPr>
            <w:pStyle w:val="Heading7"/>
            <w:numPr>
              <w:ilvl w:val="5"/>
              <w:numId w:val="1"/>
            </w:numPr>
            <w:ind w:left="2736" w:hanging="934"/>
          </w:pPr>
        </w:pPrChange>
      </w:pPr>
      <w:r w:rsidRPr="002B44C4">
        <w:rPr>
          <w:rFonts w:cs="Times New Roman"/>
          <w:color w:val="auto"/>
        </w:rPr>
        <w:t>Màn hình</w:t>
      </w:r>
      <w:ins w:id="363" w:author="Microsoft Office User" w:date="2022-09-15T12:32:00Z">
        <w:r w:rsidR="00F672BE">
          <w:rPr>
            <w:rFonts w:cs="Times New Roman"/>
            <w:color w:val="auto"/>
            <w:lang w:val="vi-VN"/>
          </w:rPr>
          <w:t xml:space="preserve"> </w:t>
        </w:r>
      </w:ins>
      <w:r w:rsidR="002E26E8" w:rsidRPr="002B44C4">
        <w:rPr>
          <w:rFonts w:cs="Times New Roman"/>
          <w:color w:val="auto"/>
        </w:rPr>
        <w:t xml:space="preserve"> </w:t>
      </w:r>
      <w:bookmarkEnd w:id="357"/>
    </w:p>
    <w:p w14:paraId="3985C03A" w14:textId="0AAEF664" w:rsidR="005232C6" w:rsidRPr="002B44C4" w:rsidRDefault="00AE5C22" w:rsidP="005232C6">
      <w:r w:rsidRPr="002B44C4">
        <w:rPr>
          <w:noProof/>
        </w:rPr>
        <w:drawing>
          <wp:inline distT="0" distB="0" distL="0" distR="0" wp14:anchorId="52D3DD84" wp14:editId="05E6655C">
            <wp:extent cx="5731510" cy="5799455"/>
            <wp:effectExtent l="19050" t="19050" r="21590" b="107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5799455"/>
                    </a:xfrm>
                    <a:prstGeom prst="rect">
                      <a:avLst/>
                    </a:prstGeom>
                    <a:ln>
                      <a:solidFill>
                        <a:schemeClr val="accent1"/>
                      </a:solidFill>
                    </a:ln>
                  </pic:spPr>
                </pic:pic>
              </a:graphicData>
            </a:graphic>
          </wp:inline>
        </w:drawing>
      </w:r>
    </w:p>
    <w:p w14:paraId="752F0137" w14:textId="75E56C76" w:rsidR="00AE5C22" w:rsidRPr="002B44C4" w:rsidRDefault="00AE5C22" w:rsidP="00AE5C22">
      <w:pPr>
        <w:jc w:val="center"/>
        <w:rPr>
          <w:i/>
        </w:rPr>
      </w:pPr>
      <w:r w:rsidRPr="002B44C4">
        <w:rPr>
          <w:i/>
        </w:rPr>
        <w:t>Màn hình tiếp nhận chuyển xử lý Account cán bộ P.QLNV</w:t>
      </w:r>
    </w:p>
    <w:p w14:paraId="7D7ECEF8" w14:textId="4BCD6A85" w:rsidR="00AE5C22" w:rsidRPr="002B44C4" w:rsidRDefault="00AE5C22" w:rsidP="00AE5C22">
      <w:pPr>
        <w:jc w:val="center"/>
        <w:rPr>
          <w:i/>
        </w:rPr>
      </w:pPr>
      <w:r w:rsidRPr="002B44C4">
        <w:rPr>
          <w:noProof/>
        </w:rPr>
        <w:drawing>
          <wp:inline distT="0" distB="0" distL="0" distR="0" wp14:anchorId="0780F107" wp14:editId="6C795864">
            <wp:extent cx="5009524" cy="3190476"/>
            <wp:effectExtent l="19050" t="19050" r="19685" b="1016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9524" cy="3190476"/>
                    </a:xfrm>
                    <a:prstGeom prst="rect">
                      <a:avLst/>
                    </a:prstGeom>
                    <a:ln>
                      <a:solidFill>
                        <a:schemeClr val="accent1"/>
                      </a:solidFill>
                    </a:ln>
                  </pic:spPr>
                </pic:pic>
              </a:graphicData>
            </a:graphic>
          </wp:inline>
        </w:drawing>
      </w:r>
    </w:p>
    <w:p w14:paraId="227C51F3" w14:textId="28B13D45" w:rsidR="00AE5C22" w:rsidRPr="002B44C4" w:rsidRDefault="00AE5C22" w:rsidP="00AE5C22">
      <w:pPr>
        <w:jc w:val="center"/>
        <w:rPr>
          <w:i/>
        </w:rPr>
      </w:pPr>
      <w:r w:rsidRPr="002B44C4">
        <w:rPr>
          <w:i/>
        </w:rPr>
        <w:t>Màn hình xác nhận trả lại Account cán bộ P.QLNV</w:t>
      </w:r>
    </w:p>
    <w:p w14:paraId="32883B1C" w14:textId="17B52518" w:rsidR="00AE5C22" w:rsidRPr="002B44C4" w:rsidRDefault="00AE5C22" w:rsidP="00AE5C22">
      <w:pPr>
        <w:rPr>
          <w:noProof/>
        </w:rPr>
      </w:pPr>
      <w:r w:rsidRPr="002B44C4">
        <w:rPr>
          <w:noProof/>
        </w:rPr>
        <w:drawing>
          <wp:inline distT="0" distB="0" distL="0" distR="0" wp14:anchorId="5F8CACF2" wp14:editId="32D39D5A">
            <wp:extent cx="5476190" cy="3028571"/>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76190" cy="3028571"/>
                    </a:xfrm>
                    <a:prstGeom prst="rect">
                      <a:avLst/>
                    </a:prstGeom>
                  </pic:spPr>
                </pic:pic>
              </a:graphicData>
            </a:graphic>
          </wp:inline>
        </w:drawing>
      </w:r>
    </w:p>
    <w:p w14:paraId="6B5BE775" w14:textId="768DAB1A" w:rsidR="00AE5C22" w:rsidRPr="002B44C4" w:rsidRDefault="00AE5C22" w:rsidP="00AE5C22">
      <w:pPr>
        <w:jc w:val="center"/>
        <w:rPr>
          <w:i/>
        </w:rPr>
      </w:pPr>
      <w:r w:rsidRPr="002B44C4">
        <w:rPr>
          <w:i/>
        </w:rPr>
        <w:t xml:space="preserve">Màn hình </w:t>
      </w:r>
      <w:r w:rsidR="00167ECC" w:rsidRPr="002B44C4">
        <w:rPr>
          <w:i/>
        </w:rPr>
        <w:t>thêm danh sách nhận thông báo Account cán bộ P.QLNV thực hiện chuyển xử lý</w:t>
      </w:r>
    </w:p>
    <w:p w14:paraId="17BD7804" w14:textId="77777777" w:rsidR="00167ECC" w:rsidRPr="002B44C4" w:rsidRDefault="00167ECC" w:rsidP="00AE5C22">
      <w:pPr>
        <w:jc w:val="center"/>
        <w:rPr>
          <w:i/>
        </w:rPr>
      </w:pPr>
    </w:p>
    <w:p w14:paraId="0293720A" w14:textId="553C029F" w:rsidR="00BF0EBE" w:rsidRPr="002B44C4" w:rsidRDefault="00BF0EBE">
      <w:pPr>
        <w:pStyle w:val="Heading7"/>
        <w:numPr>
          <w:ilvl w:val="5"/>
          <w:numId w:val="18"/>
        </w:numPr>
        <w:rPr>
          <w:rFonts w:cs="Times New Roman"/>
          <w:color w:val="auto"/>
        </w:rPr>
        <w:pPrChange w:id="364" w:author="Microsoft Office User" w:date="2022-09-15T12:34:00Z">
          <w:pPr>
            <w:pStyle w:val="Heading7"/>
            <w:numPr>
              <w:ilvl w:val="5"/>
              <w:numId w:val="1"/>
            </w:numPr>
            <w:ind w:left="2736" w:hanging="934"/>
          </w:pPr>
        </w:pPrChange>
      </w:pPr>
      <w:bookmarkStart w:id="365" w:name="_Toc113613683"/>
      <w:r w:rsidRPr="002B44C4">
        <w:rPr>
          <w:rFonts w:cs="Times New Roman"/>
          <w:color w:val="auto"/>
        </w:rPr>
        <w:t>Mô tả màn hình</w:t>
      </w:r>
      <w:bookmarkEnd w:id="365"/>
    </w:p>
    <w:p w14:paraId="6C89C748" w14:textId="77777777" w:rsidR="00167ECC" w:rsidRPr="002B44C4" w:rsidRDefault="00E71461" w:rsidP="00A8113D">
      <w:r w:rsidRPr="002B44C4">
        <w:t xml:space="preserve"> </w:t>
      </w:r>
    </w:p>
    <w:tbl>
      <w:tblPr>
        <w:tblW w:w="94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gridCol w:w="8"/>
      </w:tblGrid>
      <w:tr w:rsidR="005D6AC0" w:rsidRPr="002B44C4" w14:paraId="18B5E18C" w14:textId="77777777" w:rsidTr="00E34A49">
        <w:trPr>
          <w:gridAfter w:val="1"/>
          <w:wAfter w:w="8" w:type="dxa"/>
          <w:trHeight w:val="284"/>
          <w:jc w:val="center"/>
        </w:trPr>
        <w:tc>
          <w:tcPr>
            <w:tcW w:w="985" w:type="dxa"/>
            <w:shd w:val="clear" w:color="auto" w:fill="D9D9D9" w:themeFill="background1" w:themeFillShade="D9"/>
            <w:vAlign w:val="center"/>
          </w:tcPr>
          <w:p w14:paraId="7CAF17AE" w14:textId="77777777" w:rsidR="005D6AC0" w:rsidRPr="00E34A49" w:rsidRDefault="005D6AC0" w:rsidP="00167ECC">
            <w:pPr>
              <w:spacing w:before="60" w:after="60" w:line="360" w:lineRule="auto"/>
              <w:ind w:left="142"/>
              <w:rPr>
                <w:b/>
              </w:rPr>
            </w:pPr>
            <w:r w:rsidRPr="00E34A49">
              <w:rPr>
                <w:b/>
              </w:rPr>
              <w:t>STT</w:t>
            </w:r>
          </w:p>
        </w:tc>
        <w:tc>
          <w:tcPr>
            <w:tcW w:w="1949" w:type="dxa"/>
            <w:shd w:val="clear" w:color="auto" w:fill="D9D9D9" w:themeFill="background1" w:themeFillShade="D9"/>
          </w:tcPr>
          <w:p w14:paraId="642C583C" w14:textId="77777777" w:rsidR="005D6AC0" w:rsidRPr="00E34A49" w:rsidRDefault="005D6AC0" w:rsidP="00167ECC">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1441D08A" w14:textId="77777777" w:rsidR="005D6AC0" w:rsidRPr="00E34A49" w:rsidRDefault="005D6AC0" w:rsidP="00167ECC">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23" w:type="dxa"/>
            <w:shd w:val="clear" w:color="auto" w:fill="D9D9D9" w:themeFill="background1" w:themeFillShade="D9"/>
          </w:tcPr>
          <w:p w14:paraId="0EF56FEC" w14:textId="521B9BAC" w:rsidR="005D6AC0" w:rsidRPr="00E34A49" w:rsidRDefault="005D6AC0" w:rsidP="00167ECC">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shd w:val="clear" w:color="auto" w:fill="D9D9D9" w:themeFill="background1" w:themeFillShade="D9"/>
          </w:tcPr>
          <w:p w14:paraId="3BE9F056" w14:textId="6AA31F52" w:rsidR="005D6AC0" w:rsidRPr="00E34A49" w:rsidRDefault="005D6AC0" w:rsidP="00167ECC">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5D6AC0" w:rsidRPr="002B44C4" w14:paraId="02038034" w14:textId="77777777" w:rsidTr="005D6AC0">
        <w:trPr>
          <w:trHeight w:val="284"/>
          <w:jc w:val="center"/>
        </w:trPr>
        <w:tc>
          <w:tcPr>
            <w:tcW w:w="9453" w:type="dxa"/>
            <w:gridSpan w:val="6"/>
            <w:shd w:val="clear" w:color="auto" w:fill="F3F3F3"/>
          </w:tcPr>
          <w:p w14:paraId="149A6438" w14:textId="78D3701F" w:rsidR="005D6AC0" w:rsidRPr="002B44C4" w:rsidRDefault="005D6AC0" w:rsidP="001478BB">
            <w:pPr>
              <w:keepLines/>
              <w:widowControl w:val="0"/>
              <w:pBdr>
                <w:top w:val="nil"/>
                <w:left w:val="nil"/>
                <w:bottom w:val="nil"/>
                <w:right w:val="nil"/>
                <w:between w:val="nil"/>
              </w:pBdr>
              <w:spacing w:before="60" w:after="60"/>
            </w:pPr>
            <w:r w:rsidRPr="002B44C4">
              <w:rPr>
                <w:b/>
              </w:rPr>
              <w:t xml:space="preserve">Màn hình tiếp nhận chuyển xử lý: </w:t>
            </w:r>
          </w:p>
        </w:tc>
      </w:tr>
      <w:tr w:rsidR="00AC69AE" w:rsidRPr="002B44C4" w14:paraId="03891168" w14:textId="77777777" w:rsidTr="00E34A49">
        <w:trPr>
          <w:gridAfter w:val="1"/>
          <w:wAfter w:w="8" w:type="dxa"/>
          <w:trHeight w:val="284"/>
          <w:jc w:val="center"/>
        </w:trPr>
        <w:tc>
          <w:tcPr>
            <w:tcW w:w="985" w:type="dxa"/>
            <w:shd w:val="clear" w:color="auto" w:fill="auto"/>
            <w:vAlign w:val="center"/>
          </w:tcPr>
          <w:p w14:paraId="5B5A05C8" w14:textId="77777777" w:rsidR="00AC69AE" w:rsidRPr="002B44C4" w:rsidRDefault="00AC69AE" w:rsidP="000B4EFB">
            <w:pPr>
              <w:spacing w:before="60" w:after="60" w:line="360" w:lineRule="auto"/>
              <w:ind w:left="142"/>
              <w:rPr>
                <w:b/>
              </w:rPr>
            </w:pPr>
            <w:r w:rsidRPr="002B44C4">
              <w:rPr>
                <w:b/>
              </w:rPr>
              <w:t>1</w:t>
            </w:r>
          </w:p>
        </w:tc>
        <w:tc>
          <w:tcPr>
            <w:tcW w:w="8460" w:type="dxa"/>
            <w:gridSpan w:val="4"/>
          </w:tcPr>
          <w:p w14:paraId="47181FCF" w14:textId="579F6C1A" w:rsidR="00AC69AE" w:rsidRPr="002B44C4" w:rsidRDefault="00AC69AE" w:rsidP="000B4EFB">
            <w:pPr>
              <w:keepLines/>
              <w:widowControl w:val="0"/>
              <w:pBdr>
                <w:top w:val="nil"/>
                <w:left w:val="nil"/>
                <w:bottom w:val="nil"/>
                <w:right w:val="nil"/>
                <w:between w:val="nil"/>
              </w:pBdr>
              <w:spacing w:before="60" w:after="60"/>
            </w:pPr>
            <w:r>
              <w:t xml:space="preserve">Các trường thông tin hiển thị màn hình phê duyệt báo cáo tổn thất tương tự như phần </w:t>
            </w:r>
            <w:hyperlink w:anchor="_Mô_tả_màn" w:history="1">
              <w:r w:rsidRPr="00B80C57">
                <w:rPr>
                  <w:rStyle w:val="Hyperlink"/>
                </w:rPr>
                <w:t>mô màn hình giao diện thiết kế của CBCĐ</w:t>
              </w:r>
            </w:hyperlink>
            <w:r>
              <w:t>, chỉ cho phép sửa thông tin ở các Tab Đồng Bảo hiểm, Xác nhận nộp phí, Tái bảo hiểm. Các thông tin khác không cho sửa</w:t>
            </w:r>
          </w:p>
        </w:tc>
      </w:tr>
      <w:tr w:rsidR="000B4EFB" w:rsidRPr="002B44C4" w14:paraId="298AA6F3" w14:textId="77777777" w:rsidTr="00E34A49">
        <w:trPr>
          <w:trHeight w:val="284"/>
          <w:jc w:val="center"/>
        </w:trPr>
        <w:tc>
          <w:tcPr>
            <w:tcW w:w="985" w:type="dxa"/>
            <w:shd w:val="clear" w:color="auto" w:fill="auto"/>
            <w:vAlign w:val="center"/>
          </w:tcPr>
          <w:p w14:paraId="115FBE4E" w14:textId="59A68F9B" w:rsidR="000B4EFB" w:rsidRPr="002B44C4" w:rsidRDefault="00AC69AE" w:rsidP="000B4EFB">
            <w:pPr>
              <w:spacing w:before="60" w:after="60" w:line="360" w:lineRule="auto"/>
              <w:ind w:left="142"/>
              <w:rPr>
                <w:b/>
              </w:rPr>
            </w:pPr>
            <w:r>
              <w:rPr>
                <w:b/>
              </w:rPr>
              <w:t>2</w:t>
            </w:r>
          </w:p>
        </w:tc>
        <w:tc>
          <w:tcPr>
            <w:tcW w:w="8468" w:type="dxa"/>
            <w:gridSpan w:val="5"/>
          </w:tcPr>
          <w:p w14:paraId="211479A0" w14:textId="00017796" w:rsidR="000B4EFB" w:rsidRPr="002B44C4" w:rsidRDefault="000B4EFB" w:rsidP="000B4EFB">
            <w:pPr>
              <w:keepLines/>
              <w:widowControl w:val="0"/>
              <w:pBdr>
                <w:top w:val="nil"/>
                <w:left w:val="nil"/>
                <w:bottom w:val="nil"/>
                <w:right w:val="nil"/>
                <w:between w:val="nil"/>
              </w:pBdr>
              <w:spacing w:before="60" w:after="60"/>
              <w:rPr>
                <w:b/>
              </w:rPr>
            </w:pPr>
            <w:r w:rsidRPr="002B44C4">
              <w:rPr>
                <w:b/>
              </w:rPr>
              <w:t>Tab thông tin Đồng bảo hiểm</w:t>
            </w:r>
          </w:p>
        </w:tc>
      </w:tr>
      <w:tr w:rsidR="000B4EFB" w:rsidRPr="002B44C4" w14:paraId="7150A177" w14:textId="77777777" w:rsidTr="00E34A49">
        <w:trPr>
          <w:gridAfter w:val="1"/>
          <w:wAfter w:w="8" w:type="dxa"/>
          <w:trHeight w:val="284"/>
          <w:jc w:val="center"/>
        </w:trPr>
        <w:tc>
          <w:tcPr>
            <w:tcW w:w="985" w:type="dxa"/>
            <w:shd w:val="clear" w:color="auto" w:fill="auto"/>
            <w:vAlign w:val="center"/>
          </w:tcPr>
          <w:p w14:paraId="4733781E" w14:textId="62983F45" w:rsidR="000B4EFB" w:rsidRPr="002B44C4" w:rsidRDefault="00AC69AE" w:rsidP="000B4EFB">
            <w:pPr>
              <w:spacing w:before="60" w:after="60" w:line="360" w:lineRule="auto"/>
              <w:ind w:left="142"/>
              <w:rPr>
                <w:b/>
              </w:rPr>
            </w:pPr>
            <w:r>
              <w:rPr>
                <w:b/>
              </w:rPr>
              <w:t>2</w:t>
            </w:r>
            <w:r w:rsidR="000B4EFB" w:rsidRPr="002B44C4">
              <w:rPr>
                <w:b/>
              </w:rPr>
              <w:t>.1</w:t>
            </w:r>
          </w:p>
        </w:tc>
        <w:tc>
          <w:tcPr>
            <w:tcW w:w="1949" w:type="dxa"/>
          </w:tcPr>
          <w:p w14:paraId="1C93E773" w14:textId="77777777" w:rsidR="000B4EFB" w:rsidRPr="002B44C4" w:rsidRDefault="000B4EFB" w:rsidP="000B4EFB">
            <w:pPr>
              <w:keepLines/>
              <w:widowControl w:val="0"/>
              <w:pBdr>
                <w:top w:val="nil"/>
                <w:left w:val="nil"/>
                <w:bottom w:val="nil"/>
                <w:right w:val="nil"/>
                <w:between w:val="nil"/>
              </w:pBdr>
              <w:spacing w:before="60" w:after="60"/>
            </w:pPr>
            <w:r w:rsidRPr="002B44C4">
              <w:t>Vai trò đồng bảo hiểm của PVI</w:t>
            </w:r>
          </w:p>
        </w:tc>
        <w:tc>
          <w:tcPr>
            <w:tcW w:w="1418" w:type="dxa"/>
          </w:tcPr>
          <w:p w14:paraId="7122E45E" w14:textId="77777777" w:rsidR="000B4EFB" w:rsidRPr="002B44C4" w:rsidRDefault="000B4EFB" w:rsidP="000B4EFB">
            <w:pPr>
              <w:keepLines/>
              <w:widowControl w:val="0"/>
              <w:pBdr>
                <w:top w:val="nil"/>
                <w:left w:val="nil"/>
                <w:bottom w:val="nil"/>
                <w:right w:val="nil"/>
                <w:between w:val="nil"/>
              </w:pBdr>
              <w:spacing w:before="60" w:after="60"/>
            </w:pPr>
            <w:r w:rsidRPr="002B44C4">
              <w:t>Radio button</w:t>
            </w:r>
          </w:p>
        </w:tc>
        <w:tc>
          <w:tcPr>
            <w:tcW w:w="1223" w:type="dxa"/>
          </w:tcPr>
          <w:p w14:paraId="289EF835" w14:textId="45FCB186" w:rsidR="000B4EFB" w:rsidRPr="002B44C4" w:rsidRDefault="00DF4118" w:rsidP="00DF4118">
            <w:pPr>
              <w:keepLines/>
              <w:widowControl w:val="0"/>
              <w:pBdr>
                <w:top w:val="nil"/>
                <w:left w:val="nil"/>
                <w:bottom w:val="nil"/>
                <w:right w:val="nil"/>
                <w:between w:val="nil"/>
              </w:pBdr>
              <w:spacing w:before="60" w:after="60"/>
              <w:jc w:val="center"/>
            </w:pPr>
            <w:r>
              <w:t>Có</w:t>
            </w:r>
          </w:p>
        </w:tc>
        <w:tc>
          <w:tcPr>
            <w:tcW w:w="3870" w:type="dxa"/>
          </w:tcPr>
          <w:p w14:paraId="7332721C" w14:textId="7AD797C7" w:rsidR="000B4EFB" w:rsidRPr="002B44C4" w:rsidRDefault="000B4EFB" w:rsidP="000B4EFB">
            <w:pPr>
              <w:keepLines/>
              <w:widowControl w:val="0"/>
              <w:pBdr>
                <w:top w:val="nil"/>
                <w:left w:val="nil"/>
                <w:bottom w:val="nil"/>
                <w:right w:val="nil"/>
                <w:between w:val="nil"/>
              </w:pBdr>
              <w:spacing w:before="60" w:after="60"/>
            </w:pPr>
            <w:r w:rsidRPr="002B44C4">
              <w:t>Hiển thị thông tin vai trò đồng bảo hiểm</w:t>
            </w:r>
          </w:p>
        </w:tc>
      </w:tr>
      <w:tr w:rsidR="000B4EFB" w:rsidRPr="002B44C4" w14:paraId="3899E106" w14:textId="77777777" w:rsidTr="00E34A49">
        <w:trPr>
          <w:trHeight w:val="284"/>
          <w:jc w:val="center"/>
        </w:trPr>
        <w:tc>
          <w:tcPr>
            <w:tcW w:w="985" w:type="dxa"/>
            <w:shd w:val="clear" w:color="auto" w:fill="auto"/>
            <w:vAlign w:val="center"/>
          </w:tcPr>
          <w:p w14:paraId="3D4F57D4" w14:textId="3943695A" w:rsidR="000B4EFB" w:rsidRPr="002B44C4" w:rsidRDefault="00AC69AE" w:rsidP="000B4EFB">
            <w:pPr>
              <w:spacing w:before="60" w:after="60" w:line="360" w:lineRule="auto"/>
              <w:ind w:left="142"/>
              <w:rPr>
                <w:b/>
              </w:rPr>
            </w:pPr>
            <w:r>
              <w:rPr>
                <w:b/>
              </w:rPr>
              <w:t>2</w:t>
            </w:r>
            <w:r w:rsidR="000B4EFB" w:rsidRPr="002B44C4">
              <w:rPr>
                <w:b/>
              </w:rPr>
              <w:t>.2</w:t>
            </w:r>
          </w:p>
        </w:tc>
        <w:tc>
          <w:tcPr>
            <w:tcW w:w="8468" w:type="dxa"/>
            <w:gridSpan w:val="5"/>
          </w:tcPr>
          <w:p w14:paraId="27E934C3" w14:textId="75A4DA40" w:rsidR="000B4EFB" w:rsidRPr="002B44C4" w:rsidRDefault="000B4EFB" w:rsidP="000B4EFB">
            <w:pPr>
              <w:keepLines/>
              <w:widowControl w:val="0"/>
              <w:pBdr>
                <w:top w:val="nil"/>
                <w:left w:val="nil"/>
                <w:bottom w:val="nil"/>
                <w:right w:val="nil"/>
                <w:between w:val="nil"/>
              </w:pBdr>
              <w:spacing w:before="60" w:after="60"/>
              <w:rPr>
                <w:i/>
              </w:rPr>
            </w:pPr>
            <w:r w:rsidRPr="002B44C4">
              <w:rPr>
                <w:i/>
              </w:rPr>
              <w:t>Danh sách nhà đồng bảo hiểm</w:t>
            </w:r>
          </w:p>
        </w:tc>
      </w:tr>
      <w:tr w:rsidR="00DF4118" w:rsidRPr="002B44C4" w14:paraId="75520C80" w14:textId="77777777" w:rsidTr="00E34A49">
        <w:trPr>
          <w:gridAfter w:val="1"/>
          <w:wAfter w:w="8" w:type="dxa"/>
          <w:trHeight w:val="284"/>
          <w:jc w:val="center"/>
        </w:trPr>
        <w:tc>
          <w:tcPr>
            <w:tcW w:w="985" w:type="dxa"/>
            <w:shd w:val="clear" w:color="auto" w:fill="auto"/>
            <w:vAlign w:val="center"/>
          </w:tcPr>
          <w:p w14:paraId="025A8843" w14:textId="6EA3E008" w:rsidR="00DF4118" w:rsidRPr="002B44C4" w:rsidRDefault="00DF4118" w:rsidP="00DF4118">
            <w:pPr>
              <w:spacing w:before="60" w:after="60" w:line="360" w:lineRule="auto"/>
              <w:ind w:left="142"/>
              <w:rPr>
                <w:b/>
              </w:rPr>
            </w:pPr>
            <w:r>
              <w:rPr>
                <w:b/>
              </w:rPr>
              <w:t>2</w:t>
            </w:r>
            <w:r w:rsidRPr="002B44C4">
              <w:rPr>
                <w:b/>
              </w:rPr>
              <w:t>.3</w:t>
            </w:r>
          </w:p>
        </w:tc>
        <w:tc>
          <w:tcPr>
            <w:tcW w:w="1949" w:type="dxa"/>
          </w:tcPr>
          <w:p w14:paraId="662A2716" w14:textId="77777777" w:rsidR="00DF4118" w:rsidRPr="002B44C4" w:rsidRDefault="00DF4118" w:rsidP="00DF4118">
            <w:pPr>
              <w:keepLines/>
              <w:widowControl w:val="0"/>
              <w:pBdr>
                <w:top w:val="nil"/>
                <w:left w:val="nil"/>
                <w:bottom w:val="nil"/>
                <w:right w:val="nil"/>
                <w:between w:val="nil"/>
              </w:pBdr>
              <w:spacing w:before="60" w:after="60"/>
            </w:pPr>
            <w:r w:rsidRPr="002B44C4">
              <w:t>#</w:t>
            </w:r>
          </w:p>
        </w:tc>
        <w:tc>
          <w:tcPr>
            <w:tcW w:w="1418" w:type="dxa"/>
          </w:tcPr>
          <w:p w14:paraId="7A2A7266"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3B6B7325"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4973AA1E" w14:textId="0AB715C2" w:rsidR="00DF4118" w:rsidRPr="002B44C4" w:rsidRDefault="00DF4118" w:rsidP="00DF4118">
            <w:pPr>
              <w:keepLines/>
              <w:widowControl w:val="0"/>
              <w:pBdr>
                <w:top w:val="nil"/>
                <w:left w:val="nil"/>
                <w:bottom w:val="nil"/>
                <w:right w:val="nil"/>
                <w:between w:val="nil"/>
              </w:pBdr>
              <w:spacing w:before="60" w:after="60"/>
            </w:pPr>
            <w:r w:rsidRPr="002B44C4">
              <w:t>Số thứ tự tự tăng theo số nguyên</w:t>
            </w:r>
          </w:p>
        </w:tc>
      </w:tr>
      <w:tr w:rsidR="00DF4118" w:rsidRPr="002B44C4" w14:paraId="3391D9C1" w14:textId="77777777" w:rsidTr="00E34A49">
        <w:trPr>
          <w:gridAfter w:val="1"/>
          <w:wAfter w:w="8" w:type="dxa"/>
          <w:trHeight w:val="284"/>
          <w:jc w:val="center"/>
        </w:trPr>
        <w:tc>
          <w:tcPr>
            <w:tcW w:w="985" w:type="dxa"/>
            <w:shd w:val="clear" w:color="auto" w:fill="auto"/>
            <w:vAlign w:val="center"/>
          </w:tcPr>
          <w:p w14:paraId="67B66EE7" w14:textId="05DF0A9C" w:rsidR="00DF4118" w:rsidRPr="002B44C4" w:rsidRDefault="00DF4118" w:rsidP="00DF4118">
            <w:pPr>
              <w:spacing w:before="60" w:after="60" w:line="360" w:lineRule="auto"/>
              <w:ind w:left="142"/>
              <w:rPr>
                <w:b/>
              </w:rPr>
            </w:pPr>
            <w:r>
              <w:rPr>
                <w:b/>
              </w:rPr>
              <w:t>2</w:t>
            </w:r>
            <w:r w:rsidRPr="002B44C4">
              <w:rPr>
                <w:b/>
              </w:rPr>
              <w:t>.4</w:t>
            </w:r>
          </w:p>
        </w:tc>
        <w:tc>
          <w:tcPr>
            <w:tcW w:w="1949" w:type="dxa"/>
          </w:tcPr>
          <w:p w14:paraId="5CC97D0A" w14:textId="77777777" w:rsidR="00DF4118" w:rsidRPr="002B44C4" w:rsidRDefault="00DF4118" w:rsidP="00DF4118">
            <w:pPr>
              <w:keepLines/>
              <w:widowControl w:val="0"/>
              <w:pBdr>
                <w:top w:val="nil"/>
                <w:left w:val="nil"/>
                <w:bottom w:val="nil"/>
                <w:right w:val="nil"/>
                <w:between w:val="nil"/>
              </w:pBdr>
              <w:spacing w:before="60" w:after="60"/>
            </w:pPr>
            <w:r w:rsidRPr="002B44C4">
              <w:t>Tên nhà đồng bảo hiểm</w:t>
            </w:r>
          </w:p>
        </w:tc>
        <w:tc>
          <w:tcPr>
            <w:tcW w:w="1418" w:type="dxa"/>
          </w:tcPr>
          <w:p w14:paraId="38CEE2C4"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70F51244" w14:textId="2CCA65C1"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73DE55E3" w14:textId="1E66E834" w:rsidR="00DF4118" w:rsidRPr="002B44C4" w:rsidRDefault="00DF4118" w:rsidP="00DF4118">
            <w:pPr>
              <w:keepLines/>
              <w:widowControl w:val="0"/>
              <w:pBdr>
                <w:top w:val="nil"/>
                <w:left w:val="nil"/>
                <w:bottom w:val="nil"/>
                <w:right w:val="nil"/>
                <w:between w:val="nil"/>
              </w:pBdr>
              <w:spacing w:before="60" w:after="60"/>
            </w:pPr>
            <w:r w:rsidRPr="00632C59">
              <w:t>Chỉ hiển thị dữ liệu không cho phép sửa.</w:t>
            </w:r>
          </w:p>
        </w:tc>
      </w:tr>
      <w:tr w:rsidR="00DF4118" w:rsidRPr="002B44C4" w14:paraId="2A5A6DF9" w14:textId="77777777" w:rsidTr="00E34A49">
        <w:trPr>
          <w:gridAfter w:val="1"/>
          <w:wAfter w:w="8" w:type="dxa"/>
          <w:trHeight w:val="284"/>
          <w:jc w:val="center"/>
        </w:trPr>
        <w:tc>
          <w:tcPr>
            <w:tcW w:w="985" w:type="dxa"/>
            <w:shd w:val="clear" w:color="auto" w:fill="auto"/>
            <w:vAlign w:val="center"/>
          </w:tcPr>
          <w:p w14:paraId="7D5B975A" w14:textId="0ED1BF8A" w:rsidR="00DF4118" w:rsidRPr="002B44C4" w:rsidRDefault="00DF4118" w:rsidP="00DF4118">
            <w:pPr>
              <w:spacing w:before="60" w:after="60" w:line="360" w:lineRule="auto"/>
              <w:ind w:left="142"/>
              <w:rPr>
                <w:b/>
              </w:rPr>
            </w:pPr>
            <w:r>
              <w:rPr>
                <w:b/>
              </w:rPr>
              <w:t>2</w:t>
            </w:r>
            <w:r w:rsidRPr="002B44C4">
              <w:rPr>
                <w:b/>
              </w:rPr>
              <w:t>.5</w:t>
            </w:r>
          </w:p>
        </w:tc>
        <w:tc>
          <w:tcPr>
            <w:tcW w:w="1949" w:type="dxa"/>
          </w:tcPr>
          <w:p w14:paraId="3DCA5A85" w14:textId="77777777" w:rsidR="00DF4118" w:rsidRPr="002B44C4" w:rsidRDefault="00DF4118" w:rsidP="00DF4118">
            <w:pPr>
              <w:keepLines/>
              <w:widowControl w:val="0"/>
              <w:pBdr>
                <w:top w:val="nil"/>
                <w:left w:val="nil"/>
                <w:bottom w:val="nil"/>
                <w:right w:val="nil"/>
                <w:between w:val="nil"/>
              </w:pBdr>
              <w:spacing w:before="60" w:after="60"/>
            </w:pPr>
            <w:r w:rsidRPr="002B44C4">
              <w:t>Vai trò đồng bảo hiểm</w:t>
            </w:r>
          </w:p>
        </w:tc>
        <w:tc>
          <w:tcPr>
            <w:tcW w:w="1418" w:type="dxa"/>
          </w:tcPr>
          <w:p w14:paraId="16FF7FDA"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6BC27E08" w14:textId="6CE6DB32"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62D8985F" w14:textId="4E12B048" w:rsidR="00DF4118" w:rsidRPr="002B44C4" w:rsidRDefault="00DF4118" w:rsidP="00DF4118">
            <w:pPr>
              <w:keepLines/>
              <w:widowControl w:val="0"/>
              <w:pBdr>
                <w:top w:val="nil"/>
                <w:left w:val="nil"/>
                <w:bottom w:val="nil"/>
                <w:right w:val="nil"/>
                <w:between w:val="nil"/>
              </w:pBdr>
              <w:spacing w:before="60" w:after="60"/>
            </w:pPr>
            <w:r w:rsidRPr="00632C59">
              <w:t>Chỉ hiển thị dữ liệu không cho phép sửa.</w:t>
            </w:r>
          </w:p>
        </w:tc>
      </w:tr>
      <w:tr w:rsidR="00DF4118" w:rsidRPr="002B44C4" w14:paraId="583EE0EB" w14:textId="77777777" w:rsidTr="00E34A49">
        <w:trPr>
          <w:gridAfter w:val="1"/>
          <w:wAfter w:w="8" w:type="dxa"/>
          <w:trHeight w:val="284"/>
          <w:jc w:val="center"/>
        </w:trPr>
        <w:tc>
          <w:tcPr>
            <w:tcW w:w="985" w:type="dxa"/>
            <w:shd w:val="clear" w:color="auto" w:fill="auto"/>
            <w:vAlign w:val="center"/>
          </w:tcPr>
          <w:p w14:paraId="6A39ADCA" w14:textId="6A872D62" w:rsidR="00DF4118" w:rsidRPr="002B44C4" w:rsidRDefault="00DF4118" w:rsidP="00DF4118">
            <w:pPr>
              <w:spacing w:before="60" w:after="60" w:line="360" w:lineRule="auto"/>
              <w:ind w:left="142"/>
              <w:rPr>
                <w:b/>
              </w:rPr>
            </w:pPr>
            <w:r>
              <w:rPr>
                <w:b/>
              </w:rPr>
              <w:t>2</w:t>
            </w:r>
            <w:r w:rsidRPr="002B44C4">
              <w:rPr>
                <w:b/>
              </w:rPr>
              <w:t>.6</w:t>
            </w:r>
          </w:p>
        </w:tc>
        <w:tc>
          <w:tcPr>
            <w:tcW w:w="1949" w:type="dxa"/>
          </w:tcPr>
          <w:p w14:paraId="41CD1166" w14:textId="77777777" w:rsidR="00DF4118" w:rsidRPr="002B44C4" w:rsidRDefault="00DF4118" w:rsidP="00DF4118">
            <w:pPr>
              <w:keepLines/>
              <w:widowControl w:val="0"/>
              <w:pBdr>
                <w:top w:val="nil"/>
                <w:left w:val="nil"/>
                <w:bottom w:val="nil"/>
                <w:right w:val="nil"/>
                <w:between w:val="nil"/>
              </w:pBdr>
              <w:spacing w:before="60" w:after="60"/>
            </w:pPr>
            <w:r w:rsidRPr="002B44C4">
              <w:t>Liên hệ</w:t>
            </w:r>
          </w:p>
        </w:tc>
        <w:tc>
          <w:tcPr>
            <w:tcW w:w="1418" w:type="dxa"/>
          </w:tcPr>
          <w:p w14:paraId="732148EC"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3A9E5182" w14:textId="3E01A3E1"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5EF781E4" w14:textId="67E5B3E8" w:rsidR="00DF4118" w:rsidRPr="002B44C4" w:rsidRDefault="00DF4118" w:rsidP="00DF4118">
            <w:pPr>
              <w:keepLines/>
              <w:widowControl w:val="0"/>
              <w:pBdr>
                <w:top w:val="nil"/>
                <w:left w:val="nil"/>
                <w:bottom w:val="nil"/>
                <w:right w:val="nil"/>
                <w:between w:val="nil"/>
              </w:pBdr>
              <w:spacing w:before="60" w:after="60"/>
            </w:pPr>
            <w:r w:rsidRPr="00632C59">
              <w:t>Chỉ hiển thị dữ liệu không cho phép sửa.</w:t>
            </w:r>
          </w:p>
        </w:tc>
      </w:tr>
      <w:tr w:rsidR="00DF4118" w:rsidRPr="002B44C4" w14:paraId="24D12103" w14:textId="77777777" w:rsidTr="00E34A49">
        <w:trPr>
          <w:gridAfter w:val="1"/>
          <w:wAfter w:w="8" w:type="dxa"/>
          <w:trHeight w:val="284"/>
          <w:jc w:val="center"/>
        </w:trPr>
        <w:tc>
          <w:tcPr>
            <w:tcW w:w="985" w:type="dxa"/>
            <w:shd w:val="clear" w:color="auto" w:fill="auto"/>
            <w:vAlign w:val="center"/>
          </w:tcPr>
          <w:p w14:paraId="7F477015" w14:textId="0F4869C9" w:rsidR="00DF4118" w:rsidRPr="002B44C4" w:rsidRDefault="00DF4118" w:rsidP="00DF4118">
            <w:pPr>
              <w:spacing w:before="60" w:after="60" w:line="360" w:lineRule="auto"/>
              <w:ind w:left="142"/>
              <w:rPr>
                <w:b/>
              </w:rPr>
            </w:pPr>
            <w:r>
              <w:rPr>
                <w:b/>
              </w:rPr>
              <w:t>2</w:t>
            </w:r>
            <w:r w:rsidRPr="002B44C4">
              <w:rPr>
                <w:b/>
              </w:rPr>
              <w:t>.7</w:t>
            </w:r>
          </w:p>
        </w:tc>
        <w:tc>
          <w:tcPr>
            <w:tcW w:w="1949" w:type="dxa"/>
          </w:tcPr>
          <w:p w14:paraId="72A3D83A" w14:textId="77777777" w:rsidR="00DF4118" w:rsidRPr="002B44C4" w:rsidRDefault="00DF4118" w:rsidP="00DF4118">
            <w:pPr>
              <w:keepLines/>
              <w:widowControl w:val="0"/>
              <w:pBdr>
                <w:top w:val="nil"/>
                <w:left w:val="nil"/>
                <w:bottom w:val="nil"/>
                <w:right w:val="nil"/>
                <w:between w:val="nil"/>
              </w:pBdr>
              <w:spacing w:before="60" w:after="60"/>
            </w:pPr>
            <w:r w:rsidRPr="002B44C4">
              <w:t>Số điện thoại</w:t>
            </w:r>
          </w:p>
        </w:tc>
        <w:tc>
          <w:tcPr>
            <w:tcW w:w="1418" w:type="dxa"/>
          </w:tcPr>
          <w:p w14:paraId="12AB19FE"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1B38E452" w14:textId="7233C290"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4910CE8F" w14:textId="3882A452" w:rsidR="00DF4118" w:rsidRPr="002B44C4" w:rsidRDefault="00DF4118" w:rsidP="00DF4118">
            <w:pPr>
              <w:keepLines/>
              <w:widowControl w:val="0"/>
              <w:pBdr>
                <w:top w:val="nil"/>
                <w:left w:val="nil"/>
                <w:bottom w:val="nil"/>
                <w:right w:val="nil"/>
                <w:between w:val="nil"/>
              </w:pBdr>
              <w:spacing w:before="60" w:after="60"/>
            </w:pPr>
            <w:r w:rsidRPr="00632C59">
              <w:t>Chỉ hiển thị dữ liệu không cho phép sửa.</w:t>
            </w:r>
          </w:p>
        </w:tc>
      </w:tr>
      <w:tr w:rsidR="00DF4118" w:rsidRPr="002B44C4" w14:paraId="374E1DFE" w14:textId="77777777" w:rsidTr="00E34A49">
        <w:trPr>
          <w:gridAfter w:val="1"/>
          <w:wAfter w:w="8" w:type="dxa"/>
          <w:trHeight w:val="284"/>
          <w:jc w:val="center"/>
        </w:trPr>
        <w:tc>
          <w:tcPr>
            <w:tcW w:w="985" w:type="dxa"/>
            <w:shd w:val="clear" w:color="auto" w:fill="auto"/>
            <w:vAlign w:val="center"/>
          </w:tcPr>
          <w:p w14:paraId="05EC3A7F" w14:textId="20BDFA5F" w:rsidR="00DF4118" w:rsidRPr="002B44C4" w:rsidRDefault="00DF4118" w:rsidP="00DF4118">
            <w:pPr>
              <w:spacing w:before="60" w:after="60" w:line="360" w:lineRule="auto"/>
              <w:ind w:left="142"/>
              <w:rPr>
                <w:b/>
              </w:rPr>
            </w:pPr>
            <w:r>
              <w:rPr>
                <w:b/>
              </w:rPr>
              <w:t>2</w:t>
            </w:r>
            <w:r w:rsidRPr="002B44C4">
              <w:rPr>
                <w:b/>
              </w:rPr>
              <w:t>.8</w:t>
            </w:r>
          </w:p>
        </w:tc>
        <w:tc>
          <w:tcPr>
            <w:tcW w:w="1949" w:type="dxa"/>
          </w:tcPr>
          <w:p w14:paraId="528CDBC6" w14:textId="77777777" w:rsidR="00DF4118" w:rsidRPr="002B44C4" w:rsidRDefault="00DF4118" w:rsidP="00DF4118">
            <w:pPr>
              <w:keepLines/>
              <w:widowControl w:val="0"/>
              <w:pBdr>
                <w:top w:val="nil"/>
                <w:left w:val="nil"/>
                <w:bottom w:val="nil"/>
                <w:right w:val="nil"/>
                <w:between w:val="nil"/>
              </w:pBdr>
              <w:spacing w:before="60" w:after="60"/>
            </w:pPr>
            <w:r w:rsidRPr="002B44C4">
              <w:t>Email</w:t>
            </w:r>
          </w:p>
        </w:tc>
        <w:tc>
          <w:tcPr>
            <w:tcW w:w="1418" w:type="dxa"/>
          </w:tcPr>
          <w:p w14:paraId="00D81945"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29219C8D" w14:textId="06E6ACC4"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7D4E137A" w14:textId="46C99D23" w:rsidR="00DF4118" w:rsidRPr="002B44C4" w:rsidRDefault="00DF4118" w:rsidP="00DF4118">
            <w:pPr>
              <w:keepLines/>
              <w:widowControl w:val="0"/>
              <w:pBdr>
                <w:top w:val="nil"/>
                <w:left w:val="nil"/>
                <w:bottom w:val="nil"/>
                <w:right w:val="nil"/>
                <w:between w:val="nil"/>
              </w:pBdr>
              <w:spacing w:before="60" w:after="60"/>
            </w:pPr>
            <w:r w:rsidRPr="00632C59">
              <w:t>Chỉ hiển thị dữ liệu không cho phép sửa.</w:t>
            </w:r>
          </w:p>
        </w:tc>
      </w:tr>
      <w:tr w:rsidR="00DF4118" w:rsidRPr="002B44C4" w14:paraId="24A19A26" w14:textId="77777777" w:rsidTr="00E34A49">
        <w:trPr>
          <w:gridAfter w:val="1"/>
          <w:wAfter w:w="8" w:type="dxa"/>
          <w:trHeight w:val="284"/>
          <w:jc w:val="center"/>
        </w:trPr>
        <w:tc>
          <w:tcPr>
            <w:tcW w:w="985" w:type="dxa"/>
            <w:shd w:val="clear" w:color="auto" w:fill="auto"/>
            <w:vAlign w:val="center"/>
          </w:tcPr>
          <w:p w14:paraId="4AE1633A" w14:textId="73AED05C" w:rsidR="00DF4118" w:rsidRPr="002B44C4" w:rsidRDefault="00DF4118" w:rsidP="00DF4118">
            <w:pPr>
              <w:spacing w:before="60" w:after="60" w:line="360" w:lineRule="auto"/>
              <w:ind w:left="142"/>
              <w:rPr>
                <w:b/>
              </w:rPr>
            </w:pPr>
            <w:r>
              <w:rPr>
                <w:b/>
              </w:rPr>
              <w:t>2</w:t>
            </w:r>
            <w:r w:rsidRPr="002B44C4">
              <w:rPr>
                <w:b/>
              </w:rPr>
              <w:t>.9</w:t>
            </w:r>
          </w:p>
        </w:tc>
        <w:tc>
          <w:tcPr>
            <w:tcW w:w="1949" w:type="dxa"/>
          </w:tcPr>
          <w:p w14:paraId="43A88CA0" w14:textId="77777777" w:rsidR="00DF4118" w:rsidRPr="002B44C4" w:rsidRDefault="00DF4118" w:rsidP="00DF4118">
            <w:pPr>
              <w:keepLines/>
              <w:widowControl w:val="0"/>
              <w:pBdr>
                <w:top w:val="nil"/>
                <w:left w:val="nil"/>
                <w:bottom w:val="nil"/>
                <w:right w:val="nil"/>
                <w:between w:val="nil"/>
              </w:pBdr>
              <w:spacing w:before="60" w:after="60"/>
            </w:pPr>
            <w:r w:rsidRPr="002B44C4">
              <w:t>Tỷ lệ đóng</w:t>
            </w:r>
          </w:p>
        </w:tc>
        <w:tc>
          <w:tcPr>
            <w:tcW w:w="1418" w:type="dxa"/>
          </w:tcPr>
          <w:p w14:paraId="3427A6D3"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7FEB717C" w14:textId="3F9E2C58"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7037B82D" w14:textId="5E504B9F" w:rsidR="00DF4118" w:rsidRPr="002B44C4" w:rsidRDefault="00DF4118" w:rsidP="00DF4118">
            <w:pPr>
              <w:keepLines/>
              <w:widowControl w:val="0"/>
              <w:pBdr>
                <w:top w:val="nil"/>
                <w:left w:val="nil"/>
                <w:bottom w:val="nil"/>
                <w:right w:val="nil"/>
                <w:between w:val="nil"/>
              </w:pBdr>
              <w:spacing w:before="60" w:after="60"/>
            </w:pPr>
            <w:r w:rsidRPr="00632C59">
              <w:t>Chỉ hiển thị dữ liệu không cho phép sửa.</w:t>
            </w:r>
          </w:p>
        </w:tc>
      </w:tr>
      <w:tr w:rsidR="00DF4118" w:rsidRPr="002B44C4" w14:paraId="2C27446B" w14:textId="77777777" w:rsidTr="00E34A49">
        <w:trPr>
          <w:gridAfter w:val="1"/>
          <w:wAfter w:w="8" w:type="dxa"/>
          <w:trHeight w:val="284"/>
          <w:jc w:val="center"/>
        </w:trPr>
        <w:tc>
          <w:tcPr>
            <w:tcW w:w="985" w:type="dxa"/>
            <w:shd w:val="clear" w:color="auto" w:fill="auto"/>
            <w:vAlign w:val="center"/>
          </w:tcPr>
          <w:p w14:paraId="66A36AC2" w14:textId="7F1D1C99" w:rsidR="00DF4118" w:rsidRPr="002B44C4" w:rsidRDefault="00DF4118" w:rsidP="00DF4118">
            <w:pPr>
              <w:spacing w:before="60" w:after="60" w:line="360" w:lineRule="auto"/>
              <w:ind w:left="142"/>
              <w:rPr>
                <w:b/>
              </w:rPr>
            </w:pPr>
            <w:r>
              <w:rPr>
                <w:b/>
              </w:rPr>
              <w:t>2</w:t>
            </w:r>
            <w:r w:rsidRPr="002B44C4">
              <w:rPr>
                <w:b/>
              </w:rPr>
              <w:t>.10</w:t>
            </w:r>
          </w:p>
        </w:tc>
        <w:tc>
          <w:tcPr>
            <w:tcW w:w="1949" w:type="dxa"/>
          </w:tcPr>
          <w:p w14:paraId="26439535" w14:textId="77777777" w:rsidR="00DF4118" w:rsidRPr="002B44C4" w:rsidRDefault="00DF4118" w:rsidP="00DF4118">
            <w:pPr>
              <w:keepLines/>
              <w:widowControl w:val="0"/>
              <w:pBdr>
                <w:top w:val="nil"/>
                <w:left w:val="nil"/>
                <w:bottom w:val="nil"/>
                <w:right w:val="nil"/>
                <w:between w:val="nil"/>
              </w:pBdr>
              <w:spacing w:before="60" w:after="60"/>
            </w:pPr>
            <w:r w:rsidRPr="002B44C4">
              <w:t>Mô tả</w:t>
            </w:r>
          </w:p>
        </w:tc>
        <w:tc>
          <w:tcPr>
            <w:tcW w:w="1418" w:type="dxa"/>
          </w:tcPr>
          <w:p w14:paraId="09BFC7FB"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33CBA778" w14:textId="4971F092"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1D67A4BA" w14:textId="796EEFFD" w:rsidR="00DF4118" w:rsidRPr="002B44C4" w:rsidRDefault="00DF4118" w:rsidP="00DF4118">
            <w:pPr>
              <w:keepLines/>
              <w:widowControl w:val="0"/>
              <w:pBdr>
                <w:top w:val="nil"/>
                <w:left w:val="nil"/>
                <w:bottom w:val="nil"/>
                <w:right w:val="nil"/>
                <w:between w:val="nil"/>
              </w:pBdr>
              <w:spacing w:before="60" w:after="60"/>
            </w:pPr>
            <w:r w:rsidRPr="00632C59">
              <w:t>Chỉ hiển thị dữ liệu không cho phép sửa.</w:t>
            </w:r>
          </w:p>
        </w:tc>
      </w:tr>
      <w:tr w:rsidR="00DF4118" w:rsidRPr="002B44C4" w14:paraId="1FAE252B" w14:textId="77777777" w:rsidTr="00E34A49">
        <w:trPr>
          <w:gridAfter w:val="1"/>
          <w:wAfter w:w="8" w:type="dxa"/>
          <w:trHeight w:val="284"/>
          <w:jc w:val="center"/>
        </w:trPr>
        <w:tc>
          <w:tcPr>
            <w:tcW w:w="985" w:type="dxa"/>
            <w:shd w:val="clear" w:color="auto" w:fill="auto"/>
            <w:vAlign w:val="center"/>
          </w:tcPr>
          <w:p w14:paraId="79789655" w14:textId="7C68A047" w:rsidR="00DF4118" w:rsidRPr="002B44C4" w:rsidRDefault="00DF4118" w:rsidP="00DF4118">
            <w:pPr>
              <w:spacing w:before="60" w:after="60" w:line="360" w:lineRule="auto"/>
              <w:ind w:left="142"/>
              <w:rPr>
                <w:b/>
              </w:rPr>
            </w:pPr>
            <w:r>
              <w:rPr>
                <w:b/>
              </w:rPr>
              <w:t>2</w:t>
            </w:r>
            <w:r w:rsidRPr="002B44C4">
              <w:rPr>
                <w:b/>
              </w:rPr>
              <w:t>.11</w:t>
            </w:r>
          </w:p>
        </w:tc>
        <w:tc>
          <w:tcPr>
            <w:tcW w:w="1949" w:type="dxa"/>
          </w:tcPr>
          <w:p w14:paraId="222C3670"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1F2058A1" wp14:editId="36F4DB7A">
                  <wp:extent cx="369278" cy="3429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16" cy="346649"/>
                          </a:xfrm>
                          <a:prstGeom prst="rect">
                            <a:avLst/>
                          </a:prstGeom>
                        </pic:spPr>
                      </pic:pic>
                    </a:graphicData>
                  </a:graphic>
                </wp:inline>
              </w:drawing>
            </w:r>
          </w:p>
        </w:tc>
        <w:tc>
          <w:tcPr>
            <w:tcW w:w="1418" w:type="dxa"/>
          </w:tcPr>
          <w:p w14:paraId="15312E66"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24097790"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1ACDAC04" w14:textId="26E46BD4" w:rsidR="00DF4118" w:rsidRPr="002B44C4" w:rsidRDefault="00DF4118" w:rsidP="00DF4118">
            <w:pPr>
              <w:keepLines/>
              <w:widowControl w:val="0"/>
              <w:pBdr>
                <w:top w:val="nil"/>
                <w:left w:val="nil"/>
                <w:bottom w:val="nil"/>
                <w:right w:val="nil"/>
                <w:between w:val="nil"/>
              </w:pBdr>
              <w:spacing w:before="60" w:after="60"/>
            </w:pPr>
            <w:r w:rsidRPr="002B44C4">
              <w:t>Chỉnh sửa thông tin nhà đồng bảo hiểm</w:t>
            </w:r>
          </w:p>
          <w:p w14:paraId="5F4CC854" w14:textId="2021689C" w:rsidR="00DF4118" w:rsidRPr="002B44C4" w:rsidRDefault="00DF4118" w:rsidP="00DF411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sửa thông tin đồng bảo hiểm </w:t>
            </w:r>
            <w:r w:rsidRPr="002B44C4">
              <w:t xml:space="preserve">(thông tin màn hình tương tự </w:t>
            </w:r>
            <w:r w:rsidRPr="002B44C4">
              <w:rPr>
                <w:b/>
              </w:rPr>
              <w:t xml:space="preserve">Màn hình sửa thông tin đồng bảo hiểm </w:t>
            </w:r>
            <w:r w:rsidRPr="002B44C4">
              <w:t>ở mục lập báo cáo tổn thất)</w:t>
            </w:r>
          </w:p>
        </w:tc>
      </w:tr>
      <w:tr w:rsidR="00DF4118" w:rsidRPr="002B44C4" w14:paraId="10940642" w14:textId="77777777" w:rsidTr="00E34A49">
        <w:trPr>
          <w:gridAfter w:val="1"/>
          <w:wAfter w:w="8" w:type="dxa"/>
          <w:trHeight w:val="284"/>
          <w:jc w:val="center"/>
        </w:trPr>
        <w:tc>
          <w:tcPr>
            <w:tcW w:w="985" w:type="dxa"/>
            <w:shd w:val="clear" w:color="auto" w:fill="auto"/>
            <w:vAlign w:val="center"/>
          </w:tcPr>
          <w:p w14:paraId="76D4B69D" w14:textId="3FB7112D" w:rsidR="00DF4118" w:rsidRPr="002B44C4" w:rsidRDefault="00DF4118" w:rsidP="00DF4118">
            <w:pPr>
              <w:spacing w:before="60" w:after="60" w:line="360" w:lineRule="auto"/>
              <w:ind w:left="142"/>
              <w:rPr>
                <w:b/>
              </w:rPr>
            </w:pPr>
            <w:r>
              <w:rPr>
                <w:b/>
              </w:rPr>
              <w:t>2</w:t>
            </w:r>
            <w:r w:rsidRPr="002B44C4">
              <w:rPr>
                <w:b/>
              </w:rPr>
              <w:t>.12</w:t>
            </w:r>
          </w:p>
        </w:tc>
        <w:tc>
          <w:tcPr>
            <w:tcW w:w="1949" w:type="dxa"/>
          </w:tcPr>
          <w:p w14:paraId="596E96A0"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6A9499A1" wp14:editId="61D6AC2C">
                  <wp:extent cx="314325" cy="3143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42" cy="315242"/>
                          </a:xfrm>
                          <a:prstGeom prst="rect">
                            <a:avLst/>
                          </a:prstGeom>
                        </pic:spPr>
                      </pic:pic>
                    </a:graphicData>
                  </a:graphic>
                </wp:inline>
              </w:drawing>
            </w:r>
          </w:p>
        </w:tc>
        <w:tc>
          <w:tcPr>
            <w:tcW w:w="1418" w:type="dxa"/>
          </w:tcPr>
          <w:p w14:paraId="0295600E"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217D4E02"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7721091F" w14:textId="77777777" w:rsidR="00DF4118" w:rsidRPr="002B44C4" w:rsidRDefault="00DF4118" w:rsidP="00DF4118">
            <w:pPr>
              <w:keepLines/>
              <w:widowControl w:val="0"/>
              <w:pBdr>
                <w:top w:val="nil"/>
                <w:left w:val="nil"/>
                <w:bottom w:val="nil"/>
                <w:right w:val="nil"/>
                <w:between w:val="nil"/>
              </w:pBdr>
              <w:spacing w:before="60" w:after="60"/>
            </w:pPr>
            <w:r w:rsidRPr="002B44C4">
              <w:t>Xóa thông tin nhà đồng bảo hiểm</w:t>
            </w:r>
          </w:p>
          <w:p w14:paraId="266135F9" w14:textId="77777777" w:rsidR="00DF4118" w:rsidRPr="002B44C4" w:rsidRDefault="00DF4118" w:rsidP="00DF4118">
            <w:pPr>
              <w:keepLines/>
              <w:widowControl w:val="0"/>
              <w:pBdr>
                <w:top w:val="nil"/>
                <w:left w:val="nil"/>
                <w:bottom w:val="nil"/>
                <w:right w:val="nil"/>
                <w:between w:val="nil"/>
              </w:pBdr>
              <w:spacing w:before="60" w:after="60"/>
            </w:pPr>
            <w:r w:rsidRPr="002B44C4">
              <w:t>Hệ thống hiển thị màn hình xác nhận xóa:</w:t>
            </w:r>
          </w:p>
          <w:p w14:paraId="7A60509E" w14:textId="77777777" w:rsidR="00DF4118" w:rsidRPr="002B44C4" w:rsidRDefault="00DF4118" w:rsidP="00DF4118">
            <w:pPr>
              <w:keepLines/>
              <w:widowControl w:val="0"/>
              <w:pBdr>
                <w:top w:val="nil"/>
                <w:left w:val="nil"/>
                <w:bottom w:val="nil"/>
                <w:right w:val="nil"/>
                <w:between w:val="nil"/>
              </w:pBdr>
              <w:spacing w:before="60" w:after="60"/>
            </w:pPr>
            <w:r w:rsidRPr="002B44C4">
              <w:t>+ Có: xóa thông tin liên hệ của nhà đồng, đồng thời đưa ra thông báo xóa thành công</w:t>
            </w:r>
          </w:p>
          <w:p w14:paraId="3792AA17" w14:textId="5C01C252" w:rsidR="00DF4118" w:rsidRPr="002B44C4" w:rsidRDefault="00DF4118" w:rsidP="00DF4118">
            <w:pPr>
              <w:keepLines/>
              <w:widowControl w:val="0"/>
              <w:pBdr>
                <w:top w:val="nil"/>
                <w:left w:val="nil"/>
                <w:bottom w:val="nil"/>
                <w:right w:val="nil"/>
                <w:between w:val="nil"/>
              </w:pBdr>
              <w:spacing w:before="60" w:after="60"/>
            </w:pPr>
            <w:r w:rsidRPr="002B44C4">
              <w:t>+ Không: đóng màn hình xác nhận xóa</w:t>
            </w:r>
          </w:p>
        </w:tc>
      </w:tr>
      <w:tr w:rsidR="00DF4118" w:rsidRPr="002B44C4" w14:paraId="29D5B709" w14:textId="77777777" w:rsidTr="00E34A49">
        <w:trPr>
          <w:gridAfter w:val="1"/>
          <w:wAfter w:w="8" w:type="dxa"/>
          <w:trHeight w:val="284"/>
          <w:jc w:val="center"/>
        </w:trPr>
        <w:tc>
          <w:tcPr>
            <w:tcW w:w="985" w:type="dxa"/>
            <w:shd w:val="clear" w:color="auto" w:fill="auto"/>
            <w:vAlign w:val="center"/>
          </w:tcPr>
          <w:p w14:paraId="19C0CA8D" w14:textId="37702F95" w:rsidR="00DF4118" w:rsidRPr="002B44C4" w:rsidRDefault="00DF4118" w:rsidP="00DF4118">
            <w:pPr>
              <w:spacing w:before="60" w:after="60" w:line="360" w:lineRule="auto"/>
              <w:ind w:left="142"/>
              <w:rPr>
                <w:b/>
              </w:rPr>
            </w:pPr>
            <w:r>
              <w:rPr>
                <w:b/>
              </w:rPr>
              <w:t>2</w:t>
            </w:r>
            <w:r w:rsidRPr="002B44C4">
              <w:rPr>
                <w:b/>
              </w:rPr>
              <w:t>.13</w:t>
            </w:r>
          </w:p>
        </w:tc>
        <w:tc>
          <w:tcPr>
            <w:tcW w:w="1949" w:type="dxa"/>
          </w:tcPr>
          <w:p w14:paraId="14273C05"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03980967" wp14:editId="7AAD59BB">
                  <wp:extent cx="875279" cy="295275"/>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0226" cy="296944"/>
                          </a:xfrm>
                          <a:prstGeom prst="rect">
                            <a:avLst/>
                          </a:prstGeom>
                        </pic:spPr>
                      </pic:pic>
                    </a:graphicData>
                  </a:graphic>
                </wp:inline>
              </w:drawing>
            </w:r>
          </w:p>
        </w:tc>
        <w:tc>
          <w:tcPr>
            <w:tcW w:w="1418" w:type="dxa"/>
          </w:tcPr>
          <w:p w14:paraId="40365984"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61D0807E"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001504A8" w14:textId="5F2677D8" w:rsidR="00DF4118" w:rsidRPr="002B44C4" w:rsidRDefault="00DF4118" w:rsidP="00DF4118">
            <w:pPr>
              <w:keepLines/>
              <w:widowControl w:val="0"/>
              <w:pBdr>
                <w:top w:val="nil"/>
                <w:left w:val="nil"/>
                <w:bottom w:val="nil"/>
                <w:right w:val="nil"/>
                <w:between w:val="nil"/>
              </w:pBdr>
              <w:spacing w:before="60" w:after="60"/>
            </w:pPr>
            <w:r w:rsidRPr="002B44C4">
              <w:t>Thêm mới thông tin nhà đồng bảo hiểm</w:t>
            </w:r>
          </w:p>
          <w:p w14:paraId="4160637E" w14:textId="61B1A707" w:rsidR="00DF4118" w:rsidRPr="002B44C4" w:rsidRDefault="00DF4118" w:rsidP="00DF411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thêm mới đồng bảo hiểm </w:t>
            </w:r>
            <w:r w:rsidRPr="002B44C4">
              <w:t xml:space="preserve">(thông tin màn hình tương tự </w:t>
            </w:r>
            <w:r w:rsidRPr="002B44C4">
              <w:rPr>
                <w:b/>
              </w:rPr>
              <w:t xml:space="preserve">Màn hình thêm mới đồng bảo hiểm </w:t>
            </w:r>
            <w:r w:rsidRPr="002B44C4">
              <w:t>ở mục lập báo cáo tổn thất)</w:t>
            </w:r>
          </w:p>
        </w:tc>
      </w:tr>
      <w:tr w:rsidR="00DF4118" w:rsidRPr="002B44C4" w14:paraId="56F124BB" w14:textId="77777777" w:rsidTr="00E34A49">
        <w:trPr>
          <w:trHeight w:val="284"/>
          <w:jc w:val="center"/>
        </w:trPr>
        <w:tc>
          <w:tcPr>
            <w:tcW w:w="985" w:type="dxa"/>
            <w:shd w:val="clear" w:color="auto" w:fill="auto"/>
            <w:vAlign w:val="center"/>
          </w:tcPr>
          <w:p w14:paraId="06DBA8B8" w14:textId="2E37CE2D" w:rsidR="00DF4118" w:rsidRPr="002B44C4" w:rsidRDefault="00DF4118" w:rsidP="00DF4118">
            <w:pPr>
              <w:spacing w:before="60" w:after="60" w:line="360" w:lineRule="auto"/>
              <w:ind w:left="142"/>
              <w:rPr>
                <w:b/>
              </w:rPr>
            </w:pPr>
            <w:r>
              <w:rPr>
                <w:b/>
              </w:rPr>
              <w:t>3</w:t>
            </w:r>
          </w:p>
        </w:tc>
        <w:tc>
          <w:tcPr>
            <w:tcW w:w="8468" w:type="dxa"/>
            <w:gridSpan w:val="5"/>
          </w:tcPr>
          <w:p w14:paraId="33E44328" w14:textId="16DE589D" w:rsidR="00DF4118" w:rsidRPr="002B44C4" w:rsidRDefault="00DF4118" w:rsidP="00DF4118">
            <w:pPr>
              <w:keepLines/>
              <w:widowControl w:val="0"/>
              <w:pBdr>
                <w:top w:val="nil"/>
                <w:left w:val="nil"/>
                <w:bottom w:val="nil"/>
                <w:right w:val="nil"/>
                <w:between w:val="nil"/>
              </w:pBdr>
              <w:spacing w:before="60" w:after="60"/>
              <w:rPr>
                <w:b/>
              </w:rPr>
            </w:pPr>
            <w:r w:rsidRPr="002B44C4">
              <w:rPr>
                <w:b/>
              </w:rPr>
              <w:t>Tab thông tin Tài bảo hiểm</w:t>
            </w:r>
          </w:p>
        </w:tc>
      </w:tr>
      <w:tr w:rsidR="00DF4118" w:rsidRPr="002B44C4" w14:paraId="33C92D5C" w14:textId="77777777" w:rsidTr="00E34A49">
        <w:trPr>
          <w:gridAfter w:val="1"/>
          <w:wAfter w:w="8" w:type="dxa"/>
          <w:trHeight w:val="284"/>
          <w:jc w:val="center"/>
        </w:trPr>
        <w:tc>
          <w:tcPr>
            <w:tcW w:w="985" w:type="dxa"/>
            <w:shd w:val="clear" w:color="auto" w:fill="auto"/>
            <w:vAlign w:val="center"/>
          </w:tcPr>
          <w:p w14:paraId="7C1AF38B" w14:textId="4702D38B" w:rsidR="00DF4118" w:rsidRPr="002B44C4" w:rsidRDefault="00DF4118" w:rsidP="00DF4118">
            <w:pPr>
              <w:spacing w:before="60" w:after="60" w:line="360" w:lineRule="auto"/>
              <w:ind w:left="142"/>
              <w:rPr>
                <w:b/>
              </w:rPr>
            </w:pPr>
            <w:r>
              <w:rPr>
                <w:b/>
              </w:rPr>
              <w:t>3.</w:t>
            </w:r>
            <w:r w:rsidRPr="002B44C4">
              <w:rPr>
                <w:b/>
              </w:rPr>
              <w:t>1</w:t>
            </w:r>
          </w:p>
        </w:tc>
        <w:tc>
          <w:tcPr>
            <w:tcW w:w="1949" w:type="dxa"/>
          </w:tcPr>
          <w:p w14:paraId="30FE24FE" w14:textId="77777777" w:rsidR="00DF4118" w:rsidRPr="002B44C4" w:rsidRDefault="00DF4118" w:rsidP="00DF4118">
            <w:pPr>
              <w:keepLines/>
              <w:widowControl w:val="0"/>
              <w:pBdr>
                <w:top w:val="nil"/>
                <w:left w:val="nil"/>
                <w:bottom w:val="nil"/>
                <w:right w:val="nil"/>
                <w:between w:val="nil"/>
              </w:pBdr>
              <w:spacing w:before="60" w:after="60"/>
            </w:pPr>
            <w:r w:rsidRPr="002B44C4">
              <w:t>Tái bảo hiểm fronting/chỉ định</w:t>
            </w:r>
          </w:p>
        </w:tc>
        <w:tc>
          <w:tcPr>
            <w:tcW w:w="1418" w:type="dxa"/>
          </w:tcPr>
          <w:p w14:paraId="20DDE3BD" w14:textId="77777777" w:rsidR="00DF4118" w:rsidRPr="002B44C4" w:rsidRDefault="00DF4118" w:rsidP="00DF4118">
            <w:pPr>
              <w:keepLines/>
              <w:widowControl w:val="0"/>
              <w:pBdr>
                <w:top w:val="nil"/>
                <w:left w:val="nil"/>
                <w:bottom w:val="nil"/>
                <w:right w:val="nil"/>
                <w:between w:val="nil"/>
              </w:pBdr>
              <w:spacing w:before="60" w:after="60"/>
            </w:pPr>
            <w:r w:rsidRPr="002B44C4">
              <w:t>Radio button</w:t>
            </w:r>
          </w:p>
        </w:tc>
        <w:tc>
          <w:tcPr>
            <w:tcW w:w="1223" w:type="dxa"/>
          </w:tcPr>
          <w:p w14:paraId="61DB4C23" w14:textId="27B3959A" w:rsidR="00DF4118" w:rsidRPr="002B44C4" w:rsidRDefault="00DF4118" w:rsidP="00DF4118">
            <w:pPr>
              <w:keepLines/>
              <w:widowControl w:val="0"/>
              <w:pBdr>
                <w:top w:val="nil"/>
                <w:left w:val="nil"/>
                <w:bottom w:val="nil"/>
                <w:right w:val="nil"/>
                <w:between w:val="nil"/>
              </w:pBdr>
              <w:spacing w:before="60" w:after="60"/>
              <w:jc w:val="center"/>
            </w:pPr>
            <w:r>
              <w:t>Có</w:t>
            </w:r>
          </w:p>
        </w:tc>
        <w:tc>
          <w:tcPr>
            <w:tcW w:w="3870" w:type="dxa"/>
          </w:tcPr>
          <w:p w14:paraId="341A1839" w14:textId="77777777" w:rsidR="00DF4118" w:rsidRPr="002B44C4" w:rsidRDefault="00DF4118" w:rsidP="00DF4118">
            <w:pPr>
              <w:keepLines/>
              <w:widowControl w:val="0"/>
              <w:pBdr>
                <w:top w:val="nil"/>
                <w:left w:val="nil"/>
                <w:bottom w:val="nil"/>
                <w:right w:val="nil"/>
                <w:between w:val="nil"/>
              </w:pBdr>
              <w:spacing w:before="60" w:after="60"/>
            </w:pPr>
            <w:r>
              <w:t>Giá</w:t>
            </w:r>
            <w:r w:rsidRPr="002B44C4">
              <w:t xml:space="preserve"> trị</w:t>
            </w:r>
            <w:r>
              <w:t xml:space="preserve">: </w:t>
            </w:r>
            <w:r w:rsidRPr="002B44C4">
              <w:t>Có</w:t>
            </w:r>
            <w:r>
              <w:t xml:space="preserve">, </w:t>
            </w:r>
            <w:r w:rsidRPr="002B44C4">
              <w:t>Không</w:t>
            </w:r>
          </w:p>
          <w:p w14:paraId="2E0292DE" w14:textId="68202190"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pPr>
            <w:r w:rsidRPr="002B44C4">
              <w:t>Chỉ cho phép tích chọn 1 giá trị</w:t>
            </w:r>
          </w:p>
        </w:tc>
      </w:tr>
      <w:tr w:rsidR="00DF4118" w:rsidRPr="002B44C4" w14:paraId="2C3F39A6" w14:textId="77777777" w:rsidTr="00E34A49">
        <w:trPr>
          <w:gridAfter w:val="1"/>
          <w:wAfter w:w="8" w:type="dxa"/>
          <w:trHeight w:val="284"/>
          <w:jc w:val="center"/>
        </w:trPr>
        <w:tc>
          <w:tcPr>
            <w:tcW w:w="985" w:type="dxa"/>
            <w:shd w:val="clear" w:color="auto" w:fill="auto"/>
            <w:vAlign w:val="center"/>
          </w:tcPr>
          <w:p w14:paraId="47DDECAD" w14:textId="3CA3D955" w:rsidR="00DF4118" w:rsidRPr="002B44C4" w:rsidRDefault="00DF4118" w:rsidP="00DF4118">
            <w:pPr>
              <w:spacing w:before="60" w:after="60" w:line="360" w:lineRule="auto"/>
              <w:ind w:left="142"/>
              <w:rPr>
                <w:b/>
              </w:rPr>
            </w:pPr>
            <w:r>
              <w:rPr>
                <w:b/>
              </w:rPr>
              <w:t>3.</w:t>
            </w:r>
            <w:r w:rsidRPr="002B44C4">
              <w:rPr>
                <w:b/>
              </w:rPr>
              <w:t>2</w:t>
            </w:r>
          </w:p>
        </w:tc>
        <w:tc>
          <w:tcPr>
            <w:tcW w:w="1949" w:type="dxa"/>
          </w:tcPr>
          <w:p w14:paraId="27CD82EA" w14:textId="77777777" w:rsidR="00DF4118" w:rsidRPr="002B44C4" w:rsidRDefault="00DF4118" w:rsidP="00DF4118">
            <w:pPr>
              <w:keepLines/>
              <w:widowControl w:val="0"/>
              <w:pBdr>
                <w:top w:val="nil"/>
                <w:left w:val="nil"/>
                <w:bottom w:val="nil"/>
                <w:right w:val="nil"/>
                <w:between w:val="nil"/>
              </w:pBdr>
              <w:spacing w:before="60" w:after="60"/>
            </w:pPr>
            <w:r w:rsidRPr="002B44C4">
              <w:t>Tỷ lệ giữ lại PVI</w:t>
            </w:r>
          </w:p>
        </w:tc>
        <w:tc>
          <w:tcPr>
            <w:tcW w:w="1418" w:type="dxa"/>
          </w:tcPr>
          <w:p w14:paraId="12240B39"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112D9626" w14:textId="33B48FDE"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0BCF56BD" w14:textId="697827EB" w:rsidR="00DF4118" w:rsidRPr="002B44C4" w:rsidRDefault="00DF4118" w:rsidP="00DF4118">
            <w:pPr>
              <w:keepLines/>
              <w:widowControl w:val="0"/>
              <w:pBdr>
                <w:top w:val="nil"/>
                <w:left w:val="nil"/>
                <w:bottom w:val="nil"/>
                <w:right w:val="nil"/>
                <w:between w:val="nil"/>
              </w:pBdr>
              <w:spacing w:before="60" w:after="60"/>
            </w:pPr>
            <w:r w:rsidRPr="002B44C4">
              <w:t>Hiển thị tỷ lệ tái giữ lại tái bảo hiểm PVI</w:t>
            </w:r>
          </w:p>
        </w:tc>
      </w:tr>
      <w:tr w:rsidR="00DF4118" w:rsidRPr="002B44C4" w14:paraId="1FC20BE6" w14:textId="77777777" w:rsidTr="00E34A49">
        <w:trPr>
          <w:trHeight w:val="284"/>
          <w:jc w:val="center"/>
        </w:trPr>
        <w:tc>
          <w:tcPr>
            <w:tcW w:w="985" w:type="dxa"/>
            <w:shd w:val="clear" w:color="auto" w:fill="auto"/>
            <w:vAlign w:val="center"/>
          </w:tcPr>
          <w:p w14:paraId="1093567F" w14:textId="77777777" w:rsidR="00DF4118" w:rsidRPr="002B44C4" w:rsidRDefault="00DF4118" w:rsidP="00DF4118">
            <w:pPr>
              <w:spacing w:before="60" w:after="60" w:line="360" w:lineRule="auto"/>
              <w:ind w:left="142"/>
              <w:rPr>
                <w:b/>
              </w:rPr>
            </w:pPr>
          </w:p>
        </w:tc>
        <w:tc>
          <w:tcPr>
            <w:tcW w:w="8468" w:type="dxa"/>
            <w:gridSpan w:val="5"/>
          </w:tcPr>
          <w:p w14:paraId="7F69FAA8" w14:textId="1CE5E65B" w:rsidR="00DF4118" w:rsidRPr="002B44C4" w:rsidRDefault="00DF4118" w:rsidP="00DF4118">
            <w:pPr>
              <w:keepLines/>
              <w:widowControl w:val="0"/>
              <w:pBdr>
                <w:top w:val="nil"/>
                <w:left w:val="nil"/>
                <w:bottom w:val="nil"/>
                <w:right w:val="nil"/>
                <w:between w:val="nil"/>
              </w:pBdr>
              <w:spacing w:before="60" w:after="60"/>
              <w:rPr>
                <w:b/>
                <w:i/>
              </w:rPr>
            </w:pPr>
            <w:r w:rsidRPr="002B44C4">
              <w:rPr>
                <w:b/>
                <w:i/>
              </w:rPr>
              <w:t>Danh sách thông tin tái bảo hiểm</w:t>
            </w:r>
          </w:p>
        </w:tc>
      </w:tr>
      <w:tr w:rsidR="00DF4118" w:rsidRPr="002B44C4" w14:paraId="1A3C4E86" w14:textId="77777777" w:rsidTr="00E34A49">
        <w:trPr>
          <w:gridAfter w:val="1"/>
          <w:wAfter w:w="8" w:type="dxa"/>
          <w:trHeight w:val="284"/>
          <w:jc w:val="center"/>
        </w:trPr>
        <w:tc>
          <w:tcPr>
            <w:tcW w:w="985" w:type="dxa"/>
            <w:shd w:val="clear" w:color="auto" w:fill="auto"/>
            <w:vAlign w:val="center"/>
          </w:tcPr>
          <w:p w14:paraId="724F3C9C" w14:textId="3BFF5317" w:rsidR="00DF4118" w:rsidRPr="002B44C4" w:rsidRDefault="00DF4118" w:rsidP="00DF4118">
            <w:pPr>
              <w:spacing w:before="60" w:after="60" w:line="360" w:lineRule="auto"/>
              <w:ind w:left="142"/>
              <w:rPr>
                <w:b/>
              </w:rPr>
            </w:pPr>
            <w:r>
              <w:rPr>
                <w:b/>
              </w:rPr>
              <w:t>3.</w:t>
            </w:r>
            <w:r w:rsidRPr="002B44C4">
              <w:rPr>
                <w:b/>
              </w:rPr>
              <w:t>3</w:t>
            </w:r>
          </w:p>
        </w:tc>
        <w:tc>
          <w:tcPr>
            <w:tcW w:w="1949" w:type="dxa"/>
          </w:tcPr>
          <w:p w14:paraId="64D52681" w14:textId="77777777" w:rsidR="00DF4118" w:rsidRPr="002B44C4" w:rsidRDefault="00DF4118" w:rsidP="00DF4118">
            <w:pPr>
              <w:keepLines/>
              <w:widowControl w:val="0"/>
              <w:pBdr>
                <w:top w:val="nil"/>
                <w:left w:val="nil"/>
                <w:bottom w:val="nil"/>
                <w:right w:val="nil"/>
                <w:between w:val="nil"/>
              </w:pBdr>
              <w:spacing w:before="60" w:after="60"/>
            </w:pPr>
            <w:r w:rsidRPr="002B44C4">
              <w:t>#</w:t>
            </w:r>
          </w:p>
        </w:tc>
        <w:tc>
          <w:tcPr>
            <w:tcW w:w="1418" w:type="dxa"/>
          </w:tcPr>
          <w:p w14:paraId="60330A30"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3BCBC452"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211ABFC9" w14:textId="23C57AA2" w:rsidR="00DF4118" w:rsidRPr="002B44C4" w:rsidRDefault="00DF4118" w:rsidP="00DF4118">
            <w:pPr>
              <w:keepLines/>
              <w:widowControl w:val="0"/>
              <w:pBdr>
                <w:top w:val="nil"/>
                <w:left w:val="nil"/>
                <w:bottom w:val="nil"/>
                <w:right w:val="nil"/>
                <w:between w:val="nil"/>
              </w:pBdr>
              <w:spacing w:before="60" w:after="60"/>
            </w:pPr>
            <w:r w:rsidRPr="002B44C4">
              <w:t>Số thứ tự tự tăng theo số nguyên</w:t>
            </w:r>
          </w:p>
        </w:tc>
      </w:tr>
      <w:tr w:rsidR="00DF4118" w:rsidRPr="002B44C4" w14:paraId="6F200A54" w14:textId="77777777" w:rsidTr="00E34A49">
        <w:trPr>
          <w:gridAfter w:val="1"/>
          <w:wAfter w:w="8" w:type="dxa"/>
          <w:trHeight w:val="284"/>
          <w:jc w:val="center"/>
        </w:trPr>
        <w:tc>
          <w:tcPr>
            <w:tcW w:w="985" w:type="dxa"/>
            <w:shd w:val="clear" w:color="auto" w:fill="auto"/>
            <w:vAlign w:val="center"/>
          </w:tcPr>
          <w:p w14:paraId="169D2F9E" w14:textId="6606BFD0" w:rsidR="00DF4118" w:rsidRPr="002B44C4" w:rsidRDefault="00DF4118" w:rsidP="00DF4118">
            <w:pPr>
              <w:spacing w:before="60" w:after="60" w:line="360" w:lineRule="auto"/>
              <w:ind w:left="142"/>
              <w:rPr>
                <w:b/>
              </w:rPr>
            </w:pPr>
            <w:r>
              <w:rPr>
                <w:b/>
              </w:rPr>
              <w:t>3.</w:t>
            </w:r>
            <w:r w:rsidRPr="002B44C4">
              <w:rPr>
                <w:b/>
              </w:rPr>
              <w:t>4</w:t>
            </w:r>
          </w:p>
        </w:tc>
        <w:tc>
          <w:tcPr>
            <w:tcW w:w="1949" w:type="dxa"/>
          </w:tcPr>
          <w:p w14:paraId="27387812" w14:textId="77777777" w:rsidR="00DF4118" w:rsidRPr="002B44C4" w:rsidRDefault="00DF4118" w:rsidP="00DF4118">
            <w:pPr>
              <w:keepLines/>
              <w:widowControl w:val="0"/>
              <w:pBdr>
                <w:top w:val="nil"/>
                <w:left w:val="nil"/>
                <w:bottom w:val="nil"/>
                <w:right w:val="nil"/>
                <w:between w:val="nil"/>
              </w:pBdr>
              <w:spacing w:before="60" w:after="60"/>
            </w:pPr>
            <w:r w:rsidRPr="002B44C4">
              <w:t>Tên nhà tái bảo hiểm</w:t>
            </w:r>
          </w:p>
        </w:tc>
        <w:tc>
          <w:tcPr>
            <w:tcW w:w="1418" w:type="dxa"/>
          </w:tcPr>
          <w:p w14:paraId="3C6322CE"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4C68F5D3" w14:textId="69FE53D1"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423B11A0" w14:textId="7705DBE4" w:rsidR="00DF4118" w:rsidRPr="002B44C4" w:rsidRDefault="00DF4118" w:rsidP="00DF4118">
            <w:pPr>
              <w:keepLines/>
              <w:widowControl w:val="0"/>
              <w:pBdr>
                <w:top w:val="nil"/>
                <w:left w:val="nil"/>
                <w:bottom w:val="nil"/>
                <w:right w:val="nil"/>
                <w:between w:val="nil"/>
              </w:pBdr>
              <w:spacing w:before="60" w:after="60"/>
            </w:pPr>
            <w:r w:rsidRPr="005C7BB6">
              <w:t>Chỉ hiển thị dữ liệu không cho phép sửa.</w:t>
            </w:r>
          </w:p>
        </w:tc>
      </w:tr>
      <w:tr w:rsidR="00DF4118" w:rsidRPr="002B44C4" w14:paraId="7ACF3941" w14:textId="77777777" w:rsidTr="00E34A49">
        <w:trPr>
          <w:gridAfter w:val="1"/>
          <w:wAfter w:w="8" w:type="dxa"/>
          <w:trHeight w:val="284"/>
          <w:jc w:val="center"/>
        </w:trPr>
        <w:tc>
          <w:tcPr>
            <w:tcW w:w="985" w:type="dxa"/>
            <w:shd w:val="clear" w:color="auto" w:fill="auto"/>
            <w:vAlign w:val="center"/>
          </w:tcPr>
          <w:p w14:paraId="3B39253D" w14:textId="1F234FAC" w:rsidR="00DF4118" w:rsidRPr="002B44C4" w:rsidRDefault="00DF4118" w:rsidP="00DF4118">
            <w:pPr>
              <w:spacing w:before="60" w:after="60" w:line="360" w:lineRule="auto"/>
              <w:ind w:left="142"/>
              <w:rPr>
                <w:b/>
              </w:rPr>
            </w:pPr>
            <w:r>
              <w:rPr>
                <w:b/>
              </w:rPr>
              <w:t>3.</w:t>
            </w:r>
            <w:r w:rsidRPr="002B44C4">
              <w:rPr>
                <w:b/>
              </w:rPr>
              <w:t>5</w:t>
            </w:r>
          </w:p>
        </w:tc>
        <w:tc>
          <w:tcPr>
            <w:tcW w:w="1949" w:type="dxa"/>
          </w:tcPr>
          <w:p w14:paraId="1A565E38" w14:textId="77777777" w:rsidR="00DF4118" w:rsidRPr="002B44C4" w:rsidRDefault="00DF4118" w:rsidP="00DF4118">
            <w:pPr>
              <w:keepLines/>
              <w:widowControl w:val="0"/>
              <w:pBdr>
                <w:top w:val="nil"/>
                <w:left w:val="nil"/>
                <w:bottom w:val="nil"/>
                <w:right w:val="nil"/>
                <w:between w:val="nil"/>
              </w:pBdr>
              <w:spacing w:before="60" w:after="60"/>
            </w:pPr>
            <w:r w:rsidRPr="002B44C4">
              <w:t>Hợp đồng tái bảo hiểm</w:t>
            </w:r>
          </w:p>
        </w:tc>
        <w:tc>
          <w:tcPr>
            <w:tcW w:w="1418" w:type="dxa"/>
          </w:tcPr>
          <w:p w14:paraId="7E6941A3"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5B71BC28" w14:textId="36D1AD85"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27080C5E" w14:textId="3AE0716A" w:rsidR="00DF4118" w:rsidRPr="002B44C4" w:rsidRDefault="00DF4118" w:rsidP="00DF4118">
            <w:pPr>
              <w:keepLines/>
              <w:widowControl w:val="0"/>
              <w:pBdr>
                <w:top w:val="nil"/>
                <w:left w:val="nil"/>
                <w:bottom w:val="nil"/>
                <w:right w:val="nil"/>
                <w:between w:val="nil"/>
              </w:pBdr>
              <w:spacing w:before="60" w:after="60"/>
            </w:pPr>
            <w:r w:rsidRPr="005C7BB6">
              <w:t>Chỉ hiển thị dữ liệu không cho phép sửa.</w:t>
            </w:r>
          </w:p>
        </w:tc>
      </w:tr>
      <w:tr w:rsidR="00DF4118" w:rsidRPr="002B44C4" w14:paraId="68722DA8" w14:textId="77777777" w:rsidTr="00E34A49">
        <w:trPr>
          <w:gridAfter w:val="1"/>
          <w:wAfter w:w="8" w:type="dxa"/>
          <w:trHeight w:val="284"/>
          <w:jc w:val="center"/>
        </w:trPr>
        <w:tc>
          <w:tcPr>
            <w:tcW w:w="985" w:type="dxa"/>
            <w:shd w:val="clear" w:color="auto" w:fill="auto"/>
            <w:vAlign w:val="center"/>
          </w:tcPr>
          <w:p w14:paraId="7AD45AE9" w14:textId="24DCD7A4" w:rsidR="00DF4118" w:rsidRPr="002B44C4" w:rsidRDefault="00DF4118" w:rsidP="00DF4118">
            <w:pPr>
              <w:spacing w:before="60" w:after="60" w:line="360" w:lineRule="auto"/>
              <w:ind w:left="142"/>
              <w:rPr>
                <w:b/>
              </w:rPr>
            </w:pPr>
            <w:r>
              <w:rPr>
                <w:b/>
              </w:rPr>
              <w:t>3.</w:t>
            </w:r>
            <w:r w:rsidRPr="002B44C4">
              <w:rPr>
                <w:b/>
              </w:rPr>
              <w:t>6</w:t>
            </w:r>
          </w:p>
        </w:tc>
        <w:tc>
          <w:tcPr>
            <w:tcW w:w="1949" w:type="dxa"/>
          </w:tcPr>
          <w:p w14:paraId="3FB096DA" w14:textId="77777777" w:rsidR="00DF4118" w:rsidRPr="002B44C4" w:rsidRDefault="00DF4118" w:rsidP="00DF4118">
            <w:pPr>
              <w:keepLines/>
              <w:widowControl w:val="0"/>
              <w:pBdr>
                <w:top w:val="nil"/>
                <w:left w:val="nil"/>
                <w:bottom w:val="nil"/>
                <w:right w:val="nil"/>
                <w:between w:val="nil"/>
              </w:pBdr>
              <w:spacing w:before="60" w:after="60"/>
            </w:pPr>
            <w:r w:rsidRPr="002B44C4">
              <w:t>Liên hệ</w:t>
            </w:r>
          </w:p>
        </w:tc>
        <w:tc>
          <w:tcPr>
            <w:tcW w:w="1418" w:type="dxa"/>
          </w:tcPr>
          <w:p w14:paraId="74980CEC"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499FAE32" w14:textId="4F6BCBE5"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0834B0E0" w14:textId="60DD6909" w:rsidR="00DF4118" w:rsidRPr="002B44C4" w:rsidRDefault="00DF4118" w:rsidP="00DF4118">
            <w:pPr>
              <w:keepLines/>
              <w:widowControl w:val="0"/>
              <w:pBdr>
                <w:top w:val="nil"/>
                <w:left w:val="nil"/>
                <w:bottom w:val="nil"/>
                <w:right w:val="nil"/>
                <w:between w:val="nil"/>
              </w:pBdr>
              <w:spacing w:before="60" w:after="60"/>
            </w:pPr>
            <w:r w:rsidRPr="005C7BB6">
              <w:t>Chỉ hiển thị dữ liệu không cho phép sửa.</w:t>
            </w:r>
          </w:p>
        </w:tc>
      </w:tr>
      <w:tr w:rsidR="00DF4118" w:rsidRPr="002B44C4" w14:paraId="7C032D91" w14:textId="77777777" w:rsidTr="00E34A49">
        <w:trPr>
          <w:gridAfter w:val="1"/>
          <w:wAfter w:w="8" w:type="dxa"/>
          <w:trHeight w:val="284"/>
          <w:jc w:val="center"/>
        </w:trPr>
        <w:tc>
          <w:tcPr>
            <w:tcW w:w="985" w:type="dxa"/>
            <w:shd w:val="clear" w:color="auto" w:fill="auto"/>
            <w:vAlign w:val="center"/>
          </w:tcPr>
          <w:p w14:paraId="7F4E6D47" w14:textId="6A4B4AD1" w:rsidR="00DF4118" w:rsidRPr="002B44C4" w:rsidRDefault="00DF4118" w:rsidP="00DF4118">
            <w:pPr>
              <w:spacing w:before="60" w:after="60" w:line="360" w:lineRule="auto"/>
              <w:ind w:left="142"/>
              <w:rPr>
                <w:b/>
              </w:rPr>
            </w:pPr>
            <w:r>
              <w:rPr>
                <w:b/>
              </w:rPr>
              <w:t>3.</w:t>
            </w:r>
            <w:r w:rsidRPr="002B44C4">
              <w:rPr>
                <w:b/>
              </w:rPr>
              <w:t>7</w:t>
            </w:r>
          </w:p>
        </w:tc>
        <w:tc>
          <w:tcPr>
            <w:tcW w:w="1949" w:type="dxa"/>
          </w:tcPr>
          <w:p w14:paraId="7EC34888" w14:textId="77777777" w:rsidR="00DF4118" w:rsidRPr="002B44C4" w:rsidRDefault="00DF4118" w:rsidP="00DF4118">
            <w:pPr>
              <w:keepLines/>
              <w:widowControl w:val="0"/>
              <w:pBdr>
                <w:top w:val="nil"/>
                <w:left w:val="nil"/>
                <w:bottom w:val="nil"/>
                <w:right w:val="nil"/>
                <w:between w:val="nil"/>
              </w:pBdr>
              <w:spacing w:before="60" w:after="60"/>
            </w:pPr>
            <w:r w:rsidRPr="002B44C4">
              <w:t>Số điện thoại</w:t>
            </w:r>
          </w:p>
        </w:tc>
        <w:tc>
          <w:tcPr>
            <w:tcW w:w="1418" w:type="dxa"/>
          </w:tcPr>
          <w:p w14:paraId="24C28078"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79371AF7" w14:textId="2913594F"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54C74732" w14:textId="0B5C051D" w:rsidR="00DF4118" w:rsidRPr="002B44C4" w:rsidRDefault="00DF4118" w:rsidP="00DF4118">
            <w:pPr>
              <w:keepLines/>
              <w:widowControl w:val="0"/>
              <w:pBdr>
                <w:top w:val="nil"/>
                <w:left w:val="nil"/>
                <w:bottom w:val="nil"/>
                <w:right w:val="nil"/>
                <w:between w:val="nil"/>
              </w:pBdr>
              <w:spacing w:before="60" w:after="60"/>
            </w:pPr>
            <w:r w:rsidRPr="005C7BB6">
              <w:t>Chỉ hiển thị dữ liệu không cho phép sửa.</w:t>
            </w:r>
          </w:p>
        </w:tc>
      </w:tr>
      <w:tr w:rsidR="00DF4118" w:rsidRPr="002B44C4" w14:paraId="69454304" w14:textId="77777777" w:rsidTr="00E34A49">
        <w:trPr>
          <w:gridAfter w:val="1"/>
          <w:wAfter w:w="8" w:type="dxa"/>
          <w:trHeight w:val="284"/>
          <w:jc w:val="center"/>
        </w:trPr>
        <w:tc>
          <w:tcPr>
            <w:tcW w:w="985" w:type="dxa"/>
            <w:shd w:val="clear" w:color="auto" w:fill="auto"/>
            <w:vAlign w:val="center"/>
          </w:tcPr>
          <w:p w14:paraId="20F7FCCD" w14:textId="4E4D70B6" w:rsidR="00DF4118" w:rsidRPr="002B44C4" w:rsidRDefault="00DF4118" w:rsidP="00DF4118">
            <w:pPr>
              <w:spacing w:before="60" w:after="60" w:line="360" w:lineRule="auto"/>
              <w:ind w:left="142"/>
              <w:rPr>
                <w:b/>
              </w:rPr>
            </w:pPr>
            <w:r>
              <w:rPr>
                <w:b/>
              </w:rPr>
              <w:t>3.</w:t>
            </w:r>
            <w:r w:rsidRPr="002B44C4">
              <w:rPr>
                <w:b/>
              </w:rPr>
              <w:t>8</w:t>
            </w:r>
          </w:p>
        </w:tc>
        <w:tc>
          <w:tcPr>
            <w:tcW w:w="1949" w:type="dxa"/>
          </w:tcPr>
          <w:p w14:paraId="64AA1851" w14:textId="77777777" w:rsidR="00DF4118" w:rsidRPr="002B44C4" w:rsidRDefault="00DF4118" w:rsidP="00DF4118">
            <w:pPr>
              <w:keepLines/>
              <w:widowControl w:val="0"/>
              <w:pBdr>
                <w:top w:val="nil"/>
                <w:left w:val="nil"/>
                <w:bottom w:val="nil"/>
                <w:right w:val="nil"/>
                <w:between w:val="nil"/>
              </w:pBdr>
              <w:spacing w:before="60" w:after="60"/>
            </w:pPr>
            <w:r w:rsidRPr="002B44C4">
              <w:t>Email</w:t>
            </w:r>
          </w:p>
        </w:tc>
        <w:tc>
          <w:tcPr>
            <w:tcW w:w="1418" w:type="dxa"/>
          </w:tcPr>
          <w:p w14:paraId="6C73BF14"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27B6756B" w14:textId="643CD764"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2F76526F" w14:textId="1E65456F" w:rsidR="00DF4118" w:rsidRPr="002B44C4" w:rsidRDefault="00DF4118" w:rsidP="00DF4118">
            <w:pPr>
              <w:keepLines/>
              <w:widowControl w:val="0"/>
              <w:pBdr>
                <w:top w:val="nil"/>
                <w:left w:val="nil"/>
                <w:bottom w:val="nil"/>
                <w:right w:val="nil"/>
                <w:between w:val="nil"/>
              </w:pBdr>
              <w:spacing w:before="60" w:after="60"/>
            </w:pPr>
            <w:r w:rsidRPr="005C7BB6">
              <w:t>Chỉ hiển thị dữ liệu không cho phép sửa.</w:t>
            </w:r>
          </w:p>
        </w:tc>
      </w:tr>
      <w:tr w:rsidR="00DF4118" w:rsidRPr="002B44C4" w14:paraId="2BC9C7D2" w14:textId="77777777" w:rsidTr="00E34A49">
        <w:trPr>
          <w:gridAfter w:val="1"/>
          <w:wAfter w:w="8" w:type="dxa"/>
          <w:trHeight w:val="284"/>
          <w:jc w:val="center"/>
        </w:trPr>
        <w:tc>
          <w:tcPr>
            <w:tcW w:w="985" w:type="dxa"/>
            <w:shd w:val="clear" w:color="auto" w:fill="auto"/>
            <w:vAlign w:val="center"/>
          </w:tcPr>
          <w:p w14:paraId="2128D05D" w14:textId="26C71A0E" w:rsidR="00DF4118" w:rsidRPr="002B44C4" w:rsidRDefault="00DF4118" w:rsidP="00DF4118">
            <w:pPr>
              <w:spacing w:before="60" w:after="60" w:line="360" w:lineRule="auto"/>
              <w:ind w:left="142"/>
              <w:rPr>
                <w:b/>
              </w:rPr>
            </w:pPr>
            <w:r>
              <w:rPr>
                <w:b/>
              </w:rPr>
              <w:t>3.</w:t>
            </w:r>
            <w:r w:rsidRPr="002B44C4">
              <w:rPr>
                <w:b/>
              </w:rPr>
              <w:t>9</w:t>
            </w:r>
          </w:p>
        </w:tc>
        <w:tc>
          <w:tcPr>
            <w:tcW w:w="1949" w:type="dxa"/>
          </w:tcPr>
          <w:p w14:paraId="35CE4672" w14:textId="77777777" w:rsidR="00DF4118" w:rsidRPr="002B44C4" w:rsidRDefault="00DF4118" w:rsidP="00DF4118">
            <w:pPr>
              <w:keepLines/>
              <w:widowControl w:val="0"/>
              <w:pBdr>
                <w:top w:val="nil"/>
                <w:left w:val="nil"/>
                <w:bottom w:val="nil"/>
                <w:right w:val="nil"/>
                <w:between w:val="nil"/>
              </w:pBdr>
              <w:spacing w:before="60" w:after="60"/>
            </w:pPr>
            <w:r w:rsidRPr="002B44C4">
              <w:t>Tỷ lệ tái</w:t>
            </w:r>
          </w:p>
        </w:tc>
        <w:tc>
          <w:tcPr>
            <w:tcW w:w="1418" w:type="dxa"/>
          </w:tcPr>
          <w:p w14:paraId="457141E7"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6BCC6F2D" w14:textId="2E256574"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24FA277E" w14:textId="21172ACD" w:rsidR="00DF4118" w:rsidRPr="002B44C4" w:rsidRDefault="00DF4118" w:rsidP="00DF4118">
            <w:pPr>
              <w:keepLines/>
              <w:widowControl w:val="0"/>
              <w:pBdr>
                <w:top w:val="nil"/>
                <w:left w:val="nil"/>
                <w:bottom w:val="nil"/>
                <w:right w:val="nil"/>
                <w:between w:val="nil"/>
              </w:pBdr>
              <w:spacing w:before="60" w:after="60"/>
            </w:pPr>
            <w:r w:rsidRPr="005C7BB6">
              <w:t>Chỉ hiển thị dữ liệu không cho phép sửa.</w:t>
            </w:r>
          </w:p>
        </w:tc>
      </w:tr>
      <w:tr w:rsidR="00DF4118" w:rsidRPr="002B44C4" w14:paraId="55C33E80" w14:textId="77777777" w:rsidTr="00E34A49">
        <w:trPr>
          <w:gridAfter w:val="1"/>
          <w:wAfter w:w="8" w:type="dxa"/>
          <w:trHeight w:val="284"/>
          <w:jc w:val="center"/>
        </w:trPr>
        <w:tc>
          <w:tcPr>
            <w:tcW w:w="985" w:type="dxa"/>
            <w:shd w:val="clear" w:color="auto" w:fill="auto"/>
            <w:vAlign w:val="center"/>
          </w:tcPr>
          <w:p w14:paraId="77037BDB" w14:textId="78A6281A" w:rsidR="00DF4118" w:rsidRPr="002B44C4" w:rsidRDefault="00DF4118" w:rsidP="00DF4118">
            <w:pPr>
              <w:spacing w:before="60" w:after="60" w:line="360" w:lineRule="auto"/>
              <w:ind w:left="142"/>
              <w:rPr>
                <w:b/>
              </w:rPr>
            </w:pPr>
            <w:r>
              <w:rPr>
                <w:b/>
              </w:rPr>
              <w:t>3.</w:t>
            </w:r>
            <w:r w:rsidRPr="002B44C4">
              <w:rPr>
                <w:b/>
              </w:rPr>
              <w:t>10</w:t>
            </w:r>
          </w:p>
        </w:tc>
        <w:tc>
          <w:tcPr>
            <w:tcW w:w="1949" w:type="dxa"/>
          </w:tcPr>
          <w:p w14:paraId="5BB38614"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6758464E" wp14:editId="408E036A">
                  <wp:extent cx="369278" cy="3429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16" cy="346649"/>
                          </a:xfrm>
                          <a:prstGeom prst="rect">
                            <a:avLst/>
                          </a:prstGeom>
                        </pic:spPr>
                      </pic:pic>
                    </a:graphicData>
                  </a:graphic>
                </wp:inline>
              </w:drawing>
            </w:r>
          </w:p>
        </w:tc>
        <w:tc>
          <w:tcPr>
            <w:tcW w:w="1418" w:type="dxa"/>
          </w:tcPr>
          <w:p w14:paraId="112BA17C"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3E016DB2"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51DEBAF5" w14:textId="1CD1F71A" w:rsidR="00DF4118" w:rsidRPr="002B44C4" w:rsidRDefault="00DF4118" w:rsidP="00DF4118">
            <w:pPr>
              <w:keepLines/>
              <w:widowControl w:val="0"/>
              <w:pBdr>
                <w:top w:val="nil"/>
                <w:left w:val="nil"/>
                <w:bottom w:val="nil"/>
                <w:right w:val="nil"/>
                <w:between w:val="nil"/>
              </w:pBdr>
              <w:spacing w:before="60" w:after="60"/>
            </w:pPr>
            <w:r w:rsidRPr="002B44C4">
              <w:t>Chỉnh sửa thông tin tái bảo hiểm</w:t>
            </w:r>
          </w:p>
          <w:p w14:paraId="68B72996" w14:textId="24FDB886" w:rsidR="00DF4118" w:rsidRPr="002B44C4" w:rsidRDefault="00DF4118" w:rsidP="00DF411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sửa thông tin tái bảo hiểm </w:t>
            </w:r>
            <w:r w:rsidRPr="002B44C4">
              <w:t xml:space="preserve">(thông tin màn hình tương tự </w:t>
            </w:r>
            <w:r w:rsidRPr="002B44C4">
              <w:rPr>
                <w:b/>
              </w:rPr>
              <w:t xml:space="preserve">Màn hình sửa thông tin tái bảo hiểm </w:t>
            </w:r>
            <w:r w:rsidRPr="002B44C4">
              <w:t>ở mục lập báo cáo tổn thất)</w:t>
            </w:r>
          </w:p>
        </w:tc>
      </w:tr>
      <w:tr w:rsidR="00DF4118" w:rsidRPr="002B44C4" w14:paraId="318B5D1D" w14:textId="77777777" w:rsidTr="00E34A49">
        <w:trPr>
          <w:gridAfter w:val="1"/>
          <w:wAfter w:w="8" w:type="dxa"/>
          <w:trHeight w:val="284"/>
          <w:jc w:val="center"/>
        </w:trPr>
        <w:tc>
          <w:tcPr>
            <w:tcW w:w="985" w:type="dxa"/>
            <w:shd w:val="clear" w:color="auto" w:fill="auto"/>
            <w:vAlign w:val="center"/>
          </w:tcPr>
          <w:p w14:paraId="3E419AA1" w14:textId="2EEB5A92" w:rsidR="00DF4118" w:rsidRPr="002B44C4" w:rsidRDefault="00DF4118" w:rsidP="00DF4118">
            <w:pPr>
              <w:spacing w:before="60" w:after="60" w:line="360" w:lineRule="auto"/>
              <w:ind w:left="142"/>
              <w:rPr>
                <w:b/>
              </w:rPr>
            </w:pPr>
            <w:r>
              <w:rPr>
                <w:b/>
              </w:rPr>
              <w:t>3.</w:t>
            </w:r>
            <w:r w:rsidRPr="002B44C4">
              <w:rPr>
                <w:b/>
              </w:rPr>
              <w:t>11</w:t>
            </w:r>
          </w:p>
        </w:tc>
        <w:tc>
          <w:tcPr>
            <w:tcW w:w="1949" w:type="dxa"/>
          </w:tcPr>
          <w:p w14:paraId="75D5DC11"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2325D49F" wp14:editId="7D5AACCD">
                  <wp:extent cx="314325" cy="3143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42" cy="315242"/>
                          </a:xfrm>
                          <a:prstGeom prst="rect">
                            <a:avLst/>
                          </a:prstGeom>
                        </pic:spPr>
                      </pic:pic>
                    </a:graphicData>
                  </a:graphic>
                </wp:inline>
              </w:drawing>
            </w:r>
          </w:p>
        </w:tc>
        <w:tc>
          <w:tcPr>
            <w:tcW w:w="1418" w:type="dxa"/>
          </w:tcPr>
          <w:p w14:paraId="28686041"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6786F78F"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2B6CF390" w14:textId="77777777" w:rsidR="00DF4118" w:rsidRPr="002B44C4" w:rsidRDefault="00DF4118" w:rsidP="00DF4118">
            <w:pPr>
              <w:keepLines/>
              <w:widowControl w:val="0"/>
              <w:pBdr>
                <w:top w:val="nil"/>
                <w:left w:val="nil"/>
                <w:bottom w:val="nil"/>
                <w:right w:val="nil"/>
                <w:between w:val="nil"/>
              </w:pBdr>
              <w:spacing w:before="60" w:after="60"/>
            </w:pPr>
            <w:r w:rsidRPr="002B44C4">
              <w:t>Xóa thông tin nhà tái bảo hiểm</w:t>
            </w:r>
          </w:p>
          <w:p w14:paraId="08D564A9" w14:textId="77777777" w:rsidR="00DF4118" w:rsidRPr="002B44C4" w:rsidRDefault="00DF4118" w:rsidP="00DF4118">
            <w:pPr>
              <w:keepLines/>
              <w:widowControl w:val="0"/>
              <w:pBdr>
                <w:top w:val="nil"/>
                <w:left w:val="nil"/>
                <w:bottom w:val="nil"/>
                <w:right w:val="nil"/>
                <w:between w:val="nil"/>
              </w:pBdr>
              <w:spacing w:before="60" w:after="60"/>
            </w:pPr>
            <w:r w:rsidRPr="002B44C4">
              <w:t>Hệ thống hiển thị màn hình xác nhận xóa:</w:t>
            </w:r>
          </w:p>
          <w:p w14:paraId="7D834D28" w14:textId="48B5BAB7" w:rsidR="00DF4118" w:rsidRPr="002B44C4" w:rsidRDefault="00DF4118" w:rsidP="00DF4118">
            <w:pPr>
              <w:keepLines/>
              <w:widowControl w:val="0"/>
              <w:pBdr>
                <w:top w:val="nil"/>
                <w:left w:val="nil"/>
                <w:bottom w:val="nil"/>
                <w:right w:val="nil"/>
                <w:between w:val="nil"/>
              </w:pBdr>
              <w:spacing w:before="60" w:after="60"/>
            </w:pPr>
            <w:r w:rsidRPr="002B44C4">
              <w:t>+ Có: xóa thông tin liên hệ của nhà tái, đồng thời đưa ra thông báo xóa thành công</w:t>
            </w:r>
          </w:p>
          <w:p w14:paraId="47415CA1" w14:textId="3133E65A" w:rsidR="00DF4118" w:rsidRPr="002B44C4" w:rsidRDefault="00DF4118" w:rsidP="00DF4118">
            <w:pPr>
              <w:keepLines/>
              <w:widowControl w:val="0"/>
              <w:pBdr>
                <w:top w:val="nil"/>
                <w:left w:val="nil"/>
                <w:bottom w:val="nil"/>
                <w:right w:val="nil"/>
                <w:between w:val="nil"/>
              </w:pBdr>
              <w:spacing w:before="60" w:after="60"/>
            </w:pPr>
            <w:r w:rsidRPr="002B44C4">
              <w:t>+ Không: đóng màn hình xác nhận xóa</w:t>
            </w:r>
          </w:p>
        </w:tc>
      </w:tr>
      <w:tr w:rsidR="00DF4118" w:rsidRPr="002B44C4" w14:paraId="3C3FF373" w14:textId="77777777" w:rsidTr="00E34A49">
        <w:trPr>
          <w:gridAfter w:val="1"/>
          <w:wAfter w:w="8" w:type="dxa"/>
          <w:trHeight w:val="284"/>
          <w:jc w:val="center"/>
        </w:trPr>
        <w:tc>
          <w:tcPr>
            <w:tcW w:w="985" w:type="dxa"/>
            <w:shd w:val="clear" w:color="auto" w:fill="auto"/>
            <w:vAlign w:val="center"/>
          </w:tcPr>
          <w:p w14:paraId="4A7FE618" w14:textId="5CFCE166" w:rsidR="00DF4118" w:rsidRPr="002B44C4" w:rsidRDefault="00DF4118" w:rsidP="00DF4118">
            <w:pPr>
              <w:spacing w:before="60" w:after="60" w:line="360" w:lineRule="auto"/>
              <w:ind w:left="142"/>
              <w:rPr>
                <w:b/>
              </w:rPr>
            </w:pPr>
            <w:r>
              <w:rPr>
                <w:b/>
              </w:rPr>
              <w:t>3.</w:t>
            </w:r>
            <w:r w:rsidRPr="002B44C4">
              <w:rPr>
                <w:b/>
              </w:rPr>
              <w:t>12</w:t>
            </w:r>
          </w:p>
        </w:tc>
        <w:tc>
          <w:tcPr>
            <w:tcW w:w="1949" w:type="dxa"/>
          </w:tcPr>
          <w:p w14:paraId="27AB0847"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1AA43AE6" wp14:editId="297437F0">
                  <wp:extent cx="875279" cy="295275"/>
                  <wp:effectExtent l="0" t="0" r="127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0226" cy="296944"/>
                          </a:xfrm>
                          <a:prstGeom prst="rect">
                            <a:avLst/>
                          </a:prstGeom>
                        </pic:spPr>
                      </pic:pic>
                    </a:graphicData>
                  </a:graphic>
                </wp:inline>
              </w:drawing>
            </w:r>
          </w:p>
        </w:tc>
        <w:tc>
          <w:tcPr>
            <w:tcW w:w="1418" w:type="dxa"/>
          </w:tcPr>
          <w:p w14:paraId="6769524C"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43CF2D4E"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4E872AE4" w14:textId="3FD404F6" w:rsidR="00DF4118" w:rsidRPr="002B44C4" w:rsidRDefault="00DF4118" w:rsidP="00DF4118">
            <w:pPr>
              <w:keepLines/>
              <w:widowControl w:val="0"/>
              <w:pBdr>
                <w:top w:val="nil"/>
                <w:left w:val="nil"/>
                <w:bottom w:val="nil"/>
                <w:right w:val="nil"/>
                <w:between w:val="nil"/>
              </w:pBdr>
              <w:spacing w:before="60" w:after="60"/>
            </w:pPr>
            <w:r w:rsidRPr="002B44C4">
              <w:t>Thêm mới thông tin tái bảo hiểm</w:t>
            </w:r>
          </w:p>
          <w:p w14:paraId="32853B47" w14:textId="7F475374" w:rsidR="00DF4118" w:rsidRPr="002B44C4" w:rsidRDefault="00DF4118" w:rsidP="00DF411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thêm mới tái bảo hiểm </w:t>
            </w:r>
            <w:r w:rsidRPr="002B44C4">
              <w:t xml:space="preserve">(thông tin màn hình tương tự </w:t>
            </w:r>
            <w:r w:rsidRPr="002B44C4">
              <w:rPr>
                <w:b/>
              </w:rPr>
              <w:t xml:space="preserve">Màn hình thêm mới tái bảo hiểm </w:t>
            </w:r>
            <w:r w:rsidRPr="002B44C4">
              <w:t>ở mục lập báo cáo tổn thất)</w:t>
            </w:r>
          </w:p>
        </w:tc>
      </w:tr>
      <w:tr w:rsidR="00DF4118" w:rsidRPr="002B44C4" w14:paraId="41F1ED37" w14:textId="77777777" w:rsidTr="00E34A49">
        <w:trPr>
          <w:trHeight w:val="284"/>
          <w:jc w:val="center"/>
        </w:trPr>
        <w:tc>
          <w:tcPr>
            <w:tcW w:w="985" w:type="dxa"/>
            <w:shd w:val="clear" w:color="auto" w:fill="auto"/>
            <w:vAlign w:val="center"/>
          </w:tcPr>
          <w:p w14:paraId="7C6B68C0" w14:textId="19E10E47" w:rsidR="00DF4118" w:rsidRPr="002B44C4" w:rsidRDefault="00DF4118" w:rsidP="00DF4118">
            <w:pPr>
              <w:spacing w:before="60" w:after="60" w:line="360" w:lineRule="auto"/>
              <w:ind w:left="142"/>
              <w:rPr>
                <w:b/>
              </w:rPr>
            </w:pPr>
            <w:r>
              <w:rPr>
                <w:b/>
              </w:rPr>
              <w:t>4</w:t>
            </w:r>
          </w:p>
        </w:tc>
        <w:tc>
          <w:tcPr>
            <w:tcW w:w="8468" w:type="dxa"/>
            <w:gridSpan w:val="5"/>
          </w:tcPr>
          <w:p w14:paraId="3F9E961F" w14:textId="7E09DE4D" w:rsidR="00DF4118" w:rsidRPr="002B44C4" w:rsidRDefault="00DF4118" w:rsidP="00DF4118">
            <w:pPr>
              <w:keepLines/>
              <w:widowControl w:val="0"/>
              <w:pBdr>
                <w:top w:val="nil"/>
                <w:left w:val="nil"/>
                <w:bottom w:val="nil"/>
                <w:right w:val="nil"/>
                <w:between w:val="nil"/>
              </w:pBdr>
              <w:spacing w:before="60" w:after="60"/>
            </w:pPr>
            <w:r w:rsidRPr="002B44C4">
              <w:rPr>
                <w:b/>
              </w:rPr>
              <w:t>Tab thông tin xác nhận nộp phí:</w:t>
            </w:r>
          </w:p>
        </w:tc>
      </w:tr>
      <w:tr w:rsidR="00DF4118" w:rsidRPr="002B44C4" w14:paraId="3B855FCD" w14:textId="77777777" w:rsidTr="00E34A49">
        <w:trPr>
          <w:gridAfter w:val="1"/>
          <w:wAfter w:w="8" w:type="dxa"/>
          <w:trHeight w:val="284"/>
          <w:jc w:val="center"/>
        </w:trPr>
        <w:tc>
          <w:tcPr>
            <w:tcW w:w="985" w:type="dxa"/>
            <w:shd w:val="clear" w:color="auto" w:fill="auto"/>
            <w:vAlign w:val="center"/>
          </w:tcPr>
          <w:p w14:paraId="79263B88" w14:textId="31D00DAD" w:rsidR="00DF4118" w:rsidRPr="002B44C4" w:rsidRDefault="00DF4118" w:rsidP="00DF4118">
            <w:pPr>
              <w:spacing w:before="60" w:after="60" w:line="360" w:lineRule="auto"/>
              <w:ind w:left="142"/>
              <w:rPr>
                <w:b/>
              </w:rPr>
            </w:pPr>
            <w:r>
              <w:rPr>
                <w:b/>
              </w:rPr>
              <w:t>4.</w:t>
            </w:r>
            <w:r w:rsidRPr="002B44C4">
              <w:rPr>
                <w:b/>
              </w:rPr>
              <w:t>1</w:t>
            </w:r>
          </w:p>
        </w:tc>
        <w:tc>
          <w:tcPr>
            <w:tcW w:w="1949" w:type="dxa"/>
          </w:tcPr>
          <w:p w14:paraId="4AC6C778" w14:textId="77777777" w:rsidR="00DF4118" w:rsidRPr="002B44C4" w:rsidRDefault="00DF4118" w:rsidP="00DF4118">
            <w:pPr>
              <w:keepLines/>
              <w:widowControl w:val="0"/>
              <w:pBdr>
                <w:top w:val="nil"/>
                <w:left w:val="nil"/>
                <w:bottom w:val="nil"/>
                <w:right w:val="nil"/>
                <w:between w:val="nil"/>
              </w:pBdr>
              <w:spacing w:before="60" w:after="60"/>
            </w:pPr>
            <w:r w:rsidRPr="002B44C4">
              <w:t>Số đơn bảo hiểm</w:t>
            </w:r>
          </w:p>
        </w:tc>
        <w:tc>
          <w:tcPr>
            <w:tcW w:w="1418" w:type="dxa"/>
          </w:tcPr>
          <w:p w14:paraId="46DF1232"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0993562C" w14:textId="094BA5A0"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76C9EC91" w14:textId="2A7F7E6D" w:rsidR="00DF4118" w:rsidRPr="002B44C4" w:rsidRDefault="00DF4118" w:rsidP="00DF4118">
            <w:pPr>
              <w:keepLines/>
              <w:widowControl w:val="0"/>
              <w:pBdr>
                <w:top w:val="nil"/>
                <w:left w:val="nil"/>
                <w:bottom w:val="nil"/>
                <w:right w:val="nil"/>
                <w:between w:val="nil"/>
              </w:pBdr>
              <w:spacing w:before="60" w:after="60"/>
            </w:pPr>
            <w:r w:rsidRPr="00CD7EFB">
              <w:t>Chỉ hiển thị dữ liệu không cho phép sửa.</w:t>
            </w:r>
          </w:p>
        </w:tc>
      </w:tr>
      <w:tr w:rsidR="00DF4118" w:rsidRPr="002B44C4" w14:paraId="54BE977D" w14:textId="77777777" w:rsidTr="00E34A49">
        <w:trPr>
          <w:gridAfter w:val="1"/>
          <w:wAfter w:w="8" w:type="dxa"/>
          <w:trHeight w:val="284"/>
          <w:jc w:val="center"/>
        </w:trPr>
        <w:tc>
          <w:tcPr>
            <w:tcW w:w="985" w:type="dxa"/>
            <w:shd w:val="clear" w:color="auto" w:fill="auto"/>
          </w:tcPr>
          <w:p w14:paraId="06B90F52" w14:textId="20A5EADB" w:rsidR="00DF4118" w:rsidRPr="002B44C4" w:rsidRDefault="00DF4118" w:rsidP="00DF4118">
            <w:pPr>
              <w:spacing w:before="60" w:after="60" w:line="360" w:lineRule="auto"/>
              <w:ind w:left="142"/>
              <w:rPr>
                <w:b/>
              </w:rPr>
            </w:pPr>
            <w:r>
              <w:rPr>
                <w:b/>
              </w:rPr>
              <w:t>4.</w:t>
            </w:r>
            <w:r w:rsidRPr="002B44C4">
              <w:rPr>
                <w:b/>
              </w:rPr>
              <w:t>2</w:t>
            </w:r>
          </w:p>
        </w:tc>
        <w:tc>
          <w:tcPr>
            <w:tcW w:w="1949" w:type="dxa"/>
          </w:tcPr>
          <w:p w14:paraId="048D7A16" w14:textId="77777777" w:rsidR="00DF4118" w:rsidRPr="002B44C4" w:rsidRDefault="00DF4118" w:rsidP="00DF4118">
            <w:pPr>
              <w:keepLines/>
              <w:widowControl w:val="0"/>
              <w:pBdr>
                <w:top w:val="nil"/>
                <w:left w:val="nil"/>
                <w:bottom w:val="nil"/>
                <w:right w:val="nil"/>
                <w:between w:val="nil"/>
              </w:pBdr>
              <w:spacing w:before="60" w:after="60"/>
            </w:pPr>
            <w:r w:rsidRPr="002B44C4">
              <w:t>Đơn SĐBS</w:t>
            </w:r>
          </w:p>
        </w:tc>
        <w:tc>
          <w:tcPr>
            <w:tcW w:w="1418" w:type="dxa"/>
          </w:tcPr>
          <w:p w14:paraId="4291416F"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4643A4F3" w14:textId="7821F6A2"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598815F1" w14:textId="6DA89036" w:rsidR="00DF4118" w:rsidRPr="002B44C4" w:rsidRDefault="00DF4118" w:rsidP="00DF4118">
            <w:pPr>
              <w:keepLines/>
              <w:widowControl w:val="0"/>
              <w:pBdr>
                <w:top w:val="nil"/>
                <w:left w:val="nil"/>
                <w:bottom w:val="nil"/>
                <w:right w:val="nil"/>
                <w:between w:val="nil"/>
              </w:pBdr>
              <w:spacing w:before="60" w:after="60"/>
            </w:pPr>
            <w:r w:rsidRPr="00CD7EFB">
              <w:t>Chỉ hiển thị dữ liệu không cho phép sửa.</w:t>
            </w:r>
          </w:p>
        </w:tc>
      </w:tr>
      <w:tr w:rsidR="00DF4118" w:rsidRPr="002B44C4" w14:paraId="5CE556B4" w14:textId="77777777" w:rsidTr="00E34A49">
        <w:trPr>
          <w:gridAfter w:val="1"/>
          <w:wAfter w:w="8" w:type="dxa"/>
          <w:trHeight w:val="284"/>
          <w:jc w:val="center"/>
        </w:trPr>
        <w:tc>
          <w:tcPr>
            <w:tcW w:w="985" w:type="dxa"/>
            <w:shd w:val="clear" w:color="auto" w:fill="auto"/>
          </w:tcPr>
          <w:p w14:paraId="2EC6878E" w14:textId="75085729" w:rsidR="00DF4118" w:rsidRPr="002B44C4" w:rsidRDefault="00DF4118" w:rsidP="00DF4118">
            <w:pPr>
              <w:spacing w:before="60" w:after="60" w:line="360" w:lineRule="auto"/>
              <w:ind w:left="142"/>
              <w:rPr>
                <w:b/>
              </w:rPr>
            </w:pPr>
            <w:r>
              <w:rPr>
                <w:b/>
              </w:rPr>
              <w:t>4.</w:t>
            </w:r>
            <w:r w:rsidRPr="002B44C4">
              <w:rPr>
                <w:b/>
              </w:rPr>
              <w:t>3</w:t>
            </w:r>
          </w:p>
        </w:tc>
        <w:tc>
          <w:tcPr>
            <w:tcW w:w="1949" w:type="dxa"/>
          </w:tcPr>
          <w:p w14:paraId="114B10B4" w14:textId="77777777" w:rsidR="00DF4118" w:rsidRPr="002B44C4" w:rsidRDefault="00DF4118" w:rsidP="00DF4118">
            <w:pPr>
              <w:keepLines/>
              <w:widowControl w:val="0"/>
              <w:pBdr>
                <w:top w:val="nil"/>
                <w:left w:val="nil"/>
                <w:bottom w:val="nil"/>
                <w:right w:val="nil"/>
                <w:between w:val="nil"/>
              </w:pBdr>
              <w:spacing w:before="60" w:after="60"/>
            </w:pPr>
            <w:r w:rsidRPr="002B44C4">
              <w:t>Ngày thu phí</w:t>
            </w:r>
          </w:p>
        </w:tc>
        <w:tc>
          <w:tcPr>
            <w:tcW w:w="1418" w:type="dxa"/>
          </w:tcPr>
          <w:p w14:paraId="07CC9320" w14:textId="3DD5D2B6" w:rsidR="00DF4118" w:rsidRPr="002B44C4" w:rsidRDefault="00DF4118" w:rsidP="00DF4118">
            <w:pPr>
              <w:keepLines/>
              <w:widowControl w:val="0"/>
              <w:pBdr>
                <w:top w:val="nil"/>
                <w:left w:val="nil"/>
                <w:bottom w:val="nil"/>
                <w:right w:val="nil"/>
                <w:between w:val="nil"/>
              </w:pBdr>
              <w:spacing w:before="60" w:after="60"/>
            </w:pPr>
            <w:r w:rsidRPr="002B44C4">
              <w:t>Datetime</w:t>
            </w:r>
          </w:p>
        </w:tc>
        <w:tc>
          <w:tcPr>
            <w:tcW w:w="1223" w:type="dxa"/>
          </w:tcPr>
          <w:p w14:paraId="42CBCDBE" w14:textId="76B149C5"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4E34DBE9" w14:textId="542CFC6B" w:rsidR="00DF4118" w:rsidRPr="002B44C4" w:rsidRDefault="00DF4118" w:rsidP="00DF4118">
            <w:pPr>
              <w:keepLines/>
              <w:widowControl w:val="0"/>
              <w:pBdr>
                <w:top w:val="nil"/>
                <w:left w:val="nil"/>
                <w:bottom w:val="nil"/>
                <w:right w:val="nil"/>
                <w:between w:val="nil"/>
              </w:pBdr>
              <w:spacing w:before="60" w:after="60"/>
            </w:pPr>
            <w:r w:rsidRPr="00CD7EFB">
              <w:t>Chỉ hiển thị dữ liệu không cho phép sửa.</w:t>
            </w:r>
          </w:p>
        </w:tc>
      </w:tr>
      <w:tr w:rsidR="00DF4118" w:rsidRPr="002B44C4" w14:paraId="2A6E8BEE" w14:textId="77777777" w:rsidTr="00E34A49">
        <w:trPr>
          <w:gridAfter w:val="1"/>
          <w:wAfter w:w="8" w:type="dxa"/>
          <w:trHeight w:val="284"/>
          <w:jc w:val="center"/>
        </w:trPr>
        <w:tc>
          <w:tcPr>
            <w:tcW w:w="985" w:type="dxa"/>
            <w:shd w:val="clear" w:color="auto" w:fill="auto"/>
          </w:tcPr>
          <w:p w14:paraId="653C2828" w14:textId="39F7771C" w:rsidR="00DF4118" w:rsidRPr="002B44C4" w:rsidRDefault="00DF4118" w:rsidP="00DF4118">
            <w:pPr>
              <w:spacing w:before="60" w:after="60" w:line="360" w:lineRule="auto"/>
              <w:ind w:left="142"/>
              <w:rPr>
                <w:b/>
              </w:rPr>
            </w:pPr>
            <w:r>
              <w:rPr>
                <w:b/>
              </w:rPr>
              <w:t>4.</w:t>
            </w:r>
            <w:r w:rsidRPr="002B44C4">
              <w:rPr>
                <w:b/>
              </w:rPr>
              <w:t>4</w:t>
            </w:r>
          </w:p>
        </w:tc>
        <w:tc>
          <w:tcPr>
            <w:tcW w:w="1949" w:type="dxa"/>
          </w:tcPr>
          <w:p w14:paraId="4FDD6E88" w14:textId="77777777" w:rsidR="00DF4118" w:rsidRPr="002B44C4" w:rsidRDefault="00DF4118" w:rsidP="00DF4118">
            <w:pPr>
              <w:keepLines/>
              <w:widowControl w:val="0"/>
              <w:pBdr>
                <w:top w:val="nil"/>
                <w:left w:val="nil"/>
                <w:bottom w:val="nil"/>
                <w:right w:val="nil"/>
                <w:between w:val="nil"/>
              </w:pBdr>
              <w:spacing w:before="60" w:after="60"/>
            </w:pPr>
            <w:r w:rsidRPr="002B44C4">
              <w:t>Loại tiền</w:t>
            </w:r>
          </w:p>
        </w:tc>
        <w:tc>
          <w:tcPr>
            <w:tcW w:w="1418" w:type="dxa"/>
          </w:tcPr>
          <w:p w14:paraId="7CE635BD"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785D5C13" w14:textId="5CDC650B"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26A887CD" w14:textId="12F27BE1" w:rsidR="00DF4118" w:rsidRPr="002B44C4" w:rsidRDefault="00DF4118" w:rsidP="00DF4118">
            <w:pPr>
              <w:keepLines/>
              <w:widowControl w:val="0"/>
              <w:pBdr>
                <w:top w:val="nil"/>
                <w:left w:val="nil"/>
                <w:bottom w:val="nil"/>
                <w:right w:val="nil"/>
                <w:between w:val="nil"/>
              </w:pBdr>
              <w:spacing w:before="60" w:after="60"/>
            </w:pPr>
            <w:r w:rsidRPr="00CD7EFB">
              <w:t>Chỉ hiển thị dữ liệu không cho phép sửa.</w:t>
            </w:r>
          </w:p>
        </w:tc>
      </w:tr>
      <w:tr w:rsidR="00DF4118" w:rsidRPr="002B44C4" w14:paraId="6F441FAA" w14:textId="77777777" w:rsidTr="00E34A49">
        <w:trPr>
          <w:gridAfter w:val="1"/>
          <w:wAfter w:w="8" w:type="dxa"/>
          <w:trHeight w:val="284"/>
          <w:jc w:val="center"/>
        </w:trPr>
        <w:tc>
          <w:tcPr>
            <w:tcW w:w="985" w:type="dxa"/>
            <w:shd w:val="clear" w:color="auto" w:fill="auto"/>
          </w:tcPr>
          <w:p w14:paraId="6DFAF5BC" w14:textId="76FD31F5" w:rsidR="00DF4118" w:rsidRPr="002B44C4" w:rsidRDefault="00DF4118" w:rsidP="00DF4118">
            <w:pPr>
              <w:spacing w:before="60" w:after="60" w:line="360" w:lineRule="auto"/>
              <w:ind w:left="142"/>
              <w:rPr>
                <w:b/>
              </w:rPr>
            </w:pPr>
            <w:r>
              <w:rPr>
                <w:b/>
              </w:rPr>
              <w:t>4.</w:t>
            </w:r>
            <w:r w:rsidRPr="002B44C4">
              <w:rPr>
                <w:b/>
              </w:rPr>
              <w:t>5</w:t>
            </w:r>
          </w:p>
        </w:tc>
        <w:tc>
          <w:tcPr>
            <w:tcW w:w="1949" w:type="dxa"/>
          </w:tcPr>
          <w:p w14:paraId="4FB22A0D" w14:textId="77777777" w:rsidR="00DF4118" w:rsidRPr="002B44C4" w:rsidRDefault="00DF4118" w:rsidP="00DF4118">
            <w:pPr>
              <w:keepLines/>
              <w:widowControl w:val="0"/>
              <w:pBdr>
                <w:top w:val="nil"/>
                <w:left w:val="nil"/>
                <w:bottom w:val="nil"/>
                <w:right w:val="nil"/>
                <w:between w:val="nil"/>
              </w:pBdr>
              <w:spacing w:before="60" w:after="60"/>
            </w:pPr>
            <w:r w:rsidRPr="002B44C4">
              <w:t>Nguyên tệ phí</w:t>
            </w:r>
          </w:p>
        </w:tc>
        <w:tc>
          <w:tcPr>
            <w:tcW w:w="1418" w:type="dxa"/>
          </w:tcPr>
          <w:p w14:paraId="01041F33"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58429C98" w14:textId="7B872AFF"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162D9F47" w14:textId="30E864B8" w:rsidR="00DF4118" w:rsidRPr="002B44C4" w:rsidRDefault="00DF4118" w:rsidP="00DF4118">
            <w:pPr>
              <w:keepLines/>
              <w:widowControl w:val="0"/>
              <w:pBdr>
                <w:top w:val="nil"/>
                <w:left w:val="nil"/>
                <w:bottom w:val="nil"/>
                <w:right w:val="nil"/>
                <w:between w:val="nil"/>
              </w:pBdr>
              <w:spacing w:before="60" w:after="60"/>
            </w:pPr>
            <w:r w:rsidRPr="00CD7EFB">
              <w:t>Chỉ hiển thị dữ liệu không cho phép sửa.</w:t>
            </w:r>
          </w:p>
        </w:tc>
      </w:tr>
      <w:tr w:rsidR="00DF4118" w:rsidRPr="002B44C4" w14:paraId="5A730F63" w14:textId="77777777" w:rsidTr="00E34A49">
        <w:trPr>
          <w:gridAfter w:val="1"/>
          <w:wAfter w:w="8" w:type="dxa"/>
          <w:trHeight w:val="284"/>
          <w:jc w:val="center"/>
        </w:trPr>
        <w:tc>
          <w:tcPr>
            <w:tcW w:w="985" w:type="dxa"/>
            <w:shd w:val="clear" w:color="auto" w:fill="auto"/>
          </w:tcPr>
          <w:p w14:paraId="237F9CEE" w14:textId="4535A336" w:rsidR="00DF4118" w:rsidRPr="002B44C4" w:rsidRDefault="00DF4118" w:rsidP="00DF4118">
            <w:pPr>
              <w:spacing w:before="60" w:after="60" w:line="360" w:lineRule="auto"/>
              <w:ind w:left="142"/>
              <w:rPr>
                <w:b/>
              </w:rPr>
            </w:pPr>
            <w:r>
              <w:rPr>
                <w:b/>
              </w:rPr>
              <w:t>4.</w:t>
            </w:r>
            <w:r w:rsidRPr="002B44C4">
              <w:rPr>
                <w:b/>
              </w:rPr>
              <w:t>6</w:t>
            </w:r>
          </w:p>
        </w:tc>
        <w:tc>
          <w:tcPr>
            <w:tcW w:w="1949" w:type="dxa"/>
          </w:tcPr>
          <w:p w14:paraId="71B4225C" w14:textId="77777777" w:rsidR="00DF4118" w:rsidRPr="002B44C4" w:rsidRDefault="00DF4118" w:rsidP="00DF4118">
            <w:pPr>
              <w:keepLines/>
              <w:widowControl w:val="0"/>
              <w:pBdr>
                <w:top w:val="nil"/>
                <w:left w:val="nil"/>
                <w:bottom w:val="nil"/>
                <w:right w:val="nil"/>
                <w:between w:val="nil"/>
              </w:pBdr>
              <w:spacing w:before="60" w:after="60"/>
            </w:pPr>
            <w:r w:rsidRPr="002B44C4">
              <w:t>Số tiền phí</w:t>
            </w:r>
          </w:p>
        </w:tc>
        <w:tc>
          <w:tcPr>
            <w:tcW w:w="1418" w:type="dxa"/>
          </w:tcPr>
          <w:p w14:paraId="269723B3"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20BD8ED6" w14:textId="5E6CA3D5"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0F4162AC" w14:textId="1924C960" w:rsidR="00DF4118" w:rsidRPr="002B44C4" w:rsidRDefault="00DF4118" w:rsidP="00DF4118">
            <w:pPr>
              <w:keepLines/>
              <w:widowControl w:val="0"/>
              <w:pBdr>
                <w:top w:val="nil"/>
                <w:left w:val="nil"/>
                <w:bottom w:val="nil"/>
                <w:right w:val="nil"/>
                <w:between w:val="nil"/>
              </w:pBdr>
              <w:spacing w:before="60" w:after="60"/>
            </w:pPr>
            <w:r w:rsidRPr="00CD7EFB">
              <w:t>Chỉ hiển thị dữ liệu không cho phép sửa.</w:t>
            </w:r>
          </w:p>
        </w:tc>
      </w:tr>
      <w:tr w:rsidR="00DF4118" w:rsidRPr="002B44C4" w14:paraId="63642674" w14:textId="77777777" w:rsidTr="00E34A49">
        <w:trPr>
          <w:gridAfter w:val="1"/>
          <w:wAfter w:w="8" w:type="dxa"/>
          <w:trHeight w:val="284"/>
          <w:jc w:val="center"/>
        </w:trPr>
        <w:tc>
          <w:tcPr>
            <w:tcW w:w="985" w:type="dxa"/>
            <w:shd w:val="clear" w:color="auto" w:fill="auto"/>
          </w:tcPr>
          <w:p w14:paraId="0B223DEE" w14:textId="1C107560" w:rsidR="00DF4118" w:rsidRPr="002B44C4" w:rsidRDefault="00DF4118" w:rsidP="00DF4118">
            <w:pPr>
              <w:spacing w:before="60" w:after="60" w:line="360" w:lineRule="auto"/>
              <w:ind w:left="142"/>
              <w:rPr>
                <w:b/>
              </w:rPr>
            </w:pPr>
            <w:r>
              <w:rPr>
                <w:b/>
              </w:rPr>
              <w:t>4.</w:t>
            </w:r>
            <w:r w:rsidRPr="002B44C4">
              <w:rPr>
                <w:b/>
              </w:rPr>
              <w:t>7</w:t>
            </w:r>
          </w:p>
        </w:tc>
        <w:tc>
          <w:tcPr>
            <w:tcW w:w="1949" w:type="dxa"/>
          </w:tcPr>
          <w:p w14:paraId="3BAE9BB1" w14:textId="77777777" w:rsidR="00DF4118" w:rsidRPr="002B44C4" w:rsidRDefault="00DF4118" w:rsidP="00DF4118">
            <w:pPr>
              <w:keepLines/>
              <w:widowControl w:val="0"/>
              <w:pBdr>
                <w:top w:val="nil"/>
                <w:left w:val="nil"/>
                <w:bottom w:val="nil"/>
                <w:right w:val="nil"/>
                <w:between w:val="nil"/>
              </w:pBdr>
              <w:spacing w:before="60" w:after="60"/>
            </w:pPr>
            <w:r w:rsidRPr="002B44C4">
              <w:t>Số tiền thực thu</w:t>
            </w:r>
          </w:p>
        </w:tc>
        <w:tc>
          <w:tcPr>
            <w:tcW w:w="1418" w:type="dxa"/>
          </w:tcPr>
          <w:p w14:paraId="3497B309"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3A1B8FAD" w14:textId="334E18F4"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3ABC4307" w14:textId="29B23C0A" w:rsidR="00DF4118" w:rsidRPr="002B44C4" w:rsidRDefault="00DF4118" w:rsidP="00DF4118">
            <w:pPr>
              <w:keepLines/>
              <w:widowControl w:val="0"/>
              <w:pBdr>
                <w:top w:val="nil"/>
                <w:left w:val="nil"/>
                <w:bottom w:val="nil"/>
                <w:right w:val="nil"/>
                <w:between w:val="nil"/>
              </w:pBdr>
              <w:spacing w:before="60" w:after="60"/>
            </w:pPr>
            <w:r w:rsidRPr="00CD7EFB">
              <w:t>Chỉ hiển thị dữ liệu không cho phép sửa.</w:t>
            </w:r>
          </w:p>
        </w:tc>
      </w:tr>
      <w:tr w:rsidR="00DF4118" w:rsidRPr="002B44C4" w14:paraId="0E9CC75D" w14:textId="77777777" w:rsidTr="00E34A49">
        <w:trPr>
          <w:gridAfter w:val="1"/>
          <w:wAfter w:w="8" w:type="dxa"/>
          <w:trHeight w:val="284"/>
          <w:jc w:val="center"/>
        </w:trPr>
        <w:tc>
          <w:tcPr>
            <w:tcW w:w="985" w:type="dxa"/>
            <w:shd w:val="clear" w:color="auto" w:fill="auto"/>
          </w:tcPr>
          <w:p w14:paraId="142411DA" w14:textId="758A71F5" w:rsidR="00DF4118" w:rsidRPr="002B44C4" w:rsidRDefault="00DF4118" w:rsidP="00DF4118">
            <w:pPr>
              <w:spacing w:before="60" w:after="60" w:line="360" w:lineRule="auto"/>
              <w:ind w:left="142"/>
              <w:rPr>
                <w:b/>
              </w:rPr>
            </w:pPr>
            <w:r>
              <w:rPr>
                <w:b/>
              </w:rPr>
              <w:t>4.</w:t>
            </w:r>
            <w:r w:rsidRPr="002B44C4">
              <w:rPr>
                <w:b/>
              </w:rPr>
              <w:t>8</w:t>
            </w:r>
          </w:p>
        </w:tc>
        <w:tc>
          <w:tcPr>
            <w:tcW w:w="1949" w:type="dxa"/>
          </w:tcPr>
          <w:p w14:paraId="46CD8647" w14:textId="77777777" w:rsidR="00DF4118" w:rsidRPr="002B44C4" w:rsidRDefault="00DF4118" w:rsidP="00DF4118">
            <w:pPr>
              <w:keepLines/>
              <w:widowControl w:val="0"/>
              <w:pBdr>
                <w:top w:val="nil"/>
                <w:left w:val="nil"/>
                <w:bottom w:val="nil"/>
                <w:right w:val="nil"/>
                <w:between w:val="nil"/>
              </w:pBdr>
              <w:spacing w:before="60" w:after="60"/>
            </w:pPr>
            <w:r w:rsidRPr="002B44C4">
              <w:t>Ngày thực thu</w:t>
            </w:r>
          </w:p>
        </w:tc>
        <w:tc>
          <w:tcPr>
            <w:tcW w:w="1418" w:type="dxa"/>
          </w:tcPr>
          <w:p w14:paraId="55A52077" w14:textId="1129B8AD" w:rsidR="00DF4118" w:rsidRPr="002B44C4" w:rsidRDefault="00DF4118" w:rsidP="00DF4118">
            <w:pPr>
              <w:keepLines/>
              <w:widowControl w:val="0"/>
              <w:pBdr>
                <w:top w:val="nil"/>
                <w:left w:val="nil"/>
                <w:bottom w:val="nil"/>
                <w:right w:val="nil"/>
                <w:between w:val="nil"/>
              </w:pBdr>
              <w:spacing w:before="60" w:after="60"/>
            </w:pPr>
            <w:r w:rsidRPr="002B44C4">
              <w:t>Datetime</w:t>
            </w:r>
          </w:p>
        </w:tc>
        <w:tc>
          <w:tcPr>
            <w:tcW w:w="1223" w:type="dxa"/>
          </w:tcPr>
          <w:p w14:paraId="645B7526" w14:textId="35B60DDF"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3ADB6ACB" w14:textId="1D250252" w:rsidR="00DF4118" w:rsidRPr="002B44C4" w:rsidRDefault="00DF4118" w:rsidP="00DF4118">
            <w:pPr>
              <w:keepLines/>
              <w:widowControl w:val="0"/>
              <w:pBdr>
                <w:top w:val="nil"/>
                <w:left w:val="nil"/>
                <w:bottom w:val="nil"/>
                <w:right w:val="nil"/>
                <w:between w:val="nil"/>
              </w:pBdr>
              <w:spacing w:before="60" w:after="60"/>
            </w:pPr>
            <w:r w:rsidRPr="00CD7EFB">
              <w:t>Chỉ hiển thị dữ liệu không cho phép sửa.</w:t>
            </w:r>
          </w:p>
        </w:tc>
      </w:tr>
      <w:tr w:rsidR="00DF4118" w:rsidRPr="002B44C4" w14:paraId="6BD41A26" w14:textId="77777777" w:rsidTr="00E34A49">
        <w:trPr>
          <w:gridAfter w:val="1"/>
          <w:wAfter w:w="8" w:type="dxa"/>
          <w:trHeight w:val="284"/>
          <w:jc w:val="center"/>
        </w:trPr>
        <w:tc>
          <w:tcPr>
            <w:tcW w:w="985" w:type="dxa"/>
            <w:shd w:val="clear" w:color="auto" w:fill="auto"/>
          </w:tcPr>
          <w:p w14:paraId="2F98F78E" w14:textId="28D03536" w:rsidR="00DF4118" w:rsidRPr="002B44C4" w:rsidRDefault="00DF4118" w:rsidP="00DF4118">
            <w:pPr>
              <w:spacing w:before="60" w:after="60" w:line="360" w:lineRule="auto"/>
              <w:ind w:left="142"/>
              <w:rPr>
                <w:b/>
              </w:rPr>
            </w:pPr>
            <w:r>
              <w:rPr>
                <w:b/>
              </w:rPr>
              <w:t>4.</w:t>
            </w:r>
            <w:r w:rsidRPr="002B44C4">
              <w:rPr>
                <w:b/>
              </w:rPr>
              <w:t>9</w:t>
            </w:r>
          </w:p>
        </w:tc>
        <w:tc>
          <w:tcPr>
            <w:tcW w:w="1949" w:type="dxa"/>
          </w:tcPr>
          <w:p w14:paraId="1A5DC1FA" w14:textId="77777777" w:rsidR="00DF4118" w:rsidRPr="002B44C4" w:rsidRDefault="00DF4118" w:rsidP="00DF4118">
            <w:pPr>
              <w:keepLines/>
              <w:widowControl w:val="0"/>
              <w:pBdr>
                <w:top w:val="nil"/>
                <w:left w:val="nil"/>
                <w:bottom w:val="nil"/>
                <w:right w:val="nil"/>
                <w:between w:val="nil"/>
              </w:pBdr>
              <w:spacing w:before="60" w:after="60"/>
            </w:pPr>
            <w:r w:rsidRPr="002B44C4">
              <w:t>Chứng từ KT</w:t>
            </w:r>
          </w:p>
        </w:tc>
        <w:tc>
          <w:tcPr>
            <w:tcW w:w="1418" w:type="dxa"/>
          </w:tcPr>
          <w:p w14:paraId="19E760ED"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507FA769" w14:textId="2FD6CF18" w:rsidR="00DF4118" w:rsidRPr="002B44C4" w:rsidRDefault="00DF4118" w:rsidP="00DF4118">
            <w:pPr>
              <w:keepLines/>
              <w:widowControl w:val="0"/>
              <w:pBdr>
                <w:top w:val="nil"/>
                <w:left w:val="nil"/>
                <w:bottom w:val="nil"/>
                <w:right w:val="nil"/>
                <w:between w:val="nil"/>
              </w:pBdr>
              <w:spacing w:before="60" w:after="60"/>
            </w:pPr>
            <w:r>
              <w:t>Không</w:t>
            </w:r>
          </w:p>
        </w:tc>
        <w:tc>
          <w:tcPr>
            <w:tcW w:w="3870" w:type="dxa"/>
          </w:tcPr>
          <w:p w14:paraId="5C7E140D" w14:textId="75EB2E7E" w:rsidR="00DF4118" w:rsidRPr="002B44C4" w:rsidRDefault="00DF4118" w:rsidP="00DF4118">
            <w:pPr>
              <w:keepLines/>
              <w:widowControl w:val="0"/>
              <w:pBdr>
                <w:top w:val="nil"/>
                <w:left w:val="nil"/>
                <w:bottom w:val="nil"/>
                <w:right w:val="nil"/>
                <w:between w:val="nil"/>
              </w:pBdr>
              <w:spacing w:before="60" w:after="60"/>
            </w:pPr>
            <w:r w:rsidRPr="00CD7EFB">
              <w:t>Chỉ hiển thị dữ liệu không cho phép sửa.</w:t>
            </w:r>
          </w:p>
        </w:tc>
      </w:tr>
      <w:tr w:rsidR="00DF4118" w:rsidRPr="002B44C4" w14:paraId="736F68D1" w14:textId="77777777" w:rsidTr="00E34A49">
        <w:trPr>
          <w:gridAfter w:val="1"/>
          <w:wAfter w:w="8" w:type="dxa"/>
          <w:trHeight w:val="284"/>
          <w:jc w:val="center"/>
        </w:trPr>
        <w:tc>
          <w:tcPr>
            <w:tcW w:w="985" w:type="dxa"/>
            <w:shd w:val="clear" w:color="auto" w:fill="auto"/>
          </w:tcPr>
          <w:p w14:paraId="42FC256E" w14:textId="578B4D2C" w:rsidR="00DF4118" w:rsidRPr="002B44C4" w:rsidRDefault="00DF4118" w:rsidP="00DF4118">
            <w:pPr>
              <w:spacing w:before="60" w:after="60" w:line="360" w:lineRule="auto"/>
              <w:ind w:left="142"/>
              <w:rPr>
                <w:b/>
              </w:rPr>
            </w:pPr>
            <w:r>
              <w:rPr>
                <w:b/>
              </w:rPr>
              <w:t>4.</w:t>
            </w:r>
            <w:r w:rsidRPr="002B44C4">
              <w:rPr>
                <w:b/>
              </w:rPr>
              <w:t>10</w:t>
            </w:r>
          </w:p>
        </w:tc>
        <w:tc>
          <w:tcPr>
            <w:tcW w:w="1949" w:type="dxa"/>
          </w:tcPr>
          <w:p w14:paraId="5E34D017"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6A92B65F" wp14:editId="196B3F98">
                  <wp:extent cx="369278" cy="342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16" cy="346649"/>
                          </a:xfrm>
                          <a:prstGeom prst="rect">
                            <a:avLst/>
                          </a:prstGeom>
                        </pic:spPr>
                      </pic:pic>
                    </a:graphicData>
                  </a:graphic>
                </wp:inline>
              </w:drawing>
            </w:r>
          </w:p>
        </w:tc>
        <w:tc>
          <w:tcPr>
            <w:tcW w:w="1418" w:type="dxa"/>
          </w:tcPr>
          <w:p w14:paraId="2B1FE81C"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3F996550"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02184747" w14:textId="4C464A33" w:rsidR="00DF4118" w:rsidRPr="002B44C4" w:rsidRDefault="00DF4118" w:rsidP="00DF4118">
            <w:pPr>
              <w:keepLines/>
              <w:widowControl w:val="0"/>
              <w:pBdr>
                <w:top w:val="nil"/>
                <w:left w:val="nil"/>
                <w:bottom w:val="nil"/>
                <w:right w:val="nil"/>
                <w:between w:val="nil"/>
              </w:pBdr>
              <w:spacing w:before="60" w:after="60"/>
            </w:pPr>
            <w:r w:rsidRPr="002B44C4">
              <w:t>Chỉnh sửa thông tin tái bảo hiểm</w:t>
            </w:r>
          </w:p>
          <w:p w14:paraId="78731EBE" w14:textId="238C0AE6" w:rsidR="00DF4118" w:rsidRPr="002B44C4" w:rsidRDefault="00DF4118" w:rsidP="00DF411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sửa kỳ phí bảo hiểm </w:t>
            </w:r>
            <w:r w:rsidRPr="002B44C4">
              <w:t xml:space="preserve">(thông tin màn hình tương tự </w:t>
            </w:r>
            <w:r w:rsidRPr="002B44C4">
              <w:rPr>
                <w:b/>
              </w:rPr>
              <w:t xml:space="preserve">Màn hình sửa kỳ phí bảo hiểm </w:t>
            </w:r>
            <w:r w:rsidRPr="002B44C4">
              <w:t>ở mục lập báo cáo tổn thất)</w:t>
            </w:r>
          </w:p>
        </w:tc>
      </w:tr>
      <w:tr w:rsidR="00DF4118" w:rsidRPr="002B44C4" w14:paraId="2221C036" w14:textId="77777777" w:rsidTr="00E34A49">
        <w:trPr>
          <w:gridAfter w:val="1"/>
          <w:wAfter w:w="8" w:type="dxa"/>
          <w:trHeight w:val="284"/>
          <w:jc w:val="center"/>
        </w:trPr>
        <w:tc>
          <w:tcPr>
            <w:tcW w:w="985" w:type="dxa"/>
            <w:shd w:val="clear" w:color="auto" w:fill="auto"/>
          </w:tcPr>
          <w:p w14:paraId="14150C32" w14:textId="5B774F9B" w:rsidR="00DF4118" w:rsidRPr="002B44C4" w:rsidRDefault="00DF4118" w:rsidP="00DF4118">
            <w:pPr>
              <w:spacing w:before="60" w:after="60" w:line="360" w:lineRule="auto"/>
              <w:ind w:left="142"/>
              <w:rPr>
                <w:b/>
              </w:rPr>
            </w:pPr>
            <w:r>
              <w:rPr>
                <w:b/>
              </w:rPr>
              <w:t>4.</w:t>
            </w:r>
            <w:r w:rsidRPr="002B44C4">
              <w:rPr>
                <w:b/>
              </w:rPr>
              <w:t>11</w:t>
            </w:r>
          </w:p>
        </w:tc>
        <w:tc>
          <w:tcPr>
            <w:tcW w:w="1949" w:type="dxa"/>
          </w:tcPr>
          <w:p w14:paraId="06818DCB"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42735EF8" wp14:editId="5F0F2523">
                  <wp:extent cx="314325" cy="3143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42" cy="315242"/>
                          </a:xfrm>
                          <a:prstGeom prst="rect">
                            <a:avLst/>
                          </a:prstGeom>
                        </pic:spPr>
                      </pic:pic>
                    </a:graphicData>
                  </a:graphic>
                </wp:inline>
              </w:drawing>
            </w:r>
          </w:p>
        </w:tc>
        <w:tc>
          <w:tcPr>
            <w:tcW w:w="1418" w:type="dxa"/>
          </w:tcPr>
          <w:p w14:paraId="33295DFE"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2BAFE977"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42ACC342" w14:textId="77777777" w:rsidR="00DF4118" w:rsidRPr="002B44C4" w:rsidRDefault="00DF4118" w:rsidP="00DF4118">
            <w:pPr>
              <w:keepLines/>
              <w:widowControl w:val="0"/>
              <w:pBdr>
                <w:top w:val="nil"/>
                <w:left w:val="nil"/>
                <w:bottom w:val="nil"/>
                <w:right w:val="nil"/>
                <w:between w:val="nil"/>
              </w:pBdr>
              <w:spacing w:before="60" w:after="60"/>
            </w:pPr>
            <w:r w:rsidRPr="002B44C4">
              <w:t>Xóa thông tin kỳ thu phí bảo hiểm</w:t>
            </w:r>
          </w:p>
          <w:p w14:paraId="163DDFE6" w14:textId="77777777" w:rsidR="00DF4118" w:rsidRPr="002B44C4" w:rsidRDefault="00DF4118" w:rsidP="00DF4118">
            <w:pPr>
              <w:keepLines/>
              <w:widowControl w:val="0"/>
              <w:pBdr>
                <w:top w:val="nil"/>
                <w:left w:val="nil"/>
                <w:bottom w:val="nil"/>
                <w:right w:val="nil"/>
                <w:between w:val="nil"/>
              </w:pBdr>
              <w:spacing w:before="60" w:after="60"/>
            </w:pPr>
            <w:r w:rsidRPr="002B44C4">
              <w:t>Hệ thống hiển thị màn hình xác nhận xóa:</w:t>
            </w:r>
          </w:p>
          <w:p w14:paraId="5EC326E9" w14:textId="36763D9F" w:rsidR="00DF4118" w:rsidRPr="002B44C4" w:rsidRDefault="00DF4118" w:rsidP="00DF4118">
            <w:pPr>
              <w:keepLines/>
              <w:widowControl w:val="0"/>
              <w:pBdr>
                <w:top w:val="nil"/>
                <w:left w:val="nil"/>
                <w:bottom w:val="nil"/>
                <w:right w:val="nil"/>
                <w:between w:val="nil"/>
              </w:pBdr>
              <w:spacing w:before="60" w:after="60"/>
            </w:pPr>
            <w:r w:rsidRPr="002B44C4">
              <w:t>+ Có: xóa thông tin ký thu phí, đồng thời đưa ra thông báo xóa thành công</w:t>
            </w:r>
          </w:p>
          <w:p w14:paraId="5507AA6B" w14:textId="7FB8B25D" w:rsidR="00DF4118" w:rsidRPr="002B44C4" w:rsidRDefault="00DF4118" w:rsidP="00DF4118">
            <w:pPr>
              <w:keepLines/>
              <w:widowControl w:val="0"/>
              <w:pBdr>
                <w:top w:val="nil"/>
                <w:left w:val="nil"/>
                <w:bottom w:val="nil"/>
                <w:right w:val="nil"/>
                <w:between w:val="nil"/>
              </w:pBdr>
              <w:spacing w:before="60" w:after="60"/>
            </w:pPr>
            <w:r w:rsidRPr="002B44C4">
              <w:t>+ Không: đóng màn hình xác nhận xóa</w:t>
            </w:r>
          </w:p>
        </w:tc>
      </w:tr>
      <w:tr w:rsidR="00DF4118" w:rsidRPr="002B44C4" w14:paraId="65F542EA" w14:textId="77777777" w:rsidTr="00E34A49">
        <w:trPr>
          <w:gridAfter w:val="1"/>
          <w:wAfter w:w="8" w:type="dxa"/>
          <w:trHeight w:val="284"/>
          <w:jc w:val="center"/>
        </w:trPr>
        <w:tc>
          <w:tcPr>
            <w:tcW w:w="985" w:type="dxa"/>
            <w:shd w:val="clear" w:color="auto" w:fill="auto"/>
          </w:tcPr>
          <w:p w14:paraId="03D79C55" w14:textId="2D5BBDFB" w:rsidR="00DF4118" w:rsidRPr="002B44C4" w:rsidRDefault="00DF4118" w:rsidP="00DF4118">
            <w:pPr>
              <w:spacing w:before="60" w:after="60" w:line="360" w:lineRule="auto"/>
              <w:ind w:left="142"/>
              <w:rPr>
                <w:b/>
              </w:rPr>
            </w:pPr>
            <w:r>
              <w:rPr>
                <w:b/>
              </w:rPr>
              <w:t>4.</w:t>
            </w:r>
            <w:r w:rsidRPr="002B44C4">
              <w:rPr>
                <w:b/>
              </w:rPr>
              <w:t>12</w:t>
            </w:r>
          </w:p>
        </w:tc>
        <w:tc>
          <w:tcPr>
            <w:tcW w:w="1949" w:type="dxa"/>
          </w:tcPr>
          <w:p w14:paraId="01950BA6"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63108FC5" wp14:editId="0D687387">
                  <wp:extent cx="875279" cy="295275"/>
                  <wp:effectExtent l="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0226" cy="296944"/>
                          </a:xfrm>
                          <a:prstGeom prst="rect">
                            <a:avLst/>
                          </a:prstGeom>
                        </pic:spPr>
                      </pic:pic>
                    </a:graphicData>
                  </a:graphic>
                </wp:inline>
              </w:drawing>
            </w:r>
          </w:p>
        </w:tc>
        <w:tc>
          <w:tcPr>
            <w:tcW w:w="1418" w:type="dxa"/>
          </w:tcPr>
          <w:p w14:paraId="4DEC9D92"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028C33AB"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0965C1B6" w14:textId="36F4C89F" w:rsidR="00DF4118" w:rsidRPr="002B44C4" w:rsidRDefault="00DF4118" w:rsidP="00DF4118">
            <w:pPr>
              <w:keepLines/>
              <w:widowControl w:val="0"/>
              <w:pBdr>
                <w:top w:val="nil"/>
                <w:left w:val="nil"/>
                <w:bottom w:val="nil"/>
                <w:right w:val="nil"/>
                <w:between w:val="nil"/>
              </w:pBdr>
              <w:spacing w:before="60" w:after="60"/>
            </w:pPr>
            <w:r w:rsidRPr="002B44C4">
              <w:t>Thêm mới thông tin kỳ thu phí bảo hiểm</w:t>
            </w:r>
          </w:p>
          <w:p w14:paraId="1FC50FA0" w14:textId="071456D4" w:rsidR="00DF4118" w:rsidRPr="002B44C4" w:rsidRDefault="00DF4118" w:rsidP="00DF411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thêm mới kỳ thu phí bảo hiểm </w:t>
            </w:r>
            <w:r w:rsidRPr="002B44C4">
              <w:t xml:space="preserve">(thông tin màn hình tương tự </w:t>
            </w:r>
            <w:r w:rsidRPr="002B44C4">
              <w:rPr>
                <w:b/>
              </w:rPr>
              <w:t xml:space="preserve">Màn hình thêm mới bảo hiểm </w:t>
            </w:r>
            <w:r w:rsidRPr="002B44C4">
              <w:t>ở mục lập báo cáo tổn thất)</w:t>
            </w:r>
          </w:p>
        </w:tc>
      </w:tr>
      <w:tr w:rsidR="00DF4118" w:rsidRPr="002B44C4" w14:paraId="09D0F14C" w14:textId="77777777" w:rsidTr="00E34A49">
        <w:trPr>
          <w:gridAfter w:val="1"/>
          <w:wAfter w:w="8" w:type="dxa"/>
          <w:trHeight w:val="284"/>
          <w:jc w:val="center"/>
        </w:trPr>
        <w:tc>
          <w:tcPr>
            <w:tcW w:w="985" w:type="dxa"/>
            <w:shd w:val="clear" w:color="auto" w:fill="auto"/>
            <w:vAlign w:val="center"/>
          </w:tcPr>
          <w:p w14:paraId="02EEF1D0" w14:textId="13BBF48B" w:rsidR="00DF4118" w:rsidRPr="002B44C4" w:rsidRDefault="00DF4118" w:rsidP="00DF4118">
            <w:pPr>
              <w:spacing w:before="60" w:after="60" w:line="360" w:lineRule="auto"/>
              <w:ind w:left="142"/>
              <w:rPr>
                <w:b/>
              </w:rPr>
            </w:pPr>
            <w:r>
              <w:rPr>
                <w:b/>
              </w:rPr>
              <w:t>5</w:t>
            </w:r>
          </w:p>
        </w:tc>
        <w:tc>
          <w:tcPr>
            <w:tcW w:w="1949" w:type="dxa"/>
          </w:tcPr>
          <w:p w14:paraId="23BF5F3A"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7B24B84A" wp14:editId="56D75A7E">
                  <wp:extent cx="883081" cy="2476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7667" cy="248936"/>
                          </a:xfrm>
                          <a:prstGeom prst="rect">
                            <a:avLst/>
                          </a:prstGeom>
                        </pic:spPr>
                      </pic:pic>
                    </a:graphicData>
                  </a:graphic>
                </wp:inline>
              </w:drawing>
            </w:r>
          </w:p>
        </w:tc>
        <w:tc>
          <w:tcPr>
            <w:tcW w:w="1418" w:type="dxa"/>
          </w:tcPr>
          <w:p w14:paraId="7FB5036B" w14:textId="77777777" w:rsidR="00DF4118" w:rsidRPr="002B44C4" w:rsidRDefault="00DF4118" w:rsidP="00DF4118">
            <w:pPr>
              <w:keepLines/>
              <w:widowControl w:val="0"/>
              <w:pBdr>
                <w:top w:val="nil"/>
                <w:left w:val="nil"/>
                <w:bottom w:val="nil"/>
                <w:right w:val="nil"/>
                <w:between w:val="nil"/>
              </w:pBdr>
              <w:spacing w:before="60" w:after="60"/>
            </w:pPr>
            <w:r w:rsidRPr="002B44C4">
              <w:t>Button</w:t>
            </w:r>
          </w:p>
        </w:tc>
        <w:tc>
          <w:tcPr>
            <w:tcW w:w="1223" w:type="dxa"/>
          </w:tcPr>
          <w:p w14:paraId="4D49A967"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5E511E6C" w14:textId="5EA44A4D" w:rsidR="00DF4118" w:rsidRPr="002B44C4" w:rsidRDefault="00DF4118" w:rsidP="00DF4118">
            <w:pPr>
              <w:keepLines/>
              <w:widowControl w:val="0"/>
              <w:pBdr>
                <w:top w:val="nil"/>
                <w:left w:val="nil"/>
                <w:bottom w:val="nil"/>
                <w:right w:val="nil"/>
                <w:between w:val="nil"/>
              </w:pBdr>
              <w:spacing w:before="60" w:after="60"/>
            </w:pPr>
            <w:r w:rsidRPr="002B44C4">
              <w:t xml:space="preserve">Chuyển </w:t>
            </w:r>
            <w:r w:rsidR="000B157A">
              <w:t xml:space="preserve">BCTT tới </w:t>
            </w:r>
            <w:r w:rsidR="00120985">
              <w:t>lãnh đạo P.QLNV xử lý phê duyệt</w:t>
            </w:r>
          </w:p>
          <w:p w14:paraId="08323968" w14:textId="5DEF7521" w:rsidR="00DF4118" w:rsidRPr="002B44C4" w:rsidRDefault="00DF4118" w:rsidP="00DF4118">
            <w:pPr>
              <w:keepLines/>
              <w:widowControl w:val="0"/>
              <w:pBdr>
                <w:top w:val="nil"/>
                <w:left w:val="nil"/>
                <w:bottom w:val="nil"/>
                <w:right w:val="nil"/>
                <w:between w:val="nil"/>
              </w:pBdr>
              <w:spacing w:before="60" w:after="60"/>
            </w:pPr>
            <w:r w:rsidRPr="002B44C4">
              <w:t>Hệ thống hiển thị màn hình thêm danh sách người nhận thông báo</w:t>
            </w:r>
          </w:p>
        </w:tc>
      </w:tr>
      <w:tr w:rsidR="00DF4118" w:rsidRPr="002B44C4" w14:paraId="7B96D51D" w14:textId="77777777" w:rsidTr="00E34A49">
        <w:trPr>
          <w:gridAfter w:val="1"/>
          <w:wAfter w:w="8" w:type="dxa"/>
          <w:trHeight w:val="284"/>
          <w:jc w:val="center"/>
        </w:trPr>
        <w:tc>
          <w:tcPr>
            <w:tcW w:w="985" w:type="dxa"/>
            <w:shd w:val="clear" w:color="auto" w:fill="auto"/>
            <w:vAlign w:val="center"/>
          </w:tcPr>
          <w:p w14:paraId="7BD83FDF" w14:textId="11B3B37F" w:rsidR="00DF4118" w:rsidRPr="002B44C4" w:rsidRDefault="00DF4118" w:rsidP="00DF4118">
            <w:pPr>
              <w:spacing w:before="60" w:after="60" w:line="360" w:lineRule="auto"/>
              <w:ind w:left="142"/>
              <w:rPr>
                <w:b/>
              </w:rPr>
            </w:pPr>
            <w:r>
              <w:rPr>
                <w:b/>
              </w:rPr>
              <w:t>6</w:t>
            </w:r>
          </w:p>
        </w:tc>
        <w:tc>
          <w:tcPr>
            <w:tcW w:w="1949" w:type="dxa"/>
          </w:tcPr>
          <w:p w14:paraId="32173CAF" w14:textId="31CE2AE4" w:rsidR="00DF4118" w:rsidRPr="002B44C4" w:rsidRDefault="00DF4118" w:rsidP="00DF4118">
            <w:pPr>
              <w:keepLines/>
              <w:widowControl w:val="0"/>
              <w:pBdr>
                <w:top w:val="nil"/>
                <w:left w:val="nil"/>
                <w:bottom w:val="nil"/>
                <w:right w:val="nil"/>
                <w:between w:val="nil"/>
              </w:pBdr>
              <w:spacing w:before="60" w:after="60"/>
              <w:rPr>
                <w:noProof/>
              </w:rPr>
            </w:pPr>
            <w:r w:rsidRPr="002B44C4">
              <w:rPr>
                <w:noProof/>
              </w:rPr>
              <w:drawing>
                <wp:inline distT="0" distB="0" distL="0" distR="0" wp14:anchorId="4D50373B" wp14:editId="7678F721">
                  <wp:extent cx="752475" cy="238283"/>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66708" cy="242790"/>
                          </a:xfrm>
                          <a:prstGeom prst="rect">
                            <a:avLst/>
                          </a:prstGeom>
                        </pic:spPr>
                      </pic:pic>
                    </a:graphicData>
                  </a:graphic>
                </wp:inline>
              </w:drawing>
            </w:r>
          </w:p>
        </w:tc>
        <w:tc>
          <w:tcPr>
            <w:tcW w:w="1418" w:type="dxa"/>
          </w:tcPr>
          <w:p w14:paraId="407FC3FD" w14:textId="3C108579" w:rsidR="00DF4118" w:rsidRPr="002B44C4" w:rsidRDefault="00DF4118" w:rsidP="00DF4118">
            <w:pPr>
              <w:keepLines/>
              <w:widowControl w:val="0"/>
              <w:pBdr>
                <w:top w:val="nil"/>
                <w:left w:val="nil"/>
                <w:bottom w:val="nil"/>
                <w:right w:val="nil"/>
                <w:between w:val="nil"/>
              </w:pBdr>
              <w:spacing w:before="60" w:after="60"/>
            </w:pPr>
            <w:r w:rsidRPr="002B44C4">
              <w:t>Button</w:t>
            </w:r>
          </w:p>
        </w:tc>
        <w:tc>
          <w:tcPr>
            <w:tcW w:w="1223" w:type="dxa"/>
          </w:tcPr>
          <w:p w14:paraId="4DA5D8F8"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486FB993" w14:textId="1DF4A68B" w:rsidR="00DF4118" w:rsidRPr="002B44C4" w:rsidRDefault="00DF4118" w:rsidP="00DF4118">
            <w:pPr>
              <w:keepLines/>
              <w:widowControl w:val="0"/>
              <w:pBdr>
                <w:top w:val="nil"/>
                <w:left w:val="nil"/>
                <w:bottom w:val="nil"/>
                <w:right w:val="nil"/>
                <w:between w:val="nil"/>
              </w:pBdr>
              <w:spacing w:before="60" w:after="60"/>
            </w:pPr>
            <w:r w:rsidRPr="002B44C4">
              <w:t>Trả lại cho cán bộ cấp đơn hoàn thiện lại báo cáo tổn thất.</w:t>
            </w:r>
          </w:p>
          <w:p w14:paraId="465CB5D5" w14:textId="77777777" w:rsidR="00DF4118" w:rsidRPr="002B44C4" w:rsidRDefault="00DF4118" w:rsidP="00DF4118">
            <w:pPr>
              <w:keepLines/>
              <w:widowControl w:val="0"/>
              <w:pBdr>
                <w:top w:val="nil"/>
                <w:left w:val="nil"/>
                <w:bottom w:val="nil"/>
                <w:right w:val="nil"/>
                <w:between w:val="nil"/>
              </w:pBdr>
              <w:spacing w:before="60" w:after="60"/>
            </w:pPr>
            <w:r w:rsidRPr="002B44C4">
              <w:t>Hệ thống:</w:t>
            </w:r>
          </w:p>
          <w:p w14:paraId="31AEE397" w14:textId="77777777"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pPr>
            <w:r w:rsidRPr="002B44C4">
              <w:t>Hiển thị màn hình nhập lý do xác nhận trả lại</w:t>
            </w:r>
          </w:p>
          <w:p w14:paraId="008EA684" w14:textId="58359E14"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để hoàn thiện</w:t>
            </w:r>
          </w:p>
        </w:tc>
      </w:tr>
    </w:tbl>
    <w:p w14:paraId="10687F81" w14:textId="6043BFEF" w:rsidR="00A8113D" w:rsidRDefault="00A8113D" w:rsidP="00A8113D"/>
    <w:p w14:paraId="22272FC2" w14:textId="44548446" w:rsidR="00AC69AE" w:rsidRDefault="00AC69AE" w:rsidP="00AC69AE">
      <w:pPr>
        <w:pStyle w:val="ListParagraph"/>
        <w:numPr>
          <w:ilvl w:val="0"/>
          <w:numId w:val="6"/>
        </w:numPr>
      </w:pPr>
      <w:r>
        <w:t>Màn hình nhập lý do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E34A49" w:rsidRPr="00E34A49" w14:paraId="3BD26377" w14:textId="77777777" w:rsidTr="00E34A49">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9B42CB2" w14:textId="77777777" w:rsidR="00E34A49" w:rsidRPr="00E34A49" w:rsidRDefault="00E34A49" w:rsidP="00EF7323">
            <w:pPr>
              <w:spacing w:before="60" w:after="60" w:line="360" w:lineRule="auto"/>
              <w:ind w:left="142"/>
              <w:rPr>
                <w:b/>
              </w:rPr>
            </w:pPr>
            <w:r w:rsidRPr="00E34A49">
              <w:rPr>
                <w:b/>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023953D" w14:textId="77777777" w:rsidR="00E34A49" w:rsidRPr="00E34A49" w:rsidRDefault="00E34A49" w:rsidP="00E34A49">
            <w:pPr>
              <w:keepLines/>
              <w:widowControl w:val="0"/>
              <w:pBdr>
                <w:top w:val="nil"/>
                <w:left w:val="nil"/>
                <w:bottom w:val="nil"/>
                <w:right w:val="nil"/>
                <w:between w:val="nil"/>
              </w:pBdr>
              <w:spacing w:before="60" w:after="60"/>
              <w:rPr>
                <w:b/>
                <w:noProof/>
              </w:rPr>
            </w:pPr>
            <w:r w:rsidRPr="00E34A49">
              <w:rPr>
                <w:b/>
                <w:noProof/>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0210047" w14:textId="77777777" w:rsidR="00E34A49" w:rsidRPr="00E34A49" w:rsidRDefault="00E34A49" w:rsidP="00E34A49">
            <w:pPr>
              <w:keepLines/>
              <w:widowControl w:val="0"/>
              <w:pBdr>
                <w:top w:val="nil"/>
                <w:left w:val="nil"/>
                <w:bottom w:val="nil"/>
                <w:right w:val="nil"/>
                <w:between w:val="nil"/>
              </w:pBdr>
              <w:spacing w:before="60" w:after="60"/>
              <w:rPr>
                <w:b/>
              </w:rPr>
            </w:pPr>
            <w:r w:rsidRPr="00E34A49">
              <w:rPr>
                <w:b/>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D1489B2" w14:textId="77777777" w:rsidR="00E34A49" w:rsidRPr="00E34A49" w:rsidRDefault="00E34A49" w:rsidP="00E34A49">
            <w:pPr>
              <w:keepLines/>
              <w:widowControl w:val="0"/>
              <w:pBdr>
                <w:top w:val="nil"/>
                <w:left w:val="nil"/>
                <w:bottom w:val="nil"/>
                <w:right w:val="nil"/>
                <w:between w:val="nil"/>
              </w:pBdr>
              <w:spacing w:before="60" w:after="60"/>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7F34CB4" w14:textId="77777777" w:rsidR="00E34A49" w:rsidRPr="00E34A49" w:rsidRDefault="00E34A49" w:rsidP="00E34A49">
            <w:pPr>
              <w:keepLines/>
              <w:widowControl w:val="0"/>
              <w:pBdr>
                <w:top w:val="nil"/>
                <w:left w:val="nil"/>
                <w:bottom w:val="nil"/>
                <w:right w:val="nil"/>
                <w:between w:val="nil"/>
              </w:pBdr>
              <w:spacing w:before="60" w:after="60"/>
              <w:rPr>
                <w:b/>
              </w:rPr>
            </w:pPr>
            <w:r w:rsidRPr="00E34A49">
              <w:rPr>
                <w:b/>
              </w:rPr>
              <w:t>Mô tả nội dung</w:t>
            </w:r>
          </w:p>
        </w:tc>
      </w:tr>
      <w:tr w:rsidR="00AC69AE" w:rsidRPr="002B44C4" w14:paraId="46A3592B" w14:textId="77777777" w:rsidTr="00E34A49">
        <w:trPr>
          <w:trHeight w:val="284"/>
          <w:jc w:val="center"/>
        </w:trPr>
        <w:tc>
          <w:tcPr>
            <w:tcW w:w="985" w:type="dxa"/>
            <w:shd w:val="clear" w:color="auto" w:fill="auto"/>
            <w:vAlign w:val="center"/>
          </w:tcPr>
          <w:p w14:paraId="6DBF1C89" w14:textId="77777777" w:rsidR="00AC69AE" w:rsidRPr="002B44C4" w:rsidRDefault="00AC69AE" w:rsidP="00694588">
            <w:pPr>
              <w:spacing w:before="60" w:after="60" w:line="360" w:lineRule="auto"/>
              <w:ind w:left="142"/>
              <w:rPr>
                <w:b/>
              </w:rPr>
            </w:pPr>
            <w:r w:rsidRPr="002B44C4">
              <w:rPr>
                <w:b/>
              </w:rPr>
              <w:t>1</w:t>
            </w:r>
          </w:p>
        </w:tc>
        <w:tc>
          <w:tcPr>
            <w:tcW w:w="1949" w:type="dxa"/>
          </w:tcPr>
          <w:p w14:paraId="57B6ABCE"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Nhập lý do trả lại</w:t>
            </w:r>
          </w:p>
        </w:tc>
        <w:tc>
          <w:tcPr>
            <w:tcW w:w="1418" w:type="dxa"/>
          </w:tcPr>
          <w:p w14:paraId="15E9D761" w14:textId="77777777" w:rsidR="00AC69AE" w:rsidRPr="002B44C4" w:rsidRDefault="00AC69AE" w:rsidP="00694588">
            <w:pPr>
              <w:keepLines/>
              <w:widowControl w:val="0"/>
              <w:pBdr>
                <w:top w:val="nil"/>
                <w:left w:val="nil"/>
                <w:bottom w:val="nil"/>
                <w:right w:val="nil"/>
                <w:between w:val="nil"/>
              </w:pBdr>
              <w:spacing w:before="60" w:after="60"/>
            </w:pPr>
            <w:r w:rsidRPr="002B44C4">
              <w:t>Textbox</w:t>
            </w:r>
          </w:p>
        </w:tc>
        <w:tc>
          <w:tcPr>
            <w:tcW w:w="1223" w:type="dxa"/>
          </w:tcPr>
          <w:p w14:paraId="46F85A09" w14:textId="7F4156AC" w:rsidR="00AC69AE" w:rsidRPr="002B44C4" w:rsidRDefault="00DF4118" w:rsidP="00DF4118">
            <w:pPr>
              <w:keepLines/>
              <w:widowControl w:val="0"/>
              <w:pBdr>
                <w:top w:val="nil"/>
                <w:left w:val="nil"/>
                <w:bottom w:val="nil"/>
                <w:right w:val="nil"/>
                <w:between w:val="nil"/>
              </w:pBdr>
              <w:spacing w:before="60" w:after="60"/>
              <w:jc w:val="center"/>
            </w:pPr>
            <w:r>
              <w:t>Có</w:t>
            </w:r>
          </w:p>
        </w:tc>
        <w:tc>
          <w:tcPr>
            <w:tcW w:w="3870" w:type="dxa"/>
          </w:tcPr>
          <w:p w14:paraId="4888D582" w14:textId="77777777" w:rsidR="00AC69AE" w:rsidRDefault="00AC69AE" w:rsidP="00694588">
            <w:pPr>
              <w:keepLines/>
              <w:widowControl w:val="0"/>
              <w:pBdr>
                <w:top w:val="nil"/>
                <w:left w:val="nil"/>
                <w:bottom w:val="nil"/>
                <w:right w:val="nil"/>
                <w:between w:val="nil"/>
              </w:pBdr>
              <w:spacing w:before="60" w:after="60"/>
            </w:pPr>
            <w:r w:rsidRPr="002B44C4">
              <w:t>Nhập nội dung lý do từ trả lại báo cáo tổn thất</w:t>
            </w:r>
          </w:p>
          <w:p w14:paraId="40A2F525" w14:textId="2934AD2B" w:rsidR="00DF4118" w:rsidRPr="002B44C4" w:rsidRDefault="00DF4118" w:rsidP="00694588">
            <w:pPr>
              <w:keepLines/>
              <w:widowControl w:val="0"/>
              <w:pBdr>
                <w:top w:val="nil"/>
                <w:left w:val="nil"/>
                <w:bottom w:val="nil"/>
                <w:right w:val="nil"/>
                <w:between w:val="nil"/>
              </w:pBdr>
              <w:spacing w:before="60" w:after="60"/>
            </w:pPr>
            <w:r>
              <w:t>Giới hạn 500 ký tự</w:t>
            </w:r>
          </w:p>
        </w:tc>
      </w:tr>
      <w:tr w:rsidR="00AC69AE" w:rsidRPr="002B44C4" w14:paraId="50793EA2" w14:textId="77777777" w:rsidTr="00E34A49">
        <w:trPr>
          <w:trHeight w:val="284"/>
          <w:jc w:val="center"/>
        </w:trPr>
        <w:tc>
          <w:tcPr>
            <w:tcW w:w="985" w:type="dxa"/>
            <w:shd w:val="clear" w:color="auto" w:fill="auto"/>
            <w:vAlign w:val="center"/>
          </w:tcPr>
          <w:p w14:paraId="03A0A077" w14:textId="77777777" w:rsidR="00AC69AE" w:rsidRPr="002B44C4" w:rsidRDefault="00AC69AE" w:rsidP="00694588">
            <w:pPr>
              <w:spacing w:before="60" w:after="60" w:line="360" w:lineRule="auto"/>
              <w:ind w:left="142"/>
              <w:rPr>
                <w:b/>
              </w:rPr>
            </w:pPr>
            <w:r w:rsidRPr="002B44C4">
              <w:rPr>
                <w:b/>
              </w:rPr>
              <w:t>2</w:t>
            </w:r>
          </w:p>
        </w:tc>
        <w:tc>
          <w:tcPr>
            <w:tcW w:w="1949" w:type="dxa"/>
          </w:tcPr>
          <w:p w14:paraId="4438A08A"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472398D8" wp14:editId="3BAB6418">
                  <wp:extent cx="666750" cy="274108"/>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413" cy="278492"/>
                          </a:xfrm>
                          <a:prstGeom prst="rect">
                            <a:avLst/>
                          </a:prstGeom>
                        </pic:spPr>
                      </pic:pic>
                    </a:graphicData>
                  </a:graphic>
                </wp:inline>
              </w:drawing>
            </w:r>
          </w:p>
        </w:tc>
        <w:tc>
          <w:tcPr>
            <w:tcW w:w="1418" w:type="dxa"/>
          </w:tcPr>
          <w:p w14:paraId="4B73A786"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223" w:type="dxa"/>
          </w:tcPr>
          <w:p w14:paraId="2EEE8DE8"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10C6C909" w14:textId="77777777" w:rsidR="00AC69AE" w:rsidRPr="002B44C4" w:rsidRDefault="00AC69AE" w:rsidP="00694588">
            <w:pPr>
              <w:keepLines/>
              <w:widowControl w:val="0"/>
              <w:pBdr>
                <w:top w:val="nil"/>
                <w:left w:val="nil"/>
                <w:bottom w:val="nil"/>
                <w:right w:val="nil"/>
                <w:between w:val="nil"/>
              </w:pBdr>
              <w:spacing w:before="60" w:after="60"/>
            </w:pPr>
            <w:r w:rsidRPr="002B44C4">
              <w:t>Xác nhận trả lại</w:t>
            </w:r>
          </w:p>
          <w:p w14:paraId="351B2A3F" w14:textId="77777777" w:rsidR="00AC69AE" w:rsidRPr="002B44C4" w:rsidRDefault="00AC69AE" w:rsidP="00694588">
            <w:pPr>
              <w:keepLines/>
              <w:widowControl w:val="0"/>
              <w:pBdr>
                <w:top w:val="nil"/>
                <w:left w:val="nil"/>
                <w:bottom w:val="nil"/>
                <w:right w:val="nil"/>
                <w:between w:val="nil"/>
              </w:pBdr>
              <w:spacing w:before="60" w:after="60"/>
            </w:pPr>
            <w:r w:rsidRPr="002B44C4">
              <w:t>Hệ thống:</w:t>
            </w:r>
          </w:p>
          <w:p w14:paraId="6E3093C4" w14:textId="77777777" w:rsidR="00AC69AE" w:rsidRPr="002B44C4" w:rsidRDefault="00AC69AE" w:rsidP="00694588">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thông tin lý do trả lại</w:t>
            </w:r>
          </w:p>
          <w:p w14:paraId="58A1C116" w14:textId="77777777" w:rsidR="00AC69AE" w:rsidRPr="002B44C4" w:rsidRDefault="00AC69AE" w:rsidP="00694588">
            <w:pPr>
              <w:pStyle w:val="ListParagraph"/>
              <w:keepLines/>
              <w:widowControl w:val="0"/>
              <w:numPr>
                <w:ilvl w:val="0"/>
                <w:numId w:val="6"/>
              </w:numPr>
              <w:pBdr>
                <w:top w:val="nil"/>
                <w:left w:val="nil"/>
                <w:bottom w:val="nil"/>
                <w:right w:val="nil"/>
                <w:between w:val="nil"/>
              </w:pBdr>
              <w:spacing w:before="60" w:after="60"/>
            </w:pPr>
            <w:r w:rsidRPr="002B44C4">
              <w:t>Cập nhật trạng thái báo cáo tổn thất là Từ chối</w:t>
            </w:r>
          </w:p>
        </w:tc>
      </w:tr>
      <w:tr w:rsidR="00AC69AE" w:rsidRPr="002B44C4" w14:paraId="16197645" w14:textId="77777777" w:rsidTr="00E34A49">
        <w:trPr>
          <w:trHeight w:val="284"/>
          <w:jc w:val="center"/>
        </w:trPr>
        <w:tc>
          <w:tcPr>
            <w:tcW w:w="985" w:type="dxa"/>
            <w:shd w:val="clear" w:color="auto" w:fill="auto"/>
            <w:vAlign w:val="center"/>
          </w:tcPr>
          <w:p w14:paraId="5664BE4B" w14:textId="77777777" w:rsidR="00AC69AE" w:rsidRPr="002B44C4" w:rsidRDefault="00AC69AE" w:rsidP="00694588">
            <w:pPr>
              <w:spacing w:before="60" w:after="60" w:line="360" w:lineRule="auto"/>
              <w:ind w:left="142"/>
              <w:rPr>
                <w:b/>
              </w:rPr>
            </w:pPr>
            <w:r w:rsidRPr="002B44C4">
              <w:rPr>
                <w:b/>
              </w:rPr>
              <w:t>3</w:t>
            </w:r>
          </w:p>
        </w:tc>
        <w:tc>
          <w:tcPr>
            <w:tcW w:w="1949" w:type="dxa"/>
          </w:tcPr>
          <w:p w14:paraId="71E51D3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392BCD74" wp14:editId="6075A1B9">
                  <wp:extent cx="676275" cy="27198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190" cy="275163"/>
                          </a:xfrm>
                          <a:prstGeom prst="rect">
                            <a:avLst/>
                          </a:prstGeom>
                        </pic:spPr>
                      </pic:pic>
                    </a:graphicData>
                  </a:graphic>
                </wp:inline>
              </w:drawing>
            </w:r>
          </w:p>
        </w:tc>
        <w:tc>
          <w:tcPr>
            <w:tcW w:w="1418" w:type="dxa"/>
          </w:tcPr>
          <w:p w14:paraId="7D9F6667"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223" w:type="dxa"/>
          </w:tcPr>
          <w:p w14:paraId="672874ED"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161A9D83" w14:textId="77777777" w:rsidR="00AC69AE" w:rsidRPr="002B44C4" w:rsidRDefault="00AC69AE" w:rsidP="00694588">
            <w:pPr>
              <w:keepLines/>
              <w:widowControl w:val="0"/>
              <w:pBdr>
                <w:top w:val="nil"/>
                <w:left w:val="nil"/>
                <w:bottom w:val="nil"/>
                <w:right w:val="nil"/>
                <w:between w:val="nil"/>
              </w:pBdr>
              <w:spacing w:before="60" w:after="60"/>
            </w:pPr>
            <w:r w:rsidRPr="002B44C4">
              <w:t>Đóng màn hình popup xác nhận trả lại. Hệ thống trở về màn hình báo cáo tổn thất</w:t>
            </w:r>
          </w:p>
        </w:tc>
      </w:tr>
    </w:tbl>
    <w:p w14:paraId="27CEEE6E" w14:textId="77777777" w:rsidR="00AC69AE" w:rsidRDefault="00AC69AE" w:rsidP="00AC69AE">
      <w:pPr>
        <w:pStyle w:val="ListParagraph"/>
      </w:pPr>
    </w:p>
    <w:p w14:paraId="2D534AED" w14:textId="32CFCCB9" w:rsidR="00AC69AE" w:rsidRDefault="00AC69AE" w:rsidP="00AC69AE">
      <w:pPr>
        <w:pStyle w:val="ListParagraph"/>
        <w:numPr>
          <w:ilvl w:val="0"/>
          <w:numId w:val="6"/>
        </w:numPr>
      </w:pPr>
      <w: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E34A49" w:rsidRPr="00E34A49" w14:paraId="6DFC7859" w14:textId="77777777" w:rsidTr="00E34A49">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F770FED" w14:textId="77777777" w:rsidR="00E34A49" w:rsidRPr="00E34A49" w:rsidRDefault="00E34A49" w:rsidP="00EF7323">
            <w:pPr>
              <w:spacing w:before="60" w:after="60" w:line="360" w:lineRule="auto"/>
              <w:ind w:left="142"/>
              <w:rPr>
                <w:b/>
              </w:rPr>
            </w:pPr>
            <w:r w:rsidRPr="00E34A49">
              <w:rPr>
                <w:b/>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5AAF08E" w14:textId="77777777" w:rsidR="00E34A49" w:rsidRPr="00E34A49" w:rsidRDefault="00E34A49" w:rsidP="00E34A49">
            <w:pPr>
              <w:keepLines/>
              <w:widowControl w:val="0"/>
              <w:pBdr>
                <w:top w:val="nil"/>
                <w:left w:val="nil"/>
                <w:bottom w:val="nil"/>
                <w:right w:val="nil"/>
                <w:between w:val="nil"/>
              </w:pBdr>
              <w:spacing w:before="60" w:after="60"/>
              <w:rPr>
                <w:b/>
                <w:noProof/>
              </w:rPr>
            </w:pPr>
            <w:r w:rsidRPr="00E34A49">
              <w:rPr>
                <w:b/>
                <w:noProof/>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9DB6249" w14:textId="77777777" w:rsidR="00E34A49" w:rsidRPr="00E34A49" w:rsidRDefault="00E34A49" w:rsidP="00E34A49">
            <w:pPr>
              <w:keepLines/>
              <w:widowControl w:val="0"/>
              <w:pBdr>
                <w:top w:val="nil"/>
                <w:left w:val="nil"/>
                <w:bottom w:val="nil"/>
                <w:right w:val="nil"/>
                <w:between w:val="nil"/>
              </w:pBdr>
              <w:spacing w:before="60" w:after="60"/>
              <w:rPr>
                <w:b/>
              </w:rPr>
            </w:pPr>
            <w:r w:rsidRPr="00E34A49">
              <w:rPr>
                <w:b/>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056572C" w14:textId="77777777" w:rsidR="00E34A49" w:rsidRPr="00E34A49" w:rsidRDefault="00E34A49" w:rsidP="00E34A49">
            <w:pPr>
              <w:keepLines/>
              <w:widowControl w:val="0"/>
              <w:pBdr>
                <w:top w:val="nil"/>
                <w:left w:val="nil"/>
                <w:bottom w:val="nil"/>
                <w:right w:val="nil"/>
                <w:between w:val="nil"/>
              </w:pBdr>
              <w:spacing w:before="60" w:after="60"/>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B5B05DA" w14:textId="77777777" w:rsidR="00E34A49" w:rsidRPr="00E34A49" w:rsidRDefault="00E34A49" w:rsidP="00E34A49">
            <w:pPr>
              <w:keepLines/>
              <w:widowControl w:val="0"/>
              <w:pBdr>
                <w:top w:val="nil"/>
                <w:left w:val="nil"/>
                <w:bottom w:val="nil"/>
                <w:right w:val="nil"/>
                <w:between w:val="nil"/>
              </w:pBdr>
              <w:spacing w:before="60" w:after="60"/>
              <w:rPr>
                <w:b/>
              </w:rPr>
            </w:pPr>
            <w:r w:rsidRPr="00E34A49">
              <w:rPr>
                <w:b/>
              </w:rPr>
              <w:t>Mô tả nội dung</w:t>
            </w:r>
          </w:p>
        </w:tc>
      </w:tr>
      <w:tr w:rsidR="00AC69AE" w:rsidRPr="002B44C4" w14:paraId="140F810E" w14:textId="77777777" w:rsidTr="00E34A49">
        <w:trPr>
          <w:trHeight w:val="284"/>
          <w:jc w:val="center"/>
        </w:trPr>
        <w:tc>
          <w:tcPr>
            <w:tcW w:w="985" w:type="dxa"/>
            <w:shd w:val="clear" w:color="auto" w:fill="auto"/>
            <w:vAlign w:val="center"/>
          </w:tcPr>
          <w:p w14:paraId="224FB961" w14:textId="77777777" w:rsidR="00AC69AE" w:rsidRPr="002B44C4" w:rsidRDefault="00AC69AE" w:rsidP="00694588">
            <w:pPr>
              <w:spacing w:before="60" w:after="60" w:line="360" w:lineRule="auto"/>
              <w:ind w:left="142"/>
              <w:rPr>
                <w:b/>
              </w:rPr>
            </w:pPr>
            <w:r w:rsidRPr="002B44C4">
              <w:rPr>
                <w:b/>
              </w:rPr>
              <w:t>1</w:t>
            </w:r>
          </w:p>
        </w:tc>
        <w:tc>
          <w:tcPr>
            <w:tcW w:w="1949" w:type="dxa"/>
          </w:tcPr>
          <w:p w14:paraId="67877250"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w:t>
            </w:r>
          </w:p>
        </w:tc>
        <w:tc>
          <w:tcPr>
            <w:tcW w:w="1418" w:type="dxa"/>
          </w:tcPr>
          <w:p w14:paraId="52394A1E" w14:textId="77777777" w:rsidR="00AC69AE" w:rsidRPr="002B44C4" w:rsidRDefault="00AC69AE" w:rsidP="00694588">
            <w:pPr>
              <w:keepLines/>
              <w:widowControl w:val="0"/>
              <w:pBdr>
                <w:top w:val="nil"/>
                <w:left w:val="nil"/>
                <w:bottom w:val="nil"/>
                <w:right w:val="nil"/>
                <w:between w:val="nil"/>
              </w:pBdr>
              <w:spacing w:before="60" w:after="60"/>
            </w:pPr>
          </w:p>
        </w:tc>
        <w:tc>
          <w:tcPr>
            <w:tcW w:w="1223" w:type="dxa"/>
          </w:tcPr>
          <w:p w14:paraId="7ADD3FAE" w14:textId="77777777" w:rsidR="00AC69AE" w:rsidRPr="002B44C4" w:rsidRDefault="00AC69AE" w:rsidP="00DF4118">
            <w:pPr>
              <w:keepLines/>
              <w:widowControl w:val="0"/>
              <w:pBdr>
                <w:top w:val="nil"/>
                <w:left w:val="nil"/>
                <w:bottom w:val="nil"/>
                <w:right w:val="nil"/>
                <w:between w:val="nil"/>
              </w:pBdr>
              <w:spacing w:before="60" w:after="60"/>
            </w:pPr>
          </w:p>
        </w:tc>
        <w:tc>
          <w:tcPr>
            <w:tcW w:w="3870" w:type="dxa"/>
          </w:tcPr>
          <w:p w14:paraId="14E0EDCD" w14:textId="77777777" w:rsidR="00AC69AE" w:rsidRPr="002B44C4" w:rsidRDefault="00AC69AE" w:rsidP="00694588">
            <w:pPr>
              <w:keepLines/>
              <w:widowControl w:val="0"/>
              <w:pBdr>
                <w:top w:val="nil"/>
                <w:left w:val="nil"/>
                <w:bottom w:val="nil"/>
                <w:right w:val="nil"/>
                <w:between w:val="nil"/>
              </w:pBdr>
              <w:spacing w:before="60" w:after="60"/>
            </w:pPr>
            <w:r w:rsidRPr="002B44C4">
              <w:t>Số thứ tự tự tăng theo số nguyên</w:t>
            </w:r>
          </w:p>
        </w:tc>
      </w:tr>
      <w:tr w:rsidR="00AC69AE" w:rsidRPr="002B44C4" w14:paraId="73646BF1" w14:textId="77777777" w:rsidTr="00E34A49">
        <w:trPr>
          <w:trHeight w:val="284"/>
          <w:jc w:val="center"/>
        </w:trPr>
        <w:tc>
          <w:tcPr>
            <w:tcW w:w="985" w:type="dxa"/>
            <w:shd w:val="clear" w:color="auto" w:fill="auto"/>
            <w:vAlign w:val="center"/>
          </w:tcPr>
          <w:p w14:paraId="31D6B6AD" w14:textId="77777777" w:rsidR="00AC69AE" w:rsidRPr="002B44C4" w:rsidRDefault="00AC69AE" w:rsidP="00694588">
            <w:pPr>
              <w:spacing w:before="60" w:after="60" w:line="360" w:lineRule="auto"/>
              <w:ind w:left="142"/>
              <w:rPr>
                <w:b/>
              </w:rPr>
            </w:pPr>
            <w:r w:rsidRPr="002B44C4">
              <w:rPr>
                <w:b/>
              </w:rPr>
              <w:t>2</w:t>
            </w:r>
          </w:p>
        </w:tc>
        <w:tc>
          <w:tcPr>
            <w:tcW w:w="1949" w:type="dxa"/>
          </w:tcPr>
          <w:p w14:paraId="152AD45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272161CE" w14:textId="77777777" w:rsidR="00AC69AE" w:rsidRPr="002B44C4" w:rsidRDefault="00AC69AE" w:rsidP="00694588">
            <w:pPr>
              <w:keepLines/>
              <w:widowControl w:val="0"/>
              <w:pBdr>
                <w:top w:val="nil"/>
                <w:left w:val="nil"/>
                <w:bottom w:val="nil"/>
                <w:right w:val="nil"/>
                <w:between w:val="nil"/>
              </w:pBdr>
              <w:spacing w:before="60" w:after="60"/>
            </w:pPr>
          </w:p>
        </w:tc>
        <w:tc>
          <w:tcPr>
            <w:tcW w:w="1223" w:type="dxa"/>
          </w:tcPr>
          <w:p w14:paraId="46B1DEE6" w14:textId="39BA5AD3" w:rsidR="00AC69AE" w:rsidRPr="002B44C4" w:rsidRDefault="00DF4118" w:rsidP="00DF4118">
            <w:pPr>
              <w:keepLines/>
              <w:widowControl w:val="0"/>
              <w:pBdr>
                <w:top w:val="nil"/>
                <w:left w:val="nil"/>
                <w:bottom w:val="nil"/>
                <w:right w:val="nil"/>
                <w:between w:val="nil"/>
              </w:pBdr>
              <w:spacing w:before="60" w:after="60"/>
            </w:pPr>
            <w:r>
              <w:t>Có</w:t>
            </w:r>
          </w:p>
        </w:tc>
        <w:tc>
          <w:tcPr>
            <w:tcW w:w="3870" w:type="dxa"/>
          </w:tcPr>
          <w:p w14:paraId="69FD6F69" w14:textId="77777777" w:rsidR="00AC69AE" w:rsidRDefault="00AC69AE" w:rsidP="00694588">
            <w:pPr>
              <w:keepLines/>
              <w:widowControl w:val="0"/>
              <w:pBdr>
                <w:top w:val="nil"/>
                <w:left w:val="nil"/>
                <w:bottom w:val="nil"/>
                <w:right w:val="nil"/>
                <w:between w:val="nil"/>
              </w:pBdr>
              <w:spacing w:before="60" w:after="60"/>
            </w:pPr>
            <w:r w:rsidRPr="002B44C4">
              <w:t>Thông tin người nhận thông báo</w:t>
            </w:r>
          </w:p>
          <w:p w14:paraId="30C0E6D6" w14:textId="5E6CA463" w:rsidR="00DF4118" w:rsidRPr="002B44C4" w:rsidRDefault="00DF4118" w:rsidP="00694588">
            <w:pPr>
              <w:keepLines/>
              <w:widowControl w:val="0"/>
              <w:pBdr>
                <w:top w:val="nil"/>
                <w:left w:val="nil"/>
                <w:bottom w:val="nil"/>
                <w:right w:val="nil"/>
                <w:between w:val="nil"/>
              </w:pBdr>
              <w:spacing w:before="60" w:after="60"/>
            </w:pPr>
            <w:r>
              <w:t>Giới hạn 50 ký tự</w:t>
            </w:r>
          </w:p>
        </w:tc>
      </w:tr>
      <w:tr w:rsidR="00AC69AE" w:rsidRPr="002B44C4" w14:paraId="7C666BA1" w14:textId="77777777" w:rsidTr="00E34A49">
        <w:trPr>
          <w:trHeight w:val="284"/>
          <w:jc w:val="center"/>
        </w:trPr>
        <w:tc>
          <w:tcPr>
            <w:tcW w:w="985" w:type="dxa"/>
            <w:shd w:val="clear" w:color="auto" w:fill="auto"/>
            <w:vAlign w:val="center"/>
          </w:tcPr>
          <w:p w14:paraId="6E8DF256" w14:textId="77777777" w:rsidR="00AC69AE" w:rsidRPr="002B44C4" w:rsidRDefault="00AC69AE" w:rsidP="00694588">
            <w:pPr>
              <w:spacing w:before="60" w:after="60" w:line="360" w:lineRule="auto"/>
              <w:ind w:left="142"/>
              <w:rPr>
                <w:b/>
              </w:rPr>
            </w:pPr>
            <w:r w:rsidRPr="002B44C4">
              <w:rPr>
                <w:b/>
              </w:rPr>
              <w:t>3</w:t>
            </w:r>
          </w:p>
        </w:tc>
        <w:tc>
          <w:tcPr>
            <w:tcW w:w="1949" w:type="dxa"/>
          </w:tcPr>
          <w:p w14:paraId="5696BBC3"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6FADFEAE" w14:textId="77777777" w:rsidR="00AC69AE" w:rsidRPr="002B44C4" w:rsidRDefault="00AC69AE" w:rsidP="00694588">
            <w:pPr>
              <w:keepLines/>
              <w:widowControl w:val="0"/>
              <w:pBdr>
                <w:top w:val="nil"/>
                <w:left w:val="nil"/>
                <w:bottom w:val="nil"/>
                <w:right w:val="nil"/>
                <w:between w:val="nil"/>
              </w:pBdr>
              <w:spacing w:before="60" w:after="60"/>
            </w:pPr>
          </w:p>
        </w:tc>
        <w:tc>
          <w:tcPr>
            <w:tcW w:w="1223" w:type="dxa"/>
          </w:tcPr>
          <w:p w14:paraId="0110470F" w14:textId="49474B50" w:rsidR="00AC69AE" w:rsidRPr="002B44C4" w:rsidRDefault="00DF4118" w:rsidP="00DF4118">
            <w:pPr>
              <w:keepLines/>
              <w:widowControl w:val="0"/>
              <w:pBdr>
                <w:top w:val="nil"/>
                <w:left w:val="nil"/>
                <w:bottom w:val="nil"/>
                <w:right w:val="nil"/>
                <w:between w:val="nil"/>
              </w:pBdr>
              <w:spacing w:before="60" w:after="60"/>
            </w:pPr>
            <w:r>
              <w:t>Có</w:t>
            </w:r>
          </w:p>
        </w:tc>
        <w:tc>
          <w:tcPr>
            <w:tcW w:w="3870" w:type="dxa"/>
          </w:tcPr>
          <w:p w14:paraId="07D68616" w14:textId="77777777" w:rsidR="00AC69AE" w:rsidRDefault="00AC69AE" w:rsidP="00694588">
            <w:pPr>
              <w:keepLines/>
              <w:widowControl w:val="0"/>
              <w:pBdr>
                <w:top w:val="nil"/>
                <w:left w:val="nil"/>
                <w:bottom w:val="nil"/>
                <w:right w:val="nil"/>
                <w:between w:val="nil"/>
              </w:pBdr>
              <w:spacing w:before="60" w:after="60"/>
            </w:pPr>
            <w:r w:rsidRPr="002B44C4">
              <w:t>Vai trò người nhận thông báo</w:t>
            </w:r>
          </w:p>
          <w:p w14:paraId="6882C903" w14:textId="18666433" w:rsidR="00DF4118" w:rsidRPr="002B44C4" w:rsidRDefault="00DF4118" w:rsidP="00694588">
            <w:pPr>
              <w:keepLines/>
              <w:widowControl w:val="0"/>
              <w:pBdr>
                <w:top w:val="nil"/>
                <w:left w:val="nil"/>
                <w:bottom w:val="nil"/>
                <w:right w:val="nil"/>
                <w:between w:val="nil"/>
              </w:pBdr>
              <w:spacing w:before="60" w:after="60"/>
            </w:pPr>
            <w:r>
              <w:t>Giới hạn 50 ký tự</w:t>
            </w:r>
          </w:p>
        </w:tc>
      </w:tr>
      <w:tr w:rsidR="00AC69AE" w:rsidRPr="002B44C4" w14:paraId="0FD82C7C" w14:textId="77777777" w:rsidTr="00E34A49">
        <w:trPr>
          <w:trHeight w:val="284"/>
          <w:jc w:val="center"/>
        </w:trPr>
        <w:tc>
          <w:tcPr>
            <w:tcW w:w="985" w:type="dxa"/>
            <w:shd w:val="clear" w:color="auto" w:fill="auto"/>
            <w:vAlign w:val="center"/>
          </w:tcPr>
          <w:p w14:paraId="003BE83E" w14:textId="77777777" w:rsidR="00AC69AE" w:rsidRPr="002B44C4" w:rsidRDefault="00AC69AE" w:rsidP="00694588">
            <w:pPr>
              <w:spacing w:before="60" w:after="60" w:line="360" w:lineRule="auto"/>
              <w:ind w:left="142"/>
              <w:rPr>
                <w:b/>
              </w:rPr>
            </w:pPr>
            <w:r w:rsidRPr="002B44C4">
              <w:rPr>
                <w:b/>
              </w:rPr>
              <w:t>4</w:t>
            </w:r>
          </w:p>
        </w:tc>
        <w:tc>
          <w:tcPr>
            <w:tcW w:w="1949" w:type="dxa"/>
          </w:tcPr>
          <w:p w14:paraId="1549439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59E4B60A" wp14:editId="3628717A">
                  <wp:extent cx="209524" cy="180952"/>
                  <wp:effectExtent l="0" t="0" r="63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9524" cy="180952"/>
                          </a:xfrm>
                          <a:prstGeom prst="rect">
                            <a:avLst/>
                          </a:prstGeom>
                        </pic:spPr>
                      </pic:pic>
                    </a:graphicData>
                  </a:graphic>
                </wp:inline>
              </w:drawing>
            </w:r>
          </w:p>
        </w:tc>
        <w:tc>
          <w:tcPr>
            <w:tcW w:w="1418" w:type="dxa"/>
          </w:tcPr>
          <w:p w14:paraId="36B343D0" w14:textId="77777777" w:rsidR="00AC69AE" w:rsidRPr="002B44C4" w:rsidRDefault="00AC69AE" w:rsidP="00694588">
            <w:pPr>
              <w:keepLines/>
              <w:widowControl w:val="0"/>
              <w:pBdr>
                <w:top w:val="nil"/>
                <w:left w:val="nil"/>
                <w:bottom w:val="nil"/>
                <w:right w:val="nil"/>
                <w:between w:val="nil"/>
              </w:pBdr>
              <w:spacing w:before="60" w:after="60"/>
            </w:pPr>
            <w:r w:rsidRPr="002B44C4">
              <w:t>Icon</w:t>
            </w:r>
          </w:p>
        </w:tc>
        <w:tc>
          <w:tcPr>
            <w:tcW w:w="1223" w:type="dxa"/>
          </w:tcPr>
          <w:p w14:paraId="163D54BE"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49E8C255" w14:textId="77777777" w:rsidR="00AC69AE" w:rsidRPr="002B44C4" w:rsidRDefault="00AC69AE" w:rsidP="00694588">
            <w:pPr>
              <w:keepLines/>
              <w:widowControl w:val="0"/>
              <w:pBdr>
                <w:top w:val="nil"/>
                <w:left w:val="nil"/>
                <w:bottom w:val="nil"/>
                <w:right w:val="nil"/>
                <w:between w:val="nil"/>
              </w:pBdr>
              <w:spacing w:before="60" w:after="60"/>
            </w:pPr>
            <w:r w:rsidRPr="002B44C4">
              <w:t>Xóa thông tin người nhận khỏi danh sách</w:t>
            </w:r>
          </w:p>
          <w:p w14:paraId="01741165" w14:textId="77777777" w:rsidR="00AC69AE" w:rsidRPr="002B44C4" w:rsidRDefault="00AC69AE" w:rsidP="00694588">
            <w:pPr>
              <w:keepLines/>
              <w:widowControl w:val="0"/>
              <w:pBdr>
                <w:top w:val="nil"/>
                <w:left w:val="nil"/>
                <w:bottom w:val="nil"/>
                <w:right w:val="nil"/>
                <w:between w:val="nil"/>
              </w:pBdr>
              <w:spacing w:before="60" w:after="60"/>
            </w:pPr>
            <w:r w:rsidRPr="002B44C4">
              <w:t>Hệ thống hiển thị màn hình xác nhận xóa:</w:t>
            </w:r>
          </w:p>
          <w:p w14:paraId="5CCC135A" w14:textId="77777777" w:rsidR="00AC69AE" w:rsidRPr="002B44C4" w:rsidRDefault="00AC69AE" w:rsidP="00694588">
            <w:pPr>
              <w:keepLines/>
              <w:widowControl w:val="0"/>
              <w:pBdr>
                <w:top w:val="nil"/>
                <w:left w:val="nil"/>
                <w:bottom w:val="nil"/>
                <w:right w:val="nil"/>
                <w:between w:val="nil"/>
              </w:pBdr>
              <w:spacing w:before="60" w:after="60"/>
            </w:pPr>
            <w:r w:rsidRPr="002B44C4">
              <w:t>+ Có: xóa thông tin người nhận, đồng thời đưa ra thông báo xóa thành công</w:t>
            </w:r>
          </w:p>
          <w:p w14:paraId="1C0F3E5D" w14:textId="77777777" w:rsidR="00AC69AE" w:rsidRPr="002B44C4" w:rsidRDefault="00AC69AE" w:rsidP="00694588">
            <w:pPr>
              <w:keepLines/>
              <w:widowControl w:val="0"/>
              <w:pBdr>
                <w:top w:val="nil"/>
                <w:left w:val="nil"/>
                <w:bottom w:val="nil"/>
                <w:right w:val="nil"/>
                <w:between w:val="nil"/>
              </w:pBdr>
              <w:spacing w:before="60" w:after="60"/>
            </w:pPr>
            <w:r w:rsidRPr="002B44C4">
              <w:t>+ Không: đóng màn hình xác nhận xóa</w:t>
            </w:r>
          </w:p>
        </w:tc>
      </w:tr>
      <w:tr w:rsidR="00AC69AE" w:rsidRPr="002B44C4" w14:paraId="48073052" w14:textId="77777777" w:rsidTr="00E34A49">
        <w:trPr>
          <w:trHeight w:val="284"/>
          <w:jc w:val="center"/>
        </w:trPr>
        <w:tc>
          <w:tcPr>
            <w:tcW w:w="985" w:type="dxa"/>
            <w:shd w:val="clear" w:color="auto" w:fill="auto"/>
            <w:vAlign w:val="center"/>
          </w:tcPr>
          <w:p w14:paraId="732F5B73" w14:textId="77777777" w:rsidR="00AC69AE" w:rsidRPr="002B44C4" w:rsidRDefault="00AC69AE" w:rsidP="00694588">
            <w:pPr>
              <w:spacing w:before="60" w:after="60" w:line="360" w:lineRule="auto"/>
              <w:ind w:left="142"/>
              <w:rPr>
                <w:b/>
              </w:rPr>
            </w:pPr>
            <w:r w:rsidRPr="002B44C4">
              <w:rPr>
                <w:b/>
              </w:rPr>
              <w:t>5</w:t>
            </w:r>
          </w:p>
        </w:tc>
        <w:tc>
          <w:tcPr>
            <w:tcW w:w="1949" w:type="dxa"/>
          </w:tcPr>
          <w:p w14:paraId="7AD432C6"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489638FA" wp14:editId="461498A0">
                  <wp:extent cx="752381" cy="23809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2381" cy="238095"/>
                          </a:xfrm>
                          <a:prstGeom prst="rect">
                            <a:avLst/>
                          </a:prstGeom>
                        </pic:spPr>
                      </pic:pic>
                    </a:graphicData>
                  </a:graphic>
                </wp:inline>
              </w:drawing>
            </w:r>
          </w:p>
        </w:tc>
        <w:tc>
          <w:tcPr>
            <w:tcW w:w="1418" w:type="dxa"/>
          </w:tcPr>
          <w:p w14:paraId="39ACDAA1" w14:textId="77777777" w:rsidR="00AC69AE" w:rsidRPr="002B44C4" w:rsidRDefault="00AC69AE" w:rsidP="00694588">
            <w:pPr>
              <w:keepLines/>
              <w:widowControl w:val="0"/>
              <w:pBdr>
                <w:top w:val="nil"/>
                <w:left w:val="nil"/>
                <w:bottom w:val="nil"/>
                <w:right w:val="nil"/>
                <w:between w:val="nil"/>
              </w:pBdr>
              <w:spacing w:before="60" w:after="60"/>
            </w:pPr>
            <w:r w:rsidRPr="002B44C4">
              <w:t>Icon</w:t>
            </w:r>
          </w:p>
        </w:tc>
        <w:tc>
          <w:tcPr>
            <w:tcW w:w="1223" w:type="dxa"/>
          </w:tcPr>
          <w:p w14:paraId="374C2057"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7E8178E0" w14:textId="77777777" w:rsidR="00AC69AE" w:rsidRPr="002B44C4" w:rsidRDefault="00AC69AE" w:rsidP="00694588">
            <w:pPr>
              <w:keepLines/>
              <w:widowControl w:val="0"/>
              <w:pBdr>
                <w:top w:val="nil"/>
                <w:left w:val="nil"/>
                <w:bottom w:val="nil"/>
                <w:right w:val="nil"/>
                <w:between w:val="nil"/>
              </w:pBdr>
              <w:spacing w:before="60" w:after="60"/>
            </w:pPr>
            <w:r w:rsidRPr="002B44C4">
              <w:t>Thêm thông tin người nhận thông báo</w:t>
            </w:r>
          </w:p>
        </w:tc>
      </w:tr>
      <w:tr w:rsidR="00AC69AE" w:rsidRPr="002B44C4" w14:paraId="54F2CDC7" w14:textId="77777777" w:rsidTr="00E34A49">
        <w:trPr>
          <w:trHeight w:val="284"/>
          <w:jc w:val="center"/>
        </w:trPr>
        <w:tc>
          <w:tcPr>
            <w:tcW w:w="985" w:type="dxa"/>
            <w:shd w:val="clear" w:color="auto" w:fill="auto"/>
            <w:vAlign w:val="center"/>
          </w:tcPr>
          <w:p w14:paraId="56D598DF" w14:textId="77777777" w:rsidR="00AC69AE" w:rsidRPr="002B44C4" w:rsidRDefault="00AC69AE" w:rsidP="00694588">
            <w:pPr>
              <w:spacing w:before="60" w:after="60" w:line="360" w:lineRule="auto"/>
              <w:ind w:left="142"/>
              <w:rPr>
                <w:b/>
              </w:rPr>
            </w:pPr>
            <w:r w:rsidRPr="002B44C4">
              <w:rPr>
                <w:b/>
              </w:rPr>
              <w:t>6</w:t>
            </w:r>
          </w:p>
        </w:tc>
        <w:tc>
          <w:tcPr>
            <w:tcW w:w="1949" w:type="dxa"/>
          </w:tcPr>
          <w:p w14:paraId="5B56901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1F3008BF" wp14:editId="10CC39F7">
                  <wp:extent cx="790476" cy="304762"/>
                  <wp:effectExtent l="0" t="0" r="0" b="63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04762"/>
                          </a:xfrm>
                          <a:prstGeom prst="rect">
                            <a:avLst/>
                          </a:prstGeom>
                        </pic:spPr>
                      </pic:pic>
                    </a:graphicData>
                  </a:graphic>
                </wp:inline>
              </w:drawing>
            </w:r>
          </w:p>
        </w:tc>
        <w:tc>
          <w:tcPr>
            <w:tcW w:w="1418" w:type="dxa"/>
          </w:tcPr>
          <w:p w14:paraId="22E347A2"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223" w:type="dxa"/>
          </w:tcPr>
          <w:p w14:paraId="043FD3F1"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73AE4A7F" w14:textId="6B1DE5A3" w:rsidR="00A71202" w:rsidRDefault="00120985" w:rsidP="00694588">
            <w:pPr>
              <w:keepLines/>
              <w:widowControl w:val="0"/>
              <w:pBdr>
                <w:top w:val="nil"/>
                <w:left w:val="nil"/>
                <w:bottom w:val="nil"/>
                <w:right w:val="nil"/>
                <w:between w:val="nil"/>
              </w:pBdr>
              <w:spacing w:before="60" w:after="60"/>
            </w:pPr>
            <w:r>
              <w:t>Chuyển xử lý BCTT</w:t>
            </w:r>
            <w:r w:rsidR="00A71202">
              <w:t xml:space="preserve">. Hệ thống </w:t>
            </w:r>
          </w:p>
          <w:p w14:paraId="60B6C330" w14:textId="477D2CA2" w:rsidR="000B157A" w:rsidRDefault="000B157A" w:rsidP="00A71202">
            <w:pPr>
              <w:pStyle w:val="ListParagraph"/>
              <w:keepLines/>
              <w:widowControl w:val="0"/>
              <w:numPr>
                <w:ilvl w:val="0"/>
                <w:numId w:val="6"/>
              </w:numPr>
              <w:pBdr>
                <w:top w:val="nil"/>
                <w:left w:val="nil"/>
                <w:bottom w:val="nil"/>
                <w:right w:val="nil"/>
                <w:between w:val="nil"/>
              </w:pBdr>
              <w:spacing w:before="60" w:after="60"/>
            </w:pPr>
            <w:r>
              <w:t>Chuyển BCTT tới Lãnh đạo P.QLNV</w:t>
            </w:r>
          </w:p>
          <w:p w14:paraId="0561F0E3" w14:textId="28A86EFE" w:rsidR="00AC69AE" w:rsidRDefault="00A71202" w:rsidP="00A71202">
            <w:pPr>
              <w:pStyle w:val="ListParagraph"/>
              <w:keepLines/>
              <w:widowControl w:val="0"/>
              <w:numPr>
                <w:ilvl w:val="0"/>
                <w:numId w:val="6"/>
              </w:numPr>
              <w:pBdr>
                <w:top w:val="nil"/>
                <w:left w:val="nil"/>
                <w:bottom w:val="nil"/>
                <w:right w:val="nil"/>
                <w:between w:val="nil"/>
              </w:pBdr>
              <w:spacing w:before="60" w:after="60"/>
            </w:pPr>
            <w:r>
              <w:t>G</w:t>
            </w:r>
            <w:r w:rsidR="00AC69AE" w:rsidRPr="002B44C4">
              <w:t xml:space="preserve">ửi thông báo tới </w:t>
            </w:r>
            <w:r>
              <w:t xml:space="preserve">người nhận </w:t>
            </w:r>
            <w:r w:rsidR="00AC69AE" w:rsidRPr="002B44C4">
              <w:t>theo danh sách đã thiết lập</w:t>
            </w:r>
          </w:p>
          <w:p w14:paraId="688DDD2E"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1DE42882" w14:textId="256B2E97" w:rsidR="00A71202" w:rsidRPr="002B44C4" w:rsidRDefault="00A71202" w:rsidP="00A71202">
            <w:pPr>
              <w:pStyle w:val="ListParagraph"/>
              <w:keepLines/>
              <w:widowControl w:val="0"/>
              <w:numPr>
                <w:ilvl w:val="0"/>
                <w:numId w:val="6"/>
              </w:numPr>
              <w:pBdr>
                <w:top w:val="nil"/>
                <w:left w:val="nil"/>
                <w:bottom w:val="nil"/>
                <w:right w:val="nil"/>
                <w:between w:val="nil"/>
              </w:pBdr>
              <w:spacing w:before="60" w:after="60"/>
            </w:pPr>
            <w:r>
              <w:t>Lưu thông tin lịch sử chuyển xử lý</w:t>
            </w:r>
          </w:p>
        </w:tc>
      </w:tr>
      <w:tr w:rsidR="00AC69AE" w:rsidRPr="002B44C4" w14:paraId="5AE54BD4" w14:textId="77777777" w:rsidTr="00E34A49">
        <w:trPr>
          <w:trHeight w:val="284"/>
          <w:jc w:val="center"/>
        </w:trPr>
        <w:tc>
          <w:tcPr>
            <w:tcW w:w="985" w:type="dxa"/>
            <w:shd w:val="clear" w:color="auto" w:fill="auto"/>
            <w:vAlign w:val="center"/>
          </w:tcPr>
          <w:p w14:paraId="01CD413C" w14:textId="77777777" w:rsidR="00AC69AE" w:rsidRPr="002B44C4" w:rsidRDefault="00AC69AE" w:rsidP="00694588">
            <w:pPr>
              <w:spacing w:before="60" w:after="60" w:line="360" w:lineRule="auto"/>
              <w:ind w:left="142"/>
              <w:rPr>
                <w:b/>
              </w:rPr>
            </w:pPr>
            <w:r w:rsidRPr="002B44C4">
              <w:rPr>
                <w:b/>
              </w:rPr>
              <w:t>7</w:t>
            </w:r>
          </w:p>
        </w:tc>
        <w:tc>
          <w:tcPr>
            <w:tcW w:w="1949" w:type="dxa"/>
          </w:tcPr>
          <w:p w14:paraId="3A4C4A87"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05D88383" wp14:editId="5E39F6B4">
                  <wp:extent cx="790476" cy="31428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0476" cy="314286"/>
                          </a:xfrm>
                          <a:prstGeom prst="rect">
                            <a:avLst/>
                          </a:prstGeom>
                        </pic:spPr>
                      </pic:pic>
                    </a:graphicData>
                  </a:graphic>
                </wp:inline>
              </w:drawing>
            </w:r>
          </w:p>
        </w:tc>
        <w:tc>
          <w:tcPr>
            <w:tcW w:w="1418" w:type="dxa"/>
          </w:tcPr>
          <w:p w14:paraId="1BD3EB93"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223" w:type="dxa"/>
          </w:tcPr>
          <w:p w14:paraId="2C01184E"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410E4120" w14:textId="77777777" w:rsidR="00AC69AE" w:rsidRPr="002B44C4" w:rsidRDefault="00AC69AE" w:rsidP="00694588">
            <w:pPr>
              <w:keepLines/>
              <w:widowControl w:val="0"/>
              <w:pBdr>
                <w:top w:val="nil"/>
                <w:left w:val="nil"/>
                <w:bottom w:val="nil"/>
                <w:right w:val="nil"/>
                <w:between w:val="nil"/>
              </w:pBdr>
              <w:spacing w:before="60" w:after="60"/>
            </w:pPr>
            <w:r w:rsidRPr="002B44C4">
              <w:t>Đóng màn hình chuyển xử lý. Hệ thống trở về màn hình báo cáo tổn thất</w:t>
            </w:r>
          </w:p>
        </w:tc>
      </w:tr>
    </w:tbl>
    <w:p w14:paraId="68ED980A" w14:textId="77777777" w:rsidR="00AC69AE" w:rsidRPr="002B44C4" w:rsidRDefault="00AC69AE" w:rsidP="00AC69AE">
      <w:pPr>
        <w:pStyle w:val="ListParagraph"/>
      </w:pPr>
    </w:p>
    <w:p w14:paraId="49B363CF" w14:textId="11E1B8BE" w:rsidR="000F78DA" w:rsidRDefault="000F78DA">
      <w:pPr>
        <w:pStyle w:val="Heading6"/>
        <w:numPr>
          <w:ilvl w:val="4"/>
          <w:numId w:val="18"/>
        </w:numPr>
        <w:rPr>
          <w:rFonts w:ascii="Times New Roman" w:hAnsi="Times New Roman" w:cs="Times New Roman"/>
          <w:color w:val="auto"/>
        </w:rPr>
        <w:pPrChange w:id="366" w:author="Microsoft Office User" w:date="2022-09-15T12:25:00Z">
          <w:pPr>
            <w:pStyle w:val="Heading6"/>
            <w:numPr>
              <w:ilvl w:val="4"/>
              <w:numId w:val="1"/>
            </w:numPr>
            <w:ind w:left="2232" w:hanging="792"/>
          </w:pPr>
        </w:pPrChange>
      </w:pPr>
      <w:bookmarkStart w:id="367" w:name="_Toc113613684"/>
      <w:r>
        <w:rPr>
          <w:rFonts w:ascii="Times New Roman" w:hAnsi="Times New Roman" w:cs="Times New Roman"/>
          <w:color w:val="auto"/>
        </w:rPr>
        <w:t>Lãnh đạo quản lý nghiệp vụ</w:t>
      </w:r>
    </w:p>
    <w:p w14:paraId="102F6D77" w14:textId="47A72648" w:rsidR="002E26E8" w:rsidRPr="002B44C4" w:rsidRDefault="002E26E8">
      <w:pPr>
        <w:pStyle w:val="Heading7"/>
        <w:numPr>
          <w:ilvl w:val="5"/>
          <w:numId w:val="18"/>
        </w:numPr>
        <w:rPr>
          <w:rFonts w:cs="Times New Roman"/>
          <w:color w:val="auto"/>
        </w:rPr>
        <w:pPrChange w:id="368" w:author="Microsoft Office User" w:date="2022-09-15T12:34:00Z">
          <w:pPr>
            <w:pStyle w:val="Heading7"/>
            <w:numPr>
              <w:ilvl w:val="5"/>
              <w:numId w:val="1"/>
            </w:numPr>
            <w:ind w:left="2736" w:hanging="934"/>
          </w:pPr>
        </w:pPrChange>
      </w:pPr>
      <w:r w:rsidRPr="002B44C4">
        <w:rPr>
          <w:rFonts w:cs="Times New Roman"/>
          <w:color w:val="auto"/>
        </w:rPr>
        <w:t xml:space="preserve">Màn hình </w:t>
      </w:r>
      <w:bookmarkEnd w:id="367"/>
    </w:p>
    <w:p w14:paraId="1FFADB94" w14:textId="77777777" w:rsidR="002E26E8" w:rsidRPr="002B44C4" w:rsidRDefault="002E26E8" w:rsidP="002E26E8"/>
    <w:p w14:paraId="093003B0" w14:textId="0FE5E829" w:rsidR="002E26E8" w:rsidRPr="002B44C4" w:rsidRDefault="002E26E8" w:rsidP="002E26E8">
      <w:pPr>
        <w:jc w:val="center"/>
        <w:rPr>
          <w:i/>
        </w:rPr>
      </w:pPr>
    </w:p>
    <w:p w14:paraId="120A1E94" w14:textId="77777777" w:rsidR="002E26E8" w:rsidRPr="002B44C4" w:rsidRDefault="002E26E8" w:rsidP="002E26E8">
      <w:pPr>
        <w:jc w:val="center"/>
        <w:rPr>
          <w:i/>
        </w:rPr>
      </w:pPr>
      <w:r w:rsidRPr="002B44C4">
        <w:rPr>
          <w:noProof/>
        </w:rPr>
        <w:drawing>
          <wp:inline distT="0" distB="0" distL="0" distR="0" wp14:anchorId="0B58FE13" wp14:editId="02967CF3">
            <wp:extent cx="5731510" cy="4807585"/>
            <wp:effectExtent l="19050" t="19050" r="21590" b="1206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807585"/>
                    </a:xfrm>
                    <a:prstGeom prst="rect">
                      <a:avLst/>
                    </a:prstGeom>
                    <a:ln>
                      <a:solidFill>
                        <a:schemeClr val="accent1"/>
                      </a:solidFill>
                    </a:ln>
                  </pic:spPr>
                </pic:pic>
              </a:graphicData>
            </a:graphic>
          </wp:inline>
        </w:drawing>
      </w:r>
    </w:p>
    <w:p w14:paraId="2943CA9D" w14:textId="77777777" w:rsidR="002E26E8" w:rsidRPr="002B44C4" w:rsidRDefault="002E26E8" w:rsidP="002E26E8">
      <w:pPr>
        <w:jc w:val="center"/>
        <w:rPr>
          <w:i/>
        </w:rPr>
      </w:pPr>
      <w:r w:rsidRPr="002B44C4">
        <w:rPr>
          <w:i/>
        </w:rPr>
        <w:t>Màn hình phê duyệt báo cáo tổn thất Account lãnh đạo P.QLNV</w:t>
      </w:r>
    </w:p>
    <w:p w14:paraId="28C0C161" w14:textId="77777777" w:rsidR="002E26E8" w:rsidRPr="002B44C4" w:rsidRDefault="002E26E8" w:rsidP="002E26E8">
      <w:pPr>
        <w:jc w:val="center"/>
        <w:rPr>
          <w:i/>
        </w:rPr>
      </w:pPr>
    </w:p>
    <w:p w14:paraId="05C75FA3" w14:textId="77777777" w:rsidR="002E26E8" w:rsidRPr="002B44C4" w:rsidRDefault="002E26E8" w:rsidP="002E26E8">
      <w:pPr>
        <w:jc w:val="center"/>
        <w:rPr>
          <w:i/>
        </w:rPr>
      </w:pPr>
      <w:r w:rsidRPr="002B44C4">
        <w:rPr>
          <w:noProof/>
        </w:rPr>
        <w:drawing>
          <wp:inline distT="0" distB="0" distL="0" distR="0" wp14:anchorId="5A9E7F8D" wp14:editId="0FA65068">
            <wp:extent cx="3685714" cy="2428571"/>
            <wp:effectExtent l="19050" t="19050" r="10160" b="1016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5714" cy="2428571"/>
                    </a:xfrm>
                    <a:prstGeom prst="rect">
                      <a:avLst/>
                    </a:prstGeom>
                    <a:ln>
                      <a:solidFill>
                        <a:schemeClr val="accent1"/>
                      </a:solidFill>
                    </a:ln>
                  </pic:spPr>
                </pic:pic>
              </a:graphicData>
            </a:graphic>
          </wp:inline>
        </w:drawing>
      </w:r>
    </w:p>
    <w:p w14:paraId="4CACA8EF" w14:textId="77777777" w:rsidR="002E26E8" w:rsidRPr="002B44C4" w:rsidRDefault="002E26E8" w:rsidP="002E26E8">
      <w:pPr>
        <w:jc w:val="center"/>
        <w:rPr>
          <w:i/>
        </w:rPr>
      </w:pPr>
      <w:r w:rsidRPr="002B44C4">
        <w:rPr>
          <w:i/>
        </w:rPr>
        <w:t>Màn hình xác nhận từ chối phê duyệt Account lãnh đạo P.QLNV</w:t>
      </w:r>
    </w:p>
    <w:p w14:paraId="16D9C5EC" w14:textId="77777777" w:rsidR="002E26E8" w:rsidRPr="002B44C4" w:rsidRDefault="002E26E8" w:rsidP="002E26E8">
      <w:pPr>
        <w:jc w:val="center"/>
        <w:rPr>
          <w:i/>
        </w:rPr>
      </w:pPr>
      <w:r w:rsidRPr="002B44C4">
        <w:rPr>
          <w:noProof/>
        </w:rPr>
        <w:drawing>
          <wp:inline distT="0" distB="0" distL="0" distR="0" wp14:anchorId="6D8A95B9" wp14:editId="5BCCD2A7">
            <wp:extent cx="5476190" cy="3009524"/>
            <wp:effectExtent l="19050" t="19050" r="10795" b="196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6190" cy="3009524"/>
                    </a:xfrm>
                    <a:prstGeom prst="rect">
                      <a:avLst/>
                    </a:prstGeom>
                    <a:ln>
                      <a:solidFill>
                        <a:schemeClr val="accent1"/>
                      </a:solidFill>
                    </a:ln>
                  </pic:spPr>
                </pic:pic>
              </a:graphicData>
            </a:graphic>
          </wp:inline>
        </w:drawing>
      </w:r>
    </w:p>
    <w:p w14:paraId="3B8AB432" w14:textId="77777777" w:rsidR="002E26E8" w:rsidRPr="002B44C4" w:rsidRDefault="002E26E8" w:rsidP="002E26E8">
      <w:pPr>
        <w:jc w:val="center"/>
        <w:rPr>
          <w:i/>
        </w:rPr>
      </w:pPr>
      <w:r w:rsidRPr="002B44C4">
        <w:rPr>
          <w:i/>
        </w:rPr>
        <w:t>Màn hình thêm danh sách nhận thông báo Account lãnh đạo P.QLNV thực hiện phê duyệt</w:t>
      </w:r>
    </w:p>
    <w:p w14:paraId="532FA440" w14:textId="77777777" w:rsidR="002E26E8" w:rsidRPr="002B44C4" w:rsidRDefault="002E26E8" w:rsidP="002E26E8">
      <w:pPr>
        <w:jc w:val="center"/>
        <w:rPr>
          <w:i/>
        </w:rPr>
      </w:pPr>
    </w:p>
    <w:p w14:paraId="65BD0D08" w14:textId="35C80F41" w:rsidR="002E26E8" w:rsidRDefault="002E26E8">
      <w:pPr>
        <w:pStyle w:val="Heading7"/>
        <w:numPr>
          <w:ilvl w:val="5"/>
          <w:numId w:val="18"/>
        </w:numPr>
        <w:rPr>
          <w:rFonts w:cs="Times New Roman"/>
          <w:color w:val="auto"/>
        </w:rPr>
        <w:pPrChange w:id="369" w:author="Microsoft Office User" w:date="2022-09-15T12:34:00Z">
          <w:pPr>
            <w:pStyle w:val="Heading7"/>
            <w:numPr>
              <w:ilvl w:val="5"/>
              <w:numId w:val="1"/>
            </w:numPr>
            <w:ind w:left="2736" w:hanging="934"/>
          </w:pPr>
        </w:pPrChange>
      </w:pPr>
      <w:bookmarkStart w:id="370" w:name="_Toc113613685"/>
      <w:r w:rsidRPr="002B44C4">
        <w:rPr>
          <w:rFonts w:cs="Times New Roman"/>
          <w:color w:val="auto"/>
        </w:rPr>
        <w:t>Mô tả màn hình</w:t>
      </w:r>
      <w:bookmarkEnd w:id="370"/>
    </w:p>
    <w:p w14:paraId="56FDF0C0" w14:textId="1EF3C6D1" w:rsidR="00B964F6" w:rsidRDefault="00B964F6" w:rsidP="00B964F6"/>
    <w:p w14:paraId="091F05FD" w14:textId="09977995" w:rsidR="00B964F6" w:rsidRPr="00B964F6" w:rsidRDefault="00B964F6" w:rsidP="00B964F6">
      <w:pPr>
        <w:pStyle w:val="ListParagraph"/>
        <w:numPr>
          <w:ilvl w:val="0"/>
          <w:numId w:val="6"/>
        </w:numPr>
      </w:pPr>
      <w:r>
        <w:t>Màn hình phê duyệt</w:t>
      </w:r>
    </w:p>
    <w:p w14:paraId="20A9C752" w14:textId="77777777" w:rsidR="002E26E8" w:rsidRPr="002B44C4" w:rsidRDefault="002E26E8" w:rsidP="002E26E8">
      <w:r w:rsidRPr="002B44C4">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E46FDF" w:rsidRPr="002B44C4" w14:paraId="1EF5C7DE" w14:textId="77777777" w:rsidTr="00E34A49">
        <w:trPr>
          <w:trHeight w:val="284"/>
          <w:jc w:val="center"/>
        </w:trPr>
        <w:tc>
          <w:tcPr>
            <w:tcW w:w="984" w:type="dxa"/>
            <w:shd w:val="clear" w:color="auto" w:fill="D9D9D9" w:themeFill="background1" w:themeFillShade="D9"/>
            <w:vAlign w:val="center"/>
          </w:tcPr>
          <w:p w14:paraId="2C505F58" w14:textId="77777777" w:rsidR="00E46FDF" w:rsidRPr="00E34A49" w:rsidRDefault="00E46FDF" w:rsidP="00C53E9C">
            <w:pPr>
              <w:spacing w:before="60" w:after="60" w:line="360" w:lineRule="auto"/>
              <w:ind w:left="142"/>
              <w:rPr>
                <w:b/>
              </w:rPr>
            </w:pPr>
            <w:r w:rsidRPr="00E34A49">
              <w:rPr>
                <w:b/>
              </w:rPr>
              <w:t>STT</w:t>
            </w:r>
          </w:p>
        </w:tc>
        <w:tc>
          <w:tcPr>
            <w:tcW w:w="1949" w:type="dxa"/>
            <w:shd w:val="clear" w:color="auto" w:fill="D9D9D9" w:themeFill="background1" w:themeFillShade="D9"/>
          </w:tcPr>
          <w:p w14:paraId="2266828B" w14:textId="77777777" w:rsidR="00E46FDF" w:rsidRPr="00E34A49" w:rsidRDefault="00E46FDF" w:rsidP="00C53E9C">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51AAE497" w14:textId="77777777" w:rsidR="00E46FDF" w:rsidRPr="00E34A49" w:rsidRDefault="00E46FDF" w:rsidP="00C53E9C">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23" w:type="dxa"/>
            <w:shd w:val="clear" w:color="auto" w:fill="D9D9D9" w:themeFill="background1" w:themeFillShade="D9"/>
          </w:tcPr>
          <w:p w14:paraId="28141E3F" w14:textId="6C492141" w:rsidR="00E46FDF" w:rsidRPr="00E34A49" w:rsidRDefault="00E46FDF" w:rsidP="00C53E9C">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1" w:type="dxa"/>
            <w:shd w:val="clear" w:color="auto" w:fill="D9D9D9" w:themeFill="background1" w:themeFillShade="D9"/>
          </w:tcPr>
          <w:p w14:paraId="24104362" w14:textId="12CB9B5E" w:rsidR="00E46FDF" w:rsidRPr="00E34A49" w:rsidRDefault="00E46FDF" w:rsidP="00C53E9C">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B964F6" w:rsidRPr="002B44C4" w14:paraId="7A6D07EA" w14:textId="77777777" w:rsidTr="00E34A49">
        <w:trPr>
          <w:trHeight w:val="284"/>
          <w:jc w:val="center"/>
        </w:trPr>
        <w:tc>
          <w:tcPr>
            <w:tcW w:w="984" w:type="dxa"/>
            <w:shd w:val="clear" w:color="auto" w:fill="auto"/>
            <w:vAlign w:val="center"/>
          </w:tcPr>
          <w:p w14:paraId="1298004F" w14:textId="77777777" w:rsidR="00B964F6" w:rsidRPr="002B44C4" w:rsidRDefault="00B964F6" w:rsidP="000B4EFB">
            <w:pPr>
              <w:spacing w:before="60" w:after="60" w:line="360" w:lineRule="auto"/>
              <w:ind w:left="142"/>
              <w:rPr>
                <w:b/>
              </w:rPr>
            </w:pPr>
            <w:r w:rsidRPr="002B44C4">
              <w:rPr>
                <w:b/>
              </w:rPr>
              <w:t>1</w:t>
            </w:r>
          </w:p>
        </w:tc>
        <w:tc>
          <w:tcPr>
            <w:tcW w:w="8461" w:type="dxa"/>
            <w:gridSpan w:val="4"/>
          </w:tcPr>
          <w:p w14:paraId="5B4ED5CD" w14:textId="24342FED" w:rsidR="00B964F6" w:rsidRPr="002B44C4" w:rsidRDefault="00B964F6" w:rsidP="000B4EFB">
            <w:pPr>
              <w:keepLines/>
              <w:widowControl w:val="0"/>
              <w:pBdr>
                <w:top w:val="nil"/>
                <w:left w:val="nil"/>
                <w:bottom w:val="nil"/>
                <w:right w:val="nil"/>
                <w:between w:val="nil"/>
              </w:pBdr>
              <w:spacing w:before="60" w:after="60"/>
            </w:pPr>
            <w:r>
              <w:t xml:space="preserve">Các trường thông tin hiển thị màn hình phê duyệt báo cáo tổn thất tương tự như phần </w:t>
            </w:r>
            <w:hyperlink w:anchor="_Mô_tả_màn" w:history="1">
              <w:r w:rsidRPr="00B80C57">
                <w:rPr>
                  <w:rStyle w:val="Hyperlink"/>
                </w:rPr>
                <w:t>mô màn hình giao diện thiết kế của CBCĐ</w:t>
              </w:r>
            </w:hyperlink>
            <w:r>
              <w:t xml:space="preserve"> không cho phép sửa các thông tin hiển thị</w:t>
            </w:r>
          </w:p>
        </w:tc>
      </w:tr>
      <w:tr w:rsidR="000B4EFB" w:rsidRPr="002B44C4" w14:paraId="0EC448FB" w14:textId="77777777" w:rsidTr="00E34A49">
        <w:trPr>
          <w:trHeight w:val="284"/>
          <w:jc w:val="center"/>
        </w:trPr>
        <w:tc>
          <w:tcPr>
            <w:tcW w:w="984" w:type="dxa"/>
            <w:shd w:val="clear" w:color="auto" w:fill="auto"/>
            <w:vAlign w:val="center"/>
          </w:tcPr>
          <w:p w14:paraId="4A2FB7F6" w14:textId="56DE88A8" w:rsidR="000B4EFB" w:rsidRPr="002B44C4" w:rsidRDefault="00AC69AE" w:rsidP="000B4EFB">
            <w:pPr>
              <w:spacing w:before="60" w:after="60" w:line="360" w:lineRule="auto"/>
              <w:ind w:left="142"/>
              <w:rPr>
                <w:b/>
              </w:rPr>
            </w:pPr>
            <w:r>
              <w:rPr>
                <w:b/>
              </w:rPr>
              <w:t>2</w:t>
            </w:r>
          </w:p>
        </w:tc>
        <w:tc>
          <w:tcPr>
            <w:tcW w:w="1949" w:type="dxa"/>
          </w:tcPr>
          <w:p w14:paraId="23B1259F"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10F6A0AF" wp14:editId="607F11D8">
                  <wp:extent cx="666667" cy="209524"/>
                  <wp:effectExtent l="0" t="0" r="635"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6667" cy="209524"/>
                          </a:xfrm>
                          <a:prstGeom prst="rect">
                            <a:avLst/>
                          </a:prstGeom>
                        </pic:spPr>
                      </pic:pic>
                    </a:graphicData>
                  </a:graphic>
                </wp:inline>
              </w:drawing>
            </w:r>
          </w:p>
        </w:tc>
        <w:tc>
          <w:tcPr>
            <w:tcW w:w="1418" w:type="dxa"/>
          </w:tcPr>
          <w:p w14:paraId="5DFD02A7"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2542310B"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4E5B9BDB" w14:textId="4B12A49E" w:rsidR="000B4EFB" w:rsidRPr="002B44C4" w:rsidRDefault="000B4EFB" w:rsidP="000B4EFB">
            <w:pPr>
              <w:keepLines/>
              <w:widowControl w:val="0"/>
              <w:pBdr>
                <w:top w:val="nil"/>
                <w:left w:val="nil"/>
                <w:bottom w:val="nil"/>
                <w:right w:val="nil"/>
                <w:between w:val="nil"/>
              </w:pBdr>
              <w:spacing w:before="60" w:after="60"/>
            </w:pPr>
            <w:r w:rsidRPr="002B44C4">
              <w:t>Phê duyệt báo cáo tổn thất</w:t>
            </w:r>
          </w:p>
          <w:p w14:paraId="2B76FC92" w14:textId="77777777" w:rsidR="000B4EFB" w:rsidRPr="002B44C4" w:rsidRDefault="000B4EFB" w:rsidP="000B4EFB">
            <w:pPr>
              <w:keepLines/>
              <w:widowControl w:val="0"/>
              <w:pBdr>
                <w:top w:val="nil"/>
                <w:left w:val="nil"/>
                <w:bottom w:val="nil"/>
                <w:right w:val="nil"/>
                <w:between w:val="nil"/>
              </w:pBdr>
              <w:spacing w:before="60" w:after="60"/>
            </w:pPr>
            <w:r w:rsidRPr="002B44C4">
              <w:t>Hệ thống hiển thị màn hình danh sách gửi thông báo</w:t>
            </w:r>
          </w:p>
        </w:tc>
      </w:tr>
      <w:tr w:rsidR="000B4EFB" w:rsidRPr="002B44C4" w14:paraId="663C20AF" w14:textId="77777777" w:rsidTr="00E34A49">
        <w:trPr>
          <w:trHeight w:val="284"/>
          <w:jc w:val="center"/>
        </w:trPr>
        <w:tc>
          <w:tcPr>
            <w:tcW w:w="984" w:type="dxa"/>
            <w:shd w:val="clear" w:color="auto" w:fill="auto"/>
            <w:vAlign w:val="center"/>
          </w:tcPr>
          <w:p w14:paraId="1B3073CB" w14:textId="0CB5C77D" w:rsidR="000B4EFB" w:rsidRPr="002B44C4" w:rsidRDefault="00AC69AE" w:rsidP="000B4EFB">
            <w:pPr>
              <w:spacing w:before="60" w:after="60" w:line="360" w:lineRule="auto"/>
              <w:ind w:left="142"/>
              <w:rPr>
                <w:b/>
              </w:rPr>
            </w:pPr>
            <w:r>
              <w:rPr>
                <w:b/>
              </w:rPr>
              <w:t>3</w:t>
            </w:r>
          </w:p>
        </w:tc>
        <w:tc>
          <w:tcPr>
            <w:tcW w:w="1949" w:type="dxa"/>
          </w:tcPr>
          <w:p w14:paraId="2CD6E579"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05DC751F" wp14:editId="7585DE15">
                  <wp:extent cx="580952" cy="2000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0952" cy="200000"/>
                          </a:xfrm>
                          <a:prstGeom prst="rect">
                            <a:avLst/>
                          </a:prstGeom>
                        </pic:spPr>
                      </pic:pic>
                    </a:graphicData>
                  </a:graphic>
                </wp:inline>
              </w:drawing>
            </w:r>
          </w:p>
        </w:tc>
        <w:tc>
          <w:tcPr>
            <w:tcW w:w="1418" w:type="dxa"/>
          </w:tcPr>
          <w:p w14:paraId="4B2E2BAC"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426556F4"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454E41B9" w14:textId="77603F32" w:rsidR="000B4EFB" w:rsidRPr="002B44C4" w:rsidRDefault="000B4EFB" w:rsidP="000B4EFB">
            <w:pPr>
              <w:keepLines/>
              <w:widowControl w:val="0"/>
              <w:pBdr>
                <w:top w:val="nil"/>
                <w:left w:val="nil"/>
                <w:bottom w:val="nil"/>
                <w:right w:val="nil"/>
                <w:between w:val="nil"/>
              </w:pBdr>
              <w:spacing w:before="60" w:after="60"/>
            </w:pPr>
            <w:r w:rsidRPr="002B44C4">
              <w:t>Từ chối phê duyệt báo cáo, hệ thống hiển thị màn hình từ chối nhập thông tin từ chối phê duyệt</w:t>
            </w:r>
          </w:p>
        </w:tc>
      </w:tr>
      <w:tr w:rsidR="000B4EFB" w:rsidRPr="002B44C4" w14:paraId="055B99C2" w14:textId="77777777" w:rsidTr="00E34A49">
        <w:trPr>
          <w:trHeight w:val="284"/>
          <w:jc w:val="center"/>
        </w:trPr>
        <w:tc>
          <w:tcPr>
            <w:tcW w:w="984" w:type="dxa"/>
            <w:shd w:val="clear" w:color="auto" w:fill="auto"/>
            <w:vAlign w:val="center"/>
          </w:tcPr>
          <w:p w14:paraId="2BBEC88B" w14:textId="3A4F1D61" w:rsidR="000B4EFB" w:rsidRPr="002B44C4" w:rsidRDefault="00AC69AE" w:rsidP="000B4EFB">
            <w:pPr>
              <w:spacing w:before="60" w:after="60" w:line="360" w:lineRule="auto"/>
              <w:ind w:left="142"/>
              <w:rPr>
                <w:b/>
              </w:rPr>
            </w:pPr>
            <w:r>
              <w:rPr>
                <w:b/>
              </w:rPr>
              <w:t>4</w:t>
            </w:r>
          </w:p>
        </w:tc>
        <w:tc>
          <w:tcPr>
            <w:tcW w:w="1949" w:type="dxa"/>
          </w:tcPr>
          <w:p w14:paraId="512056B6"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2BA5B1D5" wp14:editId="0EA408EE">
                  <wp:extent cx="714286" cy="200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4286" cy="200000"/>
                          </a:xfrm>
                          <a:prstGeom prst="rect">
                            <a:avLst/>
                          </a:prstGeom>
                        </pic:spPr>
                      </pic:pic>
                    </a:graphicData>
                  </a:graphic>
                </wp:inline>
              </w:drawing>
            </w:r>
          </w:p>
        </w:tc>
        <w:tc>
          <w:tcPr>
            <w:tcW w:w="1418" w:type="dxa"/>
          </w:tcPr>
          <w:p w14:paraId="60AB5244"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6B36E6E0"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277FE5DA" w14:textId="44C596CC" w:rsidR="000B4EFB" w:rsidRPr="002B44C4" w:rsidRDefault="000B4EFB" w:rsidP="000B4EFB">
            <w:pPr>
              <w:keepLines/>
              <w:widowControl w:val="0"/>
              <w:pBdr>
                <w:top w:val="nil"/>
                <w:left w:val="nil"/>
                <w:bottom w:val="nil"/>
                <w:right w:val="nil"/>
                <w:between w:val="nil"/>
              </w:pBdr>
              <w:spacing w:before="60" w:after="60"/>
            </w:pPr>
            <w:r w:rsidRPr="002B44C4">
              <w:t>Phân công xử lý hồ sơ</w:t>
            </w:r>
          </w:p>
          <w:p w14:paraId="70A1AC4A" w14:textId="77777777" w:rsidR="000B4EFB" w:rsidRPr="002B44C4" w:rsidRDefault="000B4EFB" w:rsidP="000B4EFB">
            <w:pPr>
              <w:keepLines/>
              <w:widowControl w:val="0"/>
              <w:pBdr>
                <w:top w:val="nil"/>
                <w:left w:val="nil"/>
                <w:bottom w:val="nil"/>
                <w:right w:val="nil"/>
                <w:between w:val="nil"/>
              </w:pBdr>
              <w:spacing w:before="60" w:after="60"/>
            </w:pPr>
            <w:r w:rsidRPr="002B44C4">
              <w:t>Hệ thống đưa ra thông báo thực hiện phân công thành công</w:t>
            </w:r>
          </w:p>
        </w:tc>
      </w:tr>
    </w:tbl>
    <w:p w14:paraId="7DC544A7" w14:textId="77777777" w:rsidR="002E26E8" w:rsidRPr="002B44C4" w:rsidRDefault="002E26E8" w:rsidP="002E26E8"/>
    <w:p w14:paraId="11C734C9" w14:textId="5AC1F280" w:rsidR="002E26E8" w:rsidRDefault="00B964F6" w:rsidP="00B964F6">
      <w:pPr>
        <w:pStyle w:val="ListParagraph"/>
        <w:numPr>
          <w:ilvl w:val="0"/>
          <w:numId w:val="6"/>
        </w:numPr>
      </w:pPr>
      <w: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93125F" w:rsidRPr="002B44C4" w14:paraId="59BA8E6A" w14:textId="77777777" w:rsidTr="00E34A49">
        <w:trPr>
          <w:trHeight w:val="284"/>
          <w:jc w:val="center"/>
        </w:trPr>
        <w:tc>
          <w:tcPr>
            <w:tcW w:w="984" w:type="dxa"/>
            <w:shd w:val="clear" w:color="auto" w:fill="D9D9D9" w:themeFill="background1" w:themeFillShade="D9"/>
            <w:vAlign w:val="center"/>
          </w:tcPr>
          <w:p w14:paraId="6B2733FF"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5A02AD6E"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33C42F1A"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23" w:type="dxa"/>
            <w:shd w:val="clear" w:color="auto" w:fill="D9D9D9" w:themeFill="background1" w:themeFillShade="D9"/>
          </w:tcPr>
          <w:p w14:paraId="084FBFA2"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1" w:type="dxa"/>
            <w:shd w:val="clear" w:color="auto" w:fill="D9D9D9" w:themeFill="background1" w:themeFillShade="D9"/>
          </w:tcPr>
          <w:p w14:paraId="76774C64"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93125F" w:rsidRPr="002B44C4" w14:paraId="3F620BFA" w14:textId="77777777" w:rsidTr="00E34A49">
        <w:trPr>
          <w:trHeight w:val="284"/>
          <w:jc w:val="center"/>
        </w:trPr>
        <w:tc>
          <w:tcPr>
            <w:tcW w:w="984" w:type="dxa"/>
            <w:shd w:val="clear" w:color="auto" w:fill="auto"/>
            <w:vAlign w:val="center"/>
          </w:tcPr>
          <w:p w14:paraId="7B5449BD" w14:textId="77777777" w:rsidR="0093125F" w:rsidRPr="002B44C4" w:rsidRDefault="0093125F" w:rsidP="0093125F">
            <w:pPr>
              <w:spacing w:before="60" w:after="60" w:line="360" w:lineRule="auto"/>
              <w:ind w:left="142"/>
              <w:rPr>
                <w:b/>
              </w:rPr>
            </w:pPr>
            <w:r w:rsidRPr="002B44C4">
              <w:rPr>
                <w:b/>
              </w:rPr>
              <w:t>1</w:t>
            </w:r>
          </w:p>
        </w:tc>
        <w:tc>
          <w:tcPr>
            <w:tcW w:w="1949" w:type="dxa"/>
          </w:tcPr>
          <w:p w14:paraId="6B9DD337"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Nhập lý do từ chối</w:t>
            </w:r>
          </w:p>
        </w:tc>
        <w:tc>
          <w:tcPr>
            <w:tcW w:w="1418" w:type="dxa"/>
          </w:tcPr>
          <w:p w14:paraId="20BCD30D" w14:textId="77777777" w:rsidR="0093125F" w:rsidRPr="002B44C4" w:rsidRDefault="0093125F" w:rsidP="0093125F">
            <w:pPr>
              <w:keepLines/>
              <w:widowControl w:val="0"/>
              <w:pBdr>
                <w:top w:val="nil"/>
                <w:left w:val="nil"/>
                <w:bottom w:val="nil"/>
                <w:right w:val="nil"/>
                <w:between w:val="nil"/>
              </w:pBdr>
              <w:spacing w:before="60" w:after="60"/>
            </w:pPr>
            <w:r w:rsidRPr="002B44C4">
              <w:t>Textbox</w:t>
            </w:r>
          </w:p>
        </w:tc>
        <w:tc>
          <w:tcPr>
            <w:tcW w:w="1223" w:type="dxa"/>
          </w:tcPr>
          <w:p w14:paraId="06F96D1F" w14:textId="77777777"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1" w:type="dxa"/>
          </w:tcPr>
          <w:p w14:paraId="29DBF81C"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r w:rsidRPr="002B44C4">
              <w:t>Nhập nội dung lý do từ chối phê duyệt báo cáo tổn thất</w:t>
            </w:r>
          </w:p>
          <w:p w14:paraId="76CA0656"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93125F" w:rsidRPr="002B44C4" w14:paraId="09CF063C" w14:textId="77777777" w:rsidTr="00E34A49">
        <w:trPr>
          <w:trHeight w:val="284"/>
          <w:jc w:val="center"/>
        </w:trPr>
        <w:tc>
          <w:tcPr>
            <w:tcW w:w="984" w:type="dxa"/>
            <w:shd w:val="clear" w:color="auto" w:fill="auto"/>
            <w:vAlign w:val="center"/>
          </w:tcPr>
          <w:p w14:paraId="2F723DAE" w14:textId="77777777" w:rsidR="0093125F" w:rsidRPr="002B44C4" w:rsidRDefault="0093125F" w:rsidP="0093125F">
            <w:pPr>
              <w:spacing w:before="60" w:after="60" w:line="360" w:lineRule="auto"/>
              <w:ind w:left="142"/>
              <w:rPr>
                <w:b/>
              </w:rPr>
            </w:pPr>
            <w:r w:rsidRPr="002B44C4">
              <w:rPr>
                <w:b/>
              </w:rPr>
              <w:t>2</w:t>
            </w:r>
          </w:p>
        </w:tc>
        <w:tc>
          <w:tcPr>
            <w:tcW w:w="1949" w:type="dxa"/>
          </w:tcPr>
          <w:p w14:paraId="4CB4F71B"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6530D5C0" wp14:editId="1D8518F1">
                  <wp:extent cx="666750" cy="274108"/>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413" cy="278492"/>
                          </a:xfrm>
                          <a:prstGeom prst="rect">
                            <a:avLst/>
                          </a:prstGeom>
                        </pic:spPr>
                      </pic:pic>
                    </a:graphicData>
                  </a:graphic>
                </wp:inline>
              </w:drawing>
            </w:r>
          </w:p>
        </w:tc>
        <w:tc>
          <w:tcPr>
            <w:tcW w:w="1418" w:type="dxa"/>
          </w:tcPr>
          <w:p w14:paraId="557897CE"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223" w:type="dxa"/>
          </w:tcPr>
          <w:p w14:paraId="0E64A13E"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58A6E1D" w14:textId="77777777" w:rsidR="0093125F" w:rsidRPr="002B44C4" w:rsidRDefault="0093125F" w:rsidP="0093125F">
            <w:pPr>
              <w:keepLines/>
              <w:widowControl w:val="0"/>
              <w:pBdr>
                <w:top w:val="nil"/>
                <w:left w:val="nil"/>
                <w:bottom w:val="nil"/>
                <w:right w:val="nil"/>
                <w:between w:val="nil"/>
              </w:pBdr>
              <w:spacing w:before="60" w:after="60"/>
            </w:pPr>
            <w:r w:rsidRPr="002B44C4">
              <w:t>Xác nhận từ chối</w:t>
            </w:r>
          </w:p>
          <w:p w14:paraId="6AAF16EA" w14:textId="77777777" w:rsidR="0093125F" w:rsidRPr="002B44C4" w:rsidRDefault="0093125F" w:rsidP="0093125F">
            <w:pPr>
              <w:keepLines/>
              <w:widowControl w:val="0"/>
              <w:pBdr>
                <w:top w:val="nil"/>
                <w:left w:val="nil"/>
                <w:bottom w:val="nil"/>
                <w:right w:val="nil"/>
                <w:between w:val="nil"/>
              </w:pBdr>
              <w:spacing w:before="60" w:after="60"/>
            </w:pPr>
            <w:r w:rsidRPr="002B44C4">
              <w:t>Hệ thống:</w:t>
            </w:r>
          </w:p>
          <w:p w14:paraId="5A0EFAAE"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thông tin lý do từ chối phê duyệt</w:t>
            </w:r>
          </w:p>
          <w:p w14:paraId="4802A3C0"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0BB3BFBA" w14:textId="66C35806" w:rsidR="0093125F" w:rsidRPr="002B44C4" w:rsidRDefault="000B157A" w:rsidP="0093125F">
            <w:pPr>
              <w:pStyle w:val="ListParagraph"/>
              <w:keepLines/>
              <w:widowControl w:val="0"/>
              <w:numPr>
                <w:ilvl w:val="0"/>
                <w:numId w:val="6"/>
              </w:numPr>
              <w:pBdr>
                <w:top w:val="nil"/>
                <w:left w:val="nil"/>
                <w:bottom w:val="nil"/>
                <w:right w:val="nil"/>
                <w:between w:val="nil"/>
              </w:pBdr>
              <w:spacing w:before="60" w:after="60"/>
            </w:pPr>
            <w:r>
              <w:t>Lưu thông tin lịch sử xử lý</w:t>
            </w:r>
          </w:p>
        </w:tc>
      </w:tr>
      <w:tr w:rsidR="0093125F" w:rsidRPr="002B44C4" w14:paraId="06B0F0C9" w14:textId="77777777" w:rsidTr="00E34A49">
        <w:trPr>
          <w:trHeight w:val="284"/>
          <w:jc w:val="center"/>
        </w:trPr>
        <w:tc>
          <w:tcPr>
            <w:tcW w:w="984" w:type="dxa"/>
            <w:shd w:val="clear" w:color="auto" w:fill="auto"/>
            <w:vAlign w:val="center"/>
          </w:tcPr>
          <w:p w14:paraId="662EE018" w14:textId="77777777" w:rsidR="0093125F" w:rsidRPr="002B44C4" w:rsidRDefault="0093125F" w:rsidP="0093125F">
            <w:pPr>
              <w:spacing w:before="60" w:after="60" w:line="360" w:lineRule="auto"/>
              <w:ind w:left="142"/>
              <w:rPr>
                <w:b/>
              </w:rPr>
            </w:pPr>
            <w:r w:rsidRPr="002B44C4">
              <w:rPr>
                <w:b/>
              </w:rPr>
              <w:t>3</w:t>
            </w:r>
          </w:p>
        </w:tc>
        <w:tc>
          <w:tcPr>
            <w:tcW w:w="1949" w:type="dxa"/>
          </w:tcPr>
          <w:p w14:paraId="2F57F0AE"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161AA880" wp14:editId="17BEECE7">
                  <wp:extent cx="676275" cy="27198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190" cy="275163"/>
                          </a:xfrm>
                          <a:prstGeom prst="rect">
                            <a:avLst/>
                          </a:prstGeom>
                        </pic:spPr>
                      </pic:pic>
                    </a:graphicData>
                  </a:graphic>
                </wp:inline>
              </w:drawing>
            </w:r>
          </w:p>
        </w:tc>
        <w:tc>
          <w:tcPr>
            <w:tcW w:w="1418" w:type="dxa"/>
          </w:tcPr>
          <w:p w14:paraId="5BB915A1"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223" w:type="dxa"/>
          </w:tcPr>
          <w:p w14:paraId="667FBA32"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D1701E8" w14:textId="77777777" w:rsidR="0093125F" w:rsidRPr="002B44C4" w:rsidRDefault="0093125F" w:rsidP="0093125F">
            <w:pPr>
              <w:keepLines/>
              <w:widowControl w:val="0"/>
              <w:pBdr>
                <w:top w:val="nil"/>
                <w:left w:val="nil"/>
                <w:bottom w:val="nil"/>
                <w:right w:val="nil"/>
                <w:between w:val="nil"/>
              </w:pBdr>
              <w:spacing w:before="60" w:after="60"/>
            </w:pPr>
            <w:r w:rsidRPr="002B44C4">
              <w:t>Đóng màn hình popup xác nhận từ chối. Hệ thống trở về màn hình phê duyệt báo cáo tổn thất</w:t>
            </w:r>
          </w:p>
        </w:tc>
      </w:tr>
    </w:tbl>
    <w:p w14:paraId="5D80F21D" w14:textId="688BA2B3" w:rsidR="00B964F6" w:rsidRDefault="00B964F6" w:rsidP="00B964F6">
      <w:pPr>
        <w:pStyle w:val="ListParagraph"/>
      </w:pPr>
    </w:p>
    <w:p w14:paraId="4FEDA06B" w14:textId="76361298" w:rsidR="00B964F6" w:rsidRDefault="00B964F6" w:rsidP="00B964F6">
      <w:pPr>
        <w:pStyle w:val="ListParagraph"/>
        <w:numPr>
          <w:ilvl w:val="0"/>
          <w:numId w:val="6"/>
        </w:numPr>
      </w:pPr>
      <w:r>
        <w:t xml:space="preserve">Màn hình thêm </w:t>
      </w:r>
      <w:r w:rsidR="0093125F">
        <w:t>danh sách người nhận thông báo</w:t>
      </w:r>
    </w:p>
    <w:p w14:paraId="71C9E508" w14:textId="77777777" w:rsidR="0093125F" w:rsidRDefault="0093125F" w:rsidP="0093125F">
      <w:pPr>
        <w:pStyle w:val="ListParagraph"/>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93125F" w:rsidRPr="002B44C4" w14:paraId="1E1170F4" w14:textId="77777777" w:rsidTr="00E34A49">
        <w:trPr>
          <w:trHeight w:val="284"/>
          <w:jc w:val="center"/>
        </w:trPr>
        <w:tc>
          <w:tcPr>
            <w:tcW w:w="984" w:type="dxa"/>
            <w:shd w:val="clear" w:color="auto" w:fill="D9D9D9" w:themeFill="background1" w:themeFillShade="D9"/>
            <w:vAlign w:val="center"/>
          </w:tcPr>
          <w:p w14:paraId="2ACEFB23"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618533EC"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4E25C624"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23" w:type="dxa"/>
            <w:shd w:val="clear" w:color="auto" w:fill="D9D9D9" w:themeFill="background1" w:themeFillShade="D9"/>
          </w:tcPr>
          <w:p w14:paraId="1A2F3204"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1" w:type="dxa"/>
            <w:shd w:val="clear" w:color="auto" w:fill="D9D9D9" w:themeFill="background1" w:themeFillShade="D9"/>
          </w:tcPr>
          <w:p w14:paraId="1F9E7C40"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93125F" w:rsidRPr="002B44C4" w14:paraId="35510FE7" w14:textId="77777777" w:rsidTr="00E34A49">
        <w:trPr>
          <w:trHeight w:val="284"/>
          <w:jc w:val="center"/>
        </w:trPr>
        <w:tc>
          <w:tcPr>
            <w:tcW w:w="984" w:type="dxa"/>
            <w:shd w:val="clear" w:color="auto" w:fill="auto"/>
            <w:vAlign w:val="center"/>
          </w:tcPr>
          <w:p w14:paraId="7005BAE1" w14:textId="77777777" w:rsidR="0093125F" w:rsidRPr="002B44C4" w:rsidRDefault="0093125F" w:rsidP="0093125F">
            <w:pPr>
              <w:spacing w:before="60" w:after="60" w:line="360" w:lineRule="auto"/>
              <w:ind w:left="142"/>
              <w:rPr>
                <w:b/>
              </w:rPr>
            </w:pPr>
            <w:r w:rsidRPr="002B44C4">
              <w:rPr>
                <w:b/>
              </w:rPr>
              <w:t>1</w:t>
            </w:r>
          </w:p>
        </w:tc>
        <w:tc>
          <w:tcPr>
            <w:tcW w:w="1949" w:type="dxa"/>
          </w:tcPr>
          <w:p w14:paraId="26DF44B3"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w:t>
            </w:r>
          </w:p>
        </w:tc>
        <w:tc>
          <w:tcPr>
            <w:tcW w:w="1418" w:type="dxa"/>
          </w:tcPr>
          <w:p w14:paraId="5E5B3D59" w14:textId="77777777" w:rsidR="0093125F" w:rsidRPr="002B44C4" w:rsidRDefault="0093125F" w:rsidP="0093125F">
            <w:pPr>
              <w:keepLines/>
              <w:widowControl w:val="0"/>
              <w:pBdr>
                <w:top w:val="nil"/>
                <w:left w:val="nil"/>
                <w:bottom w:val="nil"/>
                <w:right w:val="nil"/>
                <w:between w:val="nil"/>
              </w:pBdr>
              <w:spacing w:before="60" w:after="60"/>
            </w:pPr>
          </w:p>
        </w:tc>
        <w:tc>
          <w:tcPr>
            <w:tcW w:w="1223" w:type="dxa"/>
          </w:tcPr>
          <w:p w14:paraId="6D4D739E"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F597101" w14:textId="643E514D" w:rsidR="0093125F" w:rsidRPr="002B44C4" w:rsidRDefault="0093125F" w:rsidP="0093125F">
            <w:pPr>
              <w:keepLines/>
              <w:widowControl w:val="0"/>
              <w:pBdr>
                <w:top w:val="nil"/>
                <w:left w:val="nil"/>
                <w:bottom w:val="nil"/>
                <w:right w:val="nil"/>
                <w:between w:val="nil"/>
              </w:pBdr>
              <w:spacing w:before="60" w:after="60"/>
            </w:pPr>
            <w:r w:rsidRPr="002B44C4">
              <w:t>Số thứ tự</w:t>
            </w:r>
            <w:r>
              <w:t xml:space="preserve"> tự sinh theo số nguyên</w:t>
            </w:r>
          </w:p>
        </w:tc>
      </w:tr>
      <w:tr w:rsidR="0093125F" w:rsidRPr="002B44C4" w14:paraId="14DD5410" w14:textId="77777777" w:rsidTr="00E34A49">
        <w:trPr>
          <w:trHeight w:val="284"/>
          <w:jc w:val="center"/>
        </w:trPr>
        <w:tc>
          <w:tcPr>
            <w:tcW w:w="984" w:type="dxa"/>
            <w:shd w:val="clear" w:color="auto" w:fill="auto"/>
            <w:vAlign w:val="center"/>
          </w:tcPr>
          <w:p w14:paraId="01DBD0E9" w14:textId="77777777" w:rsidR="0093125F" w:rsidRPr="002B44C4" w:rsidRDefault="0093125F" w:rsidP="0093125F">
            <w:pPr>
              <w:spacing w:before="60" w:after="60" w:line="360" w:lineRule="auto"/>
              <w:ind w:left="142"/>
              <w:rPr>
                <w:b/>
              </w:rPr>
            </w:pPr>
            <w:r w:rsidRPr="002B44C4">
              <w:rPr>
                <w:b/>
              </w:rPr>
              <w:t>2</w:t>
            </w:r>
          </w:p>
        </w:tc>
        <w:tc>
          <w:tcPr>
            <w:tcW w:w="1949" w:type="dxa"/>
          </w:tcPr>
          <w:p w14:paraId="68EA32C3"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7BAA64EA" w14:textId="77777777" w:rsidR="0093125F" w:rsidRPr="002B44C4" w:rsidRDefault="0093125F" w:rsidP="0093125F">
            <w:pPr>
              <w:keepLines/>
              <w:widowControl w:val="0"/>
              <w:pBdr>
                <w:top w:val="nil"/>
                <w:left w:val="nil"/>
                <w:bottom w:val="nil"/>
                <w:right w:val="nil"/>
                <w:between w:val="nil"/>
              </w:pBdr>
              <w:spacing w:before="60" w:after="60"/>
            </w:pPr>
          </w:p>
        </w:tc>
        <w:tc>
          <w:tcPr>
            <w:tcW w:w="1223" w:type="dxa"/>
          </w:tcPr>
          <w:p w14:paraId="52EE6270" w14:textId="239B4985"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1" w:type="dxa"/>
          </w:tcPr>
          <w:p w14:paraId="2F6FA7CD"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r w:rsidRPr="002B44C4">
              <w:t>Thông tin người nhận thông báo</w:t>
            </w:r>
          </w:p>
          <w:p w14:paraId="1E433F3A" w14:textId="00FDBA36"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93125F" w:rsidRPr="002B44C4" w14:paraId="05D61EB7" w14:textId="77777777" w:rsidTr="00E34A49">
        <w:trPr>
          <w:trHeight w:val="284"/>
          <w:jc w:val="center"/>
        </w:trPr>
        <w:tc>
          <w:tcPr>
            <w:tcW w:w="984" w:type="dxa"/>
            <w:shd w:val="clear" w:color="auto" w:fill="auto"/>
            <w:vAlign w:val="center"/>
          </w:tcPr>
          <w:p w14:paraId="09EEA1F0" w14:textId="77777777" w:rsidR="0093125F" w:rsidRPr="002B44C4" w:rsidRDefault="0093125F" w:rsidP="0093125F">
            <w:pPr>
              <w:spacing w:before="60" w:after="60" w:line="360" w:lineRule="auto"/>
              <w:ind w:left="142"/>
              <w:rPr>
                <w:b/>
              </w:rPr>
            </w:pPr>
            <w:r w:rsidRPr="002B44C4">
              <w:rPr>
                <w:b/>
              </w:rPr>
              <w:t>3</w:t>
            </w:r>
          </w:p>
        </w:tc>
        <w:tc>
          <w:tcPr>
            <w:tcW w:w="1949" w:type="dxa"/>
          </w:tcPr>
          <w:p w14:paraId="22C7298A"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4D915332" w14:textId="77777777" w:rsidR="0093125F" w:rsidRPr="002B44C4" w:rsidRDefault="0093125F" w:rsidP="0093125F">
            <w:pPr>
              <w:keepLines/>
              <w:widowControl w:val="0"/>
              <w:pBdr>
                <w:top w:val="nil"/>
                <w:left w:val="nil"/>
                <w:bottom w:val="nil"/>
                <w:right w:val="nil"/>
                <w:between w:val="nil"/>
              </w:pBdr>
              <w:spacing w:before="60" w:after="60"/>
            </w:pPr>
          </w:p>
        </w:tc>
        <w:tc>
          <w:tcPr>
            <w:tcW w:w="1223" w:type="dxa"/>
          </w:tcPr>
          <w:p w14:paraId="5B318A9E" w14:textId="0EFEB214"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1" w:type="dxa"/>
          </w:tcPr>
          <w:p w14:paraId="05AEC073"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r w:rsidRPr="002B44C4">
              <w:t>Vai trò người nhận thông báo</w:t>
            </w:r>
          </w:p>
          <w:p w14:paraId="169FA6FE" w14:textId="40164D00"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93125F" w:rsidRPr="002B44C4" w14:paraId="039A69F4" w14:textId="77777777" w:rsidTr="00E34A49">
        <w:trPr>
          <w:trHeight w:val="284"/>
          <w:jc w:val="center"/>
        </w:trPr>
        <w:tc>
          <w:tcPr>
            <w:tcW w:w="984" w:type="dxa"/>
            <w:shd w:val="clear" w:color="auto" w:fill="auto"/>
            <w:vAlign w:val="center"/>
          </w:tcPr>
          <w:p w14:paraId="02650E0D" w14:textId="77777777" w:rsidR="0093125F" w:rsidRPr="002B44C4" w:rsidRDefault="0093125F" w:rsidP="0093125F">
            <w:pPr>
              <w:spacing w:before="60" w:after="60" w:line="360" w:lineRule="auto"/>
              <w:ind w:left="142"/>
              <w:rPr>
                <w:b/>
              </w:rPr>
            </w:pPr>
            <w:r w:rsidRPr="002B44C4">
              <w:rPr>
                <w:b/>
              </w:rPr>
              <w:t>4</w:t>
            </w:r>
          </w:p>
        </w:tc>
        <w:tc>
          <w:tcPr>
            <w:tcW w:w="1949" w:type="dxa"/>
          </w:tcPr>
          <w:p w14:paraId="79D8CBB5"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41DFE358" wp14:editId="45217D70">
                  <wp:extent cx="209524" cy="180952"/>
                  <wp:effectExtent l="0" t="0" r="63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9524" cy="180952"/>
                          </a:xfrm>
                          <a:prstGeom prst="rect">
                            <a:avLst/>
                          </a:prstGeom>
                        </pic:spPr>
                      </pic:pic>
                    </a:graphicData>
                  </a:graphic>
                </wp:inline>
              </w:drawing>
            </w:r>
          </w:p>
        </w:tc>
        <w:tc>
          <w:tcPr>
            <w:tcW w:w="1418" w:type="dxa"/>
          </w:tcPr>
          <w:p w14:paraId="0D0BC76F"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223" w:type="dxa"/>
          </w:tcPr>
          <w:p w14:paraId="17EEAE4A"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3AA112DE" w14:textId="77777777" w:rsidR="0093125F" w:rsidRPr="002B44C4" w:rsidRDefault="0093125F" w:rsidP="0093125F">
            <w:pPr>
              <w:keepLines/>
              <w:widowControl w:val="0"/>
              <w:pBdr>
                <w:top w:val="nil"/>
                <w:left w:val="nil"/>
                <w:bottom w:val="nil"/>
                <w:right w:val="nil"/>
                <w:between w:val="nil"/>
              </w:pBdr>
              <w:spacing w:before="60" w:after="60"/>
            </w:pPr>
            <w:r w:rsidRPr="002B44C4">
              <w:t>Xóa thông tin người nhận khỏi danh sách</w:t>
            </w:r>
          </w:p>
          <w:p w14:paraId="505D9B26" w14:textId="77777777" w:rsidR="0093125F" w:rsidRPr="002B44C4" w:rsidRDefault="0093125F" w:rsidP="0093125F">
            <w:pPr>
              <w:keepLines/>
              <w:widowControl w:val="0"/>
              <w:pBdr>
                <w:top w:val="nil"/>
                <w:left w:val="nil"/>
                <w:bottom w:val="nil"/>
                <w:right w:val="nil"/>
                <w:between w:val="nil"/>
              </w:pBdr>
              <w:spacing w:before="60" w:after="60"/>
            </w:pPr>
            <w:r w:rsidRPr="002B44C4">
              <w:t>Hệ thống hiển thị màn hình xác nhận xóa:</w:t>
            </w:r>
          </w:p>
          <w:p w14:paraId="3215EC1A" w14:textId="77777777" w:rsidR="0093125F" w:rsidRPr="002B44C4" w:rsidRDefault="0093125F" w:rsidP="0093125F">
            <w:pPr>
              <w:keepLines/>
              <w:widowControl w:val="0"/>
              <w:pBdr>
                <w:top w:val="nil"/>
                <w:left w:val="nil"/>
                <w:bottom w:val="nil"/>
                <w:right w:val="nil"/>
                <w:between w:val="nil"/>
              </w:pBdr>
              <w:spacing w:before="60" w:after="60"/>
            </w:pPr>
            <w:r w:rsidRPr="002B44C4">
              <w:t>+ Có: xóa thông tin người nhận, đồng thời đưa ra thông báo xóa thành công</w:t>
            </w:r>
          </w:p>
          <w:p w14:paraId="0E0F7F7C" w14:textId="77777777" w:rsidR="0093125F" w:rsidRPr="002B44C4" w:rsidRDefault="0093125F" w:rsidP="0093125F">
            <w:pPr>
              <w:keepLines/>
              <w:widowControl w:val="0"/>
              <w:pBdr>
                <w:top w:val="nil"/>
                <w:left w:val="nil"/>
                <w:bottom w:val="nil"/>
                <w:right w:val="nil"/>
                <w:between w:val="nil"/>
              </w:pBdr>
              <w:spacing w:before="60" w:after="60"/>
            </w:pPr>
            <w:r w:rsidRPr="002B44C4">
              <w:t>+ Không: đóng màn hình xác nhận xóa</w:t>
            </w:r>
          </w:p>
        </w:tc>
      </w:tr>
      <w:tr w:rsidR="0093125F" w:rsidRPr="002B44C4" w14:paraId="77750F20" w14:textId="77777777" w:rsidTr="00E34A49">
        <w:trPr>
          <w:trHeight w:val="284"/>
          <w:jc w:val="center"/>
        </w:trPr>
        <w:tc>
          <w:tcPr>
            <w:tcW w:w="984" w:type="dxa"/>
            <w:shd w:val="clear" w:color="auto" w:fill="auto"/>
            <w:vAlign w:val="center"/>
          </w:tcPr>
          <w:p w14:paraId="55DF6811" w14:textId="77777777" w:rsidR="0093125F" w:rsidRPr="002B44C4" w:rsidRDefault="0093125F" w:rsidP="0093125F">
            <w:pPr>
              <w:spacing w:before="60" w:after="60" w:line="360" w:lineRule="auto"/>
              <w:ind w:left="142"/>
              <w:rPr>
                <w:b/>
              </w:rPr>
            </w:pPr>
            <w:r w:rsidRPr="002B44C4">
              <w:rPr>
                <w:b/>
              </w:rPr>
              <w:t>5</w:t>
            </w:r>
          </w:p>
        </w:tc>
        <w:tc>
          <w:tcPr>
            <w:tcW w:w="1949" w:type="dxa"/>
          </w:tcPr>
          <w:p w14:paraId="76A83761"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30D5FCB1" wp14:editId="1C4BE553">
                  <wp:extent cx="752381" cy="2380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2381" cy="238095"/>
                          </a:xfrm>
                          <a:prstGeom prst="rect">
                            <a:avLst/>
                          </a:prstGeom>
                        </pic:spPr>
                      </pic:pic>
                    </a:graphicData>
                  </a:graphic>
                </wp:inline>
              </w:drawing>
            </w:r>
          </w:p>
        </w:tc>
        <w:tc>
          <w:tcPr>
            <w:tcW w:w="1418" w:type="dxa"/>
          </w:tcPr>
          <w:p w14:paraId="2E6170F6"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223" w:type="dxa"/>
          </w:tcPr>
          <w:p w14:paraId="6B37566C"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4FB4AE5" w14:textId="77777777" w:rsidR="0093125F" w:rsidRPr="002B44C4" w:rsidRDefault="0093125F" w:rsidP="0093125F">
            <w:pPr>
              <w:keepLines/>
              <w:widowControl w:val="0"/>
              <w:pBdr>
                <w:top w:val="nil"/>
                <w:left w:val="nil"/>
                <w:bottom w:val="nil"/>
                <w:right w:val="nil"/>
                <w:between w:val="nil"/>
              </w:pBdr>
              <w:spacing w:before="60" w:after="60"/>
            </w:pPr>
            <w:r w:rsidRPr="002B44C4">
              <w:t>Thêm thông tin người nhận thông báo</w:t>
            </w:r>
          </w:p>
        </w:tc>
      </w:tr>
      <w:tr w:rsidR="0093125F" w:rsidRPr="002B44C4" w14:paraId="5EABC720" w14:textId="77777777" w:rsidTr="00E34A49">
        <w:trPr>
          <w:trHeight w:val="284"/>
          <w:jc w:val="center"/>
        </w:trPr>
        <w:tc>
          <w:tcPr>
            <w:tcW w:w="984" w:type="dxa"/>
            <w:shd w:val="clear" w:color="auto" w:fill="auto"/>
            <w:vAlign w:val="center"/>
          </w:tcPr>
          <w:p w14:paraId="60D239F5" w14:textId="77777777" w:rsidR="0093125F" w:rsidRPr="002B44C4" w:rsidRDefault="0093125F" w:rsidP="0093125F">
            <w:pPr>
              <w:spacing w:before="60" w:after="60" w:line="360" w:lineRule="auto"/>
              <w:ind w:left="142"/>
              <w:rPr>
                <w:b/>
              </w:rPr>
            </w:pPr>
            <w:r w:rsidRPr="002B44C4">
              <w:rPr>
                <w:b/>
              </w:rPr>
              <w:t>6</w:t>
            </w:r>
          </w:p>
        </w:tc>
        <w:tc>
          <w:tcPr>
            <w:tcW w:w="1949" w:type="dxa"/>
          </w:tcPr>
          <w:p w14:paraId="7C06453D"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26A95E85" wp14:editId="4A9BE517">
                  <wp:extent cx="790476" cy="304762"/>
                  <wp:effectExtent l="0" t="0" r="0"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04762"/>
                          </a:xfrm>
                          <a:prstGeom prst="rect">
                            <a:avLst/>
                          </a:prstGeom>
                        </pic:spPr>
                      </pic:pic>
                    </a:graphicData>
                  </a:graphic>
                </wp:inline>
              </w:drawing>
            </w:r>
          </w:p>
        </w:tc>
        <w:tc>
          <w:tcPr>
            <w:tcW w:w="1418" w:type="dxa"/>
          </w:tcPr>
          <w:p w14:paraId="179B422E"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223" w:type="dxa"/>
          </w:tcPr>
          <w:p w14:paraId="3A468C7E"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45A3E27" w14:textId="6FCC94E8" w:rsidR="0093125F" w:rsidRDefault="00120985" w:rsidP="000B157A">
            <w:pPr>
              <w:keepLines/>
              <w:widowControl w:val="0"/>
              <w:pBdr>
                <w:top w:val="nil"/>
                <w:left w:val="nil"/>
                <w:bottom w:val="nil"/>
                <w:right w:val="nil"/>
                <w:between w:val="nil"/>
              </w:pBdr>
              <w:spacing w:before="60" w:after="60"/>
            </w:pPr>
            <w:r>
              <w:t>Phê duyệt BCTT</w:t>
            </w:r>
            <w:r w:rsidR="000B157A">
              <w:t xml:space="preserve">. Hệ thống </w:t>
            </w:r>
          </w:p>
          <w:p w14:paraId="60ABE7E1" w14:textId="15B7939A" w:rsidR="000B157A" w:rsidRDefault="000B157A" w:rsidP="000B157A">
            <w:pPr>
              <w:pStyle w:val="ListParagraph"/>
              <w:keepLines/>
              <w:widowControl w:val="0"/>
              <w:numPr>
                <w:ilvl w:val="0"/>
                <w:numId w:val="6"/>
              </w:numPr>
              <w:pBdr>
                <w:top w:val="nil"/>
                <w:left w:val="nil"/>
                <w:bottom w:val="nil"/>
                <w:right w:val="nil"/>
                <w:between w:val="nil"/>
              </w:pBdr>
              <w:spacing w:before="60" w:after="60"/>
            </w:pPr>
            <w:r>
              <w:t>Chuyển tới LĐ đơn vị cấp đơn/trưởng ban kinh doanh thực hiện phê duyệt</w:t>
            </w:r>
          </w:p>
          <w:p w14:paraId="68CC8DE9" w14:textId="27BEE034" w:rsidR="000B157A" w:rsidRDefault="000B157A" w:rsidP="000B157A">
            <w:pPr>
              <w:pStyle w:val="ListParagraph"/>
              <w:keepLines/>
              <w:widowControl w:val="0"/>
              <w:numPr>
                <w:ilvl w:val="0"/>
                <w:numId w:val="6"/>
              </w:numPr>
              <w:pBdr>
                <w:top w:val="nil"/>
                <w:left w:val="nil"/>
                <w:bottom w:val="nil"/>
                <w:right w:val="nil"/>
                <w:between w:val="nil"/>
              </w:pBdr>
              <w:spacing w:before="60" w:after="60"/>
            </w:pPr>
            <w:r>
              <w:t>G</w:t>
            </w:r>
            <w:r w:rsidRPr="002B44C4">
              <w:t xml:space="preserve">ửi thông báo tới </w:t>
            </w:r>
            <w:r>
              <w:t xml:space="preserve">người nhận </w:t>
            </w:r>
            <w:r w:rsidRPr="002B44C4">
              <w:t>theo danh sách đã thiết lập</w:t>
            </w:r>
          </w:p>
          <w:p w14:paraId="0A6D195C"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761354DE" w14:textId="17940D1F" w:rsidR="000B157A" w:rsidRPr="002B44C4" w:rsidRDefault="000B157A" w:rsidP="000B157A">
            <w:pPr>
              <w:pStyle w:val="ListParagraph"/>
              <w:keepLines/>
              <w:widowControl w:val="0"/>
              <w:numPr>
                <w:ilvl w:val="0"/>
                <w:numId w:val="6"/>
              </w:numPr>
              <w:pBdr>
                <w:top w:val="nil"/>
                <w:left w:val="nil"/>
                <w:bottom w:val="nil"/>
                <w:right w:val="nil"/>
                <w:between w:val="nil"/>
              </w:pBdr>
              <w:spacing w:before="60" w:after="60"/>
            </w:pPr>
            <w:r>
              <w:t>Lưu thông tin lịch sử xử lý</w:t>
            </w:r>
          </w:p>
        </w:tc>
      </w:tr>
      <w:tr w:rsidR="0093125F" w:rsidRPr="002B44C4" w14:paraId="06C82264" w14:textId="77777777" w:rsidTr="00E34A49">
        <w:trPr>
          <w:trHeight w:val="284"/>
          <w:jc w:val="center"/>
        </w:trPr>
        <w:tc>
          <w:tcPr>
            <w:tcW w:w="984" w:type="dxa"/>
            <w:shd w:val="clear" w:color="auto" w:fill="auto"/>
            <w:vAlign w:val="center"/>
          </w:tcPr>
          <w:p w14:paraId="7F0307D7" w14:textId="77777777" w:rsidR="0093125F" w:rsidRPr="002B44C4" w:rsidRDefault="0093125F" w:rsidP="0093125F">
            <w:pPr>
              <w:spacing w:before="60" w:after="60" w:line="360" w:lineRule="auto"/>
              <w:ind w:left="142"/>
              <w:rPr>
                <w:b/>
              </w:rPr>
            </w:pPr>
            <w:r w:rsidRPr="002B44C4">
              <w:rPr>
                <w:b/>
              </w:rPr>
              <w:t>7</w:t>
            </w:r>
          </w:p>
        </w:tc>
        <w:tc>
          <w:tcPr>
            <w:tcW w:w="1949" w:type="dxa"/>
          </w:tcPr>
          <w:p w14:paraId="3250AE8E"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9B075DA" wp14:editId="61A60582">
                  <wp:extent cx="790476" cy="314286"/>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0476" cy="314286"/>
                          </a:xfrm>
                          <a:prstGeom prst="rect">
                            <a:avLst/>
                          </a:prstGeom>
                        </pic:spPr>
                      </pic:pic>
                    </a:graphicData>
                  </a:graphic>
                </wp:inline>
              </w:drawing>
            </w:r>
          </w:p>
        </w:tc>
        <w:tc>
          <w:tcPr>
            <w:tcW w:w="1418" w:type="dxa"/>
          </w:tcPr>
          <w:p w14:paraId="5C454358"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223" w:type="dxa"/>
          </w:tcPr>
          <w:p w14:paraId="683564ED"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636DCFC2" w14:textId="77777777" w:rsidR="0093125F" w:rsidRPr="002B44C4" w:rsidRDefault="0093125F" w:rsidP="0093125F">
            <w:pPr>
              <w:keepLines/>
              <w:widowControl w:val="0"/>
              <w:pBdr>
                <w:top w:val="nil"/>
                <w:left w:val="nil"/>
                <w:bottom w:val="nil"/>
                <w:right w:val="nil"/>
                <w:between w:val="nil"/>
              </w:pBdr>
              <w:spacing w:before="60" w:after="60"/>
            </w:pPr>
            <w:r w:rsidRPr="002B44C4">
              <w:t>Đóng màn hình chuyển xử lý. Hệ thống trở về màn hình báo cáo tổn thất</w:t>
            </w:r>
          </w:p>
        </w:tc>
      </w:tr>
    </w:tbl>
    <w:p w14:paraId="137441C4" w14:textId="77777777" w:rsidR="0093125F" w:rsidRPr="002B44C4" w:rsidRDefault="0093125F" w:rsidP="0093125F">
      <w:pPr>
        <w:pStyle w:val="ListParagraph"/>
      </w:pPr>
    </w:p>
    <w:p w14:paraId="7B237E92" w14:textId="3E8F1BED" w:rsidR="00A8113D" w:rsidRPr="002B44C4" w:rsidRDefault="00A8113D">
      <w:pPr>
        <w:pStyle w:val="Heading4"/>
        <w:numPr>
          <w:ilvl w:val="2"/>
          <w:numId w:val="18"/>
        </w:numPr>
        <w:rPr>
          <w:rFonts w:cs="Times New Roman"/>
        </w:rPr>
        <w:pPrChange w:id="371" w:author="Microsoft Office User" w:date="2022-09-15T12:15:00Z">
          <w:pPr>
            <w:pStyle w:val="Heading4"/>
            <w:numPr>
              <w:ilvl w:val="2"/>
              <w:numId w:val="1"/>
            </w:numPr>
            <w:ind w:left="1224" w:hanging="504"/>
          </w:pPr>
        </w:pPrChange>
      </w:pPr>
      <w:bookmarkStart w:id="372" w:name="_Duyệt_báo_cáo_1"/>
      <w:bookmarkStart w:id="373" w:name="_Toc113613686"/>
      <w:bookmarkEnd w:id="372"/>
      <w:r w:rsidRPr="002B44C4">
        <w:rPr>
          <w:rFonts w:cs="Times New Roman"/>
        </w:rPr>
        <w:t xml:space="preserve">Duyệt báo cáo tổn thất – </w:t>
      </w:r>
      <w:r w:rsidR="00211B3B">
        <w:rPr>
          <w:rFonts w:cs="Times New Roman"/>
        </w:rPr>
        <w:t>Phòng</w:t>
      </w:r>
      <w:r w:rsidRPr="002B44C4">
        <w:rPr>
          <w:rFonts w:cs="Times New Roman"/>
        </w:rPr>
        <w:t xml:space="preserve"> Tài chính kế toán</w:t>
      </w:r>
      <w:bookmarkEnd w:id="373"/>
    </w:p>
    <w:p w14:paraId="4C31C451" w14:textId="77777777" w:rsidR="00E516D6" w:rsidRPr="002B44C4" w:rsidRDefault="00E516D6">
      <w:pPr>
        <w:pStyle w:val="Heading5"/>
        <w:numPr>
          <w:ilvl w:val="3"/>
          <w:numId w:val="18"/>
        </w:numPr>
        <w:rPr>
          <w:rFonts w:cs="Times New Roman"/>
        </w:rPr>
        <w:pPrChange w:id="374" w:author="Microsoft Office User" w:date="2022-09-15T12:20:00Z">
          <w:pPr>
            <w:pStyle w:val="Heading5"/>
            <w:numPr>
              <w:ilvl w:val="3"/>
              <w:numId w:val="1"/>
            </w:numPr>
            <w:ind w:left="1728" w:hanging="647"/>
          </w:pPr>
        </w:pPrChange>
      </w:pPr>
      <w:bookmarkStart w:id="375" w:name="_Toc113613687"/>
      <w:r w:rsidRPr="002B44C4">
        <w:rPr>
          <w:rFonts w:cs="Times New Roman"/>
        </w:rPr>
        <w:t>Quy trình nghiệp vụ</w:t>
      </w:r>
    </w:p>
    <w:p w14:paraId="2C45457F" w14:textId="77777777" w:rsidR="00E516D6" w:rsidRPr="002B44C4" w:rsidRDefault="00E516D6" w:rsidP="00E516D6"/>
    <w:p w14:paraId="01D07C6F" w14:textId="7D78E7B6" w:rsidR="002F276B" w:rsidRPr="002B44C4" w:rsidRDefault="002F276B">
      <w:pPr>
        <w:pStyle w:val="Heading6"/>
        <w:numPr>
          <w:ilvl w:val="4"/>
          <w:numId w:val="18"/>
        </w:numPr>
        <w:rPr>
          <w:rFonts w:ascii="Times New Roman" w:hAnsi="Times New Roman" w:cs="Times New Roman"/>
          <w:color w:val="auto"/>
        </w:rPr>
        <w:pPrChange w:id="376" w:author="Microsoft Office User" w:date="2022-09-15T12:26:00Z">
          <w:pPr>
            <w:pStyle w:val="Heading6"/>
            <w:numPr>
              <w:ilvl w:val="4"/>
              <w:numId w:val="1"/>
            </w:numPr>
            <w:ind w:left="2232" w:hanging="792"/>
          </w:pPr>
        </w:pPrChange>
      </w:pPr>
      <w:r w:rsidRPr="002B44C4">
        <w:rPr>
          <w:rFonts w:ascii="Times New Roman" w:hAnsi="Times New Roman" w:cs="Times New Roman"/>
          <w:color w:val="auto"/>
        </w:rPr>
        <w:t xml:space="preserve">Quy trình </w:t>
      </w:r>
      <w:r w:rsidR="00991584" w:rsidRPr="002B44C4">
        <w:rPr>
          <w:rFonts w:ascii="Times New Roman" w:hAnsi="Times New Roman" w:cs="Times New Roman"/>
          <w:color w:val="auto"/>
        </w:rPr>
        <w:t>nghiệp vụ</w:t>
      </w:r>
    </w:p>
    <w:p w14:paraId="225E366B" w14:textId="77777777" w:rsidR="005C745A" w:rsidRPr="002B44C4" w:rsidRDefault="005C745A" w:rsidP="005C745A"/>
    <w:p w14:paraId="364258F6" w14:textId="79DA9805" w:rsidR="002F276B" w:rsidRPr="002B44C4" w:rsidRDefault="00E0400B" w:rsidP="005C745A">
      <w:pPr>
        <w:jc w:val="center"/>
      </w:pPr>
      <w:r>
        <w:rPr>
          <w:noProof/>
        </w:rPr>
        <w:drawing>
          <wp:inline distT="0" distB="0" distL="0" distR="0" wp14:anchorId="503787F0" wp14:editId="14E11337">
            <wp:extent cx="3759085" cy="6286748"/>
            <wp:effectExtent l="19050" t="19050" r="13335"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77967" cy="6318326"/>
                    </a:xfrm>
                    <a:prstGeom prst="rect">
                      <a:avLst/>
                    </a:prstGeom>
                    <a:noFill/>
                    <a:ln>
                      <a:solidFill>
                        <a:schemeClr val="accent1"/>
                      </a:solidFill>
                    </a:ln>
                  </pic:spPr>
                </pic:pic>
              </a:graphicData>
            </a:graphic>
          </wp:inline>
        </w:drawing>
      </w:r>
    </w:p>
    <w:p w14:paraId="34947DD4" w14:textId="77777777" w:rsidR="005C745A" w:rsidRPr="002B44C4" w:rsidRDefault="005C745A" w:rsidP="002F276B"/>
    <w:p w14:paraId="2A5B9669" w14:textId="77777777" w:rsidR="002F276B" w:rsidRPr="002B44C4" w:rsidRDefault="002F276B">
      <w:pPr>
        <w:pStyle w:val="Heading6"/>
        <w:numPr>
          <w:ilvl w:val="4"/>
          <w:numId w:val="18"/>
        </w:numPr>
        <w:rPr>
          <w:rFonts w:ascii="Times New Roman" w:hAnsi="Times New Roman" w:cs="Times New Roman"/>
          <w:color w:val="auto"/>
        </w:rPr>
        <w:pPrChange w:id="377" w:author="Microsoft Office User" w:date="2022-09-15T12:26:00Z">
          <w:pPr>
            <w:pStyle w:val="Heading6"/>
            <w:numPr>
              <w:ilvl w:val="4"/>
              <w:numId w:val="1"/>
            </w:numPr>
            <w:ind w:left="2232" w:hanging="792"/>
          </w:pPr>
        </w:pPrChange>
      </w:pPr>
      <w:r w:rsidRPr="002B44C4">
        <w:rPr>
          <w:rFonts w:ascii="Times New Roman" w:hAnsi="Times New Roman" w:cs="Times New Roman"/>
          <w:color w:val="auto"/>
        </w:rPr>
        <w:t>Mô tả quy trình</w:t>
      </w:r>
    </w:p>
    <w:p w14:paraId="16A5F7BD" w14:textId="77777777" w:rsidR="002F276B" w:rsidRPr="002B44C4" w:rsidRDefault="002F276B" w:rsidP="002F276B"/>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2F276B" w:rsidRPr="002B44C4" w14:paraId="42AA815E" w14:textId="77777777" w:rsidTr="00E34A49">
        <w:trPr>
          <w:trHeight w:val="284"/>
          <w:jc w:val="center"/>
        </w:trPr>
        <w:tc>
          <w:tcPr>
            <w:tcW w:w="881" w:type="dxa"/>
            <w:shd w:val="clear" w:color="auto" w:fill="D9D9D9" w:themeFill="background1" w:themeFillShade="D9"/>
            <w:vAlign w:val="center"/>
          </w:tcPr>
          <w:p w14:paraId="781DCCF9" w14:textId="77777777" w:rsidR="002F276B" w:rsidRPr="00E34A49" w:rsidRDefault="002F276B" w:rsidP="00900855">
            <w:pPr>
              <w:spacing w:before="60" w:after="60" w:line="360" w:lineRule="auto"/>
              <w:ind w:left="142"/>
              <w:rPr>
                <w:b/>
              </w:rPr>
            </w:pPr>
            <w:r w:rsidRPr="00E34A49">
              <w:rPr>
                <w:b/>
              </w:rPr>
              <w:t>STT</w:t>
            </w:r>
          </w:p>
        </w:tc>
        <w:tc>
          <w:tcPr>
            <w:tcW w:w="1627" w:type="dxa"/>
            <w:shd w:val="clear" w:color="auto" w:fill="D9D9D9" w:themeFill="background1" w:themeFillShade="D9"/>
          </w:tcPr>
          <w:p w14:paraId="2A4D58F4" w14:textId="77777777" w:rsidR="002F276B" w:rsidRPr="00E34A49" w:rsidRDefault="002F276B" w:rsidP="00900855">
            <w:pPr>
              <w:keepLines/>
              <w:widowControl w:val="0"/>
              <w:pBdr>
                <w:top w:val="nil"/>
                <w:left w:val="nil"/>
                <w:bottom w:val="nil"/>
                <w:right w:val="nil"/>
                <w:between w:val="nil"/>
              </w:pBdr>
              <w:spacing w:before="60" w:after="60" w:line="360" w:lineRule="auto"/>
              <w:jc w:val="center"/>
              <w:rPr>
                <w:b/>
              </w:rPr>
            </w:pPr>
            <w:r w:rsidRPr="00E34A49">
              <w:rPr>
                <w:b/>
              </w:rPr>
              <w:t>Tên bước</w:t>
            </w:r>
          </w:p>
        </w:tc>
        <w:tc>
          <w:tcPr>
            <w:tcW w:w="1447" w:type="dxa"/>
            <w:shd w:val="clear" w:color="auto" w:fill="D9D9D9" w:themeFill="background1" w:themeFillShade="D9"/>
          </w:tcPr>
          <w:p w14:paraId="745A6314" w14:textId="77777777" w:rsidR="002F276B" w:rsidRPr="00E34A49" w:rsidRDefault="002F276B" w:rsidP="00900855">
            <w:pPr>
              <w:keepLines/>
              <w:widowControl w:val="0"/>
              <w:pBdr>
                <w:top w:val="nil"/>
                <w:left w:val="nil"/>
                <w:bottom w:val="nil"/>
                <w:right w:val="nil"/>
                <w:between w:val="nil"/>
              </w:pBdr>
              <w:spacing w:before="60" w:after="60" w:line="360" w:lineRule="auto"/>
              <w:jc w:val="center"/>
              <w:rPr>
                <w:b/>
              </w:rPr>
            </w:pPr>
            <w:r w:rsidRPr="00E34A49">
              <w:rPr>
                <w:b/>
              </w:rPr>
              <w:t>Vai trò</w:t>
            </w:r>
          </w:p>
        </w:tc>
        <w:tc>
          <w:tcPr>
            <w:tcW w:w="3343" w:type="dxa"/>
            <w:shd w:val="clear" w:color="auto" w:fill="D9D9D9" w:themeFill="background1" w:themeFillShade="D9"/>
          </w:tcPr>
          <w:p w14:paraId="4A97D952" w14:textId="77777777" w:rsidR="002F276B" w:rsidRPr="00E34A49" w:rsidRDefault="002F276B" w:rsidP="00900855">
            <w:pPr>
              <w:keepLines/>
              <w:widowControl w:val="0"/>
              <w:pBdr>
                <w:top w:val="nil"/>
                <w:left w:val="nil"/>
                <w:bottom w:val="nil"/>
                <w:right w:val="nil"/>
                <w:between w:val="nil"/>
              </w:pBdr>
              <w:spacing w:before="60" w:after="60" w:line="360" w:lineRule="auto"/>
              <w:jc w:val="center"/>
              <w:rPr>
                <w:b/>
              </w:rPr>
            </w:pPr>
            <w:r w:rsidRPr="00E34A49">
              <w:rPr>
                <w:b/>
              </w:rPr>
              <w:t>Mô tả nội dung</w:t>
            </w:r>
          </w:p>
        </w:tc>
        <w:tc>
          <w:tcPr>
            <w:tcW w:w="1533" w:type="dxa"/>
            <w:shd w:val="clear" w:color="auto" w:fill="D9D9D9" w:themeFill="background1" w:themeFillShade="D9"/>
          </w:tcPr>
          <w:p w14:paraId="3E78FDB9" w14:textId="77777777" w:rsidR="002F276B" w:rsidRPr="00E34A49" w:rsidRDefault="002F276B" w:rsidP="00900855">
            <w:pPr>
              <w:keepLines/>
              <w:widowControl w:val="0"/>
              <w:pBdr>
                <w:top w:val="nil"/>
                <w:left w:val="nil"/>
                <w:bottom w:val="nil"/>
                <w:right w:val="nil"/>
                <w:between w:val="nil"/>
              </w:pBdr>
              <w:spacing w:before="60" w:after="60" w:line="360" w:lineRule="auto"/>
              <w:jc w:val="center"/>
              <w:rPr>
                <w:b/>
              </w:rPr>
            </w:pPr>
            <w:r w:rsidRPr="00E34A49">
              <w:rPr>
                <w:b/>
              </w:rPr>
              <w:t>Thực hiện</w:t>
            </w:r>
          </w:p>
        </w:tc>
      </w:tr>
      <w:tr w:rsidR="00AB50C7" w:rsidRPr="002B44C4" w14:paraId="09DCA39F" w14:textId="77777777" w:rsidTr="00E34A49">
        <w:trPr>
          <w:trHeight w:val="284"/>
          <w:jc w:val="center"/>
        </w:trPr>
        <w:tc>
          <w:tcPr>
            <w:tcW w:w="881" w:type="dxa"/>
            <w:shd w:val="clear" w:color="auto" w:fill="auto"/>
            <w:vAlign w:val="center"/>
          </w:tcPr>
          <w:p w14:paraId="2231C0DA" w14:textId="77777777" w:rsidR="00AB50C7" w:rsidRPr="002B44C4" w:rsidRDefault="00AB50C7" w:rsidP="00AB50C7">
            <w:pPr>
              <w:spacing w:before="60" w:after="60" w:line="360" w:lineRule="auto"/>
              <w:ind w:left="142"/>
              <w:rPr>
                <w:b/>
              </w:rPr>
            </w:pPr>
            <w:r w:rsidRPr="002B44C4">
              <w:rPr>
                <w:b/>
              </w:rPr>
              <w:t>B1</w:t>
            </w:r>
          </w:p>
        </w:tc>
        <w:tc>
          <w:tcPr>
            <w:tcW w:w="1627" w:type="dxa"/>
          </w:tcPr>
          <w:p w14:paraId="69C02C88" w14:textId="64F02008" w:rsidR="00AB50C7" w:rsidRPr="002B44C4" w:rsidRDefault="00AB50C7" w:rsidP="00AB50C7">
            <w:pPr>
              <w:keepLines/>
              <w:widowControl w:val="0"/>
              <w:pBdr>
                <w:top w:val="nil"/>
                <w:left w:val="nil"/>
                <w:bottom w:val="nil"/>
                <w:right w:val="nil"/>
                <w:between w:val="nil"/>
              </w:pBdr>
              <w:spacing w:before="60" w:after="60"/>
            </w:pPr>
            <w:r w:rsidRPr="002B44C4">
              <w:t xml:space="preserve">Chọn hồ sơ </w:t>
            </w:r>
            <w:r>
              <w:t>cần xử lý</w:t>
            </w:r>
          </w:p>
        </w:tc>
        <w:tc>
          <w:tcPr>
            <w:tcW w:w="1447" w:type="dxa"/>
          </w:tcPr>
          <w:p w14:paraId="0C79463C" w14:textId="77777777" w:rsidR="00AB50C7" w:rsidRPr="002B44C4" w:rsidRDefault="00AB50C7" w:rsidP="00AB50C7">
            <w:pPr>
              <w:keepLines/>
              <w:widowControl w:val="0"/>
              <w:pBdr>
                <w:top w:val="nil"/>
                <w:left w:val="nil"/>
                <w:bottom w:val="nil"/>
                <w:right w:val="nil"/>
                <w:between w:val="nil"/>
              </w:pBdr>
              <w:spacing w:before="60" w:after="60"/>
            </w:pPr>
            <w:r w:rsidRPr="002B44C4">
              <w:t>Cán bộ TCKT</w:t>
            </w:r>
          </w:p>
        </w:tc>
        <w:tc>
          <w:tcPr>
            <w:tcW w:w="3343" w:type="dxa"/>
          </w:tcPr>
          <w:p w14:paraId="58403062" w14:textId="3AEB7085" w:rsidR="00AB50C7" w:rsidRPr="002B44C4" w:rsidRDefault="00AB50C7" w:rsidP="00AB50C7">
            <w:pPr>
              <w:keepLines/>
              <w:widowControl w:val="0"/>
              <w:pBdr>
                <w:top w:val="nil"/>
                <w:left w:val="nil"/>
                <w:bottom w:val="nil"/>
                <w:right w:val="nil"/>
                <w:between w:val="nil"/>
              </w:pBdr>
              <w:spacing w:before="60" w:after="60"/>
            </w:pPr>
            <w:r>
              <w:t>Chọn hồ sơ cần xác nhận tình trạng nộp phí.</w:t>
            </w:r>
          </w:p>
        </w:tc>
        <w:tc>
          <w:tcPr>
            <w:tcW w:w="1533" w:type="dxa"/>
            <w:vAlign w:val="center"/>
          </w:tcPr>
          <w:p w14:paraId="318D03EF" w14:textId="77777777" w:rsidR="00AB50C7" w:rsidRPr="002B44C4" w:rsidRDefault="00AB50C7" w:rsidP="00AB50C7">
            <w:pPr>
              <w:keepLines/>
              <w:widowControl w:val="0"/>
              <w:pBdr>
                <w:top w:val="nil"/>
                <w:left w:val="nil"/>
                <w:bottom w:val="nil"/>
                <w:right w:val="nil"/>
                <w:between w:val="nil"/>
              </w:pBdr>
              <w:spacing w:before="60" w:after="60"/>
            </w:pPr>
            <w:r w:rsidRPr="002B44C4">
              <w:t>Thực hiện trên hệ thống</w:t>
            </w:r>
          </w:p>
        </w:tc>
      </w:tr>
      <w:tr w:rsidR="00AB50C7" w:rsidRPr="002B44C4" w14:paraId="2C76BA34" w14:textId="77777777" w:rsidTr="00E34A49">
        <w:trPr>
          <w:trHeight w:val="284"/>
          <w:jc w:val="center"/>
        </w:trPr>
        <w:tc>
          <w:tcPr>
            <w:tcW w:w="881" w:type="dxa"/>
            <w:shd w:val="clear" w:color="auto" w:fill="auto"/>
            <w:vAlign w:val="center"/>
          </w:tcPr>
          <w:p w14:paraId="707DBC49" w14:textId="77777777" w:rsidR="00AB50C7" w:rsidRPr="002B44C4" w:rsidRDefault="00AB50C7" w:rsidP="00AB50C7">
            <w:pPr>
              <w:spacing w:before="60" w:after="60" w:line="360" w:lineRule="auto"/>
              <w:ind w:left="142"/>
              <w:rPr>
                <w:b/>
              </w:rPr>
            </w:pPr>
            <w:r w:rsidRPr="002B44C4">
              <w:rPr>
                <w:b/>
              </w:rPr>
              <w:t>B2</w:t>
            </w:r>
          </w:p>
        </w:tc>
        <w:tc>
          <w:tcPr>
            <w:tcW w:w="1627" w:type="dxa"/>
          </w:tcPr>
          <w:p w14:paraId="22AD3F32" w14:textId="77777777" w:rsidR="00AB50C7" w:rsidRPr="002B44C4" w:rsidRDefault="00AB50C7" w:rsidP="00AB50C7">
            <w:pPr>
              <w:keepLines/>
              <w:widowControl w:val="0"/>
              <w:pBdr>
                <w:top w:val="nil"/>
                <w:left w:val="nil"/>
                <w:bottom w:val="nil"/>
                <w:right w:val="nil"/>
                <w:between w:val="nil"/>
              </w:pBdr>
              <w:spacing w:before="60" w:after="60"/>
            </w:pPr>
            <w:r w:rsidRPr="002B44C4">
              <w:t>Kiểm tra thông tin phí bảo hiểm</w:t>
            </w:r>
          </w:p>
        </w:tc>
        <w:tc>
          <w:tcPr>
            <w:tcW w:w="1447" w:type="dxa"/>
          </w:tcPr>
          <w:p w14:paraId="6B5E329C" w14:textId="77777777" w:rsidR="00AB50C7" w:rsidRPr="002B44C4" w:rsidRDefault="00AB50C7" w:rsidP="00AB50C7">
            <w:pPr>
              <w:keepLines/>
              <w:widowControl w:val="0"/>
              <w:pBdr>
                <w:top w:val="nil"/>
                <w:left w:val="nil"/>
                <w:bottom w:val="nil"/>
                <w:right w:val="nil"/>
                <w:between w:val="nil"/>
              </w:pBdr>
              <w:spacing w:before="60" w:after="60"/>
            </w:pPr>
            <w:r w:rsidRPr="002B44C4">
              <w:t>Cán bộ TCKT</w:t>
            </w:r>
          </w:p>
        </w:tc>
        <w:tc>
          <w:tcPr>
            <w:tcW w:w="3343" w:type="dxa"/>
          </w:tcPr>
          <w:p w14:paraId="00514A0F" w14:textId="451DA3DA" w:rsidR="00AB50C7" w:rsidRPr="002B44C4" w:rsidRDefault="00AB50C7" w:rsidP="00AB50C7">
            <w:pPr>
              <w:keepLines/>
              <w:widowControl w:val="0"/>
              <w:pBdr>
                <w:top w:val="nil"/>
                <w:left w:val="nil"/>
                <w:bottom w:val="nil"/>
                <w:right w:val="nil"/>
                <w:between w:val="nil"/>
              </w:pBdr>
              <w:spacing w:before="60" w:after="60"/>
            </w:pPr>
            <w:r w:rsidRPr="002B44C4">
              <w:rPr>
                <w:b/>
              </w:rPr>
              <w:t>B2.1.</w:t>
            </w:r>
            <w:r w:rsidRPr="002B44C4">
              <w:t xml:space="preserve"> Nếu </w:t>
            </w:r>
            <w:r w:rsidR="00A733E3">
              <w:t xml:space="preserve">đơn </w:t>
            </w:r>
            <w:r w:rsidRPr="002B44C4">
              <w:t>bảo hiểm chưa nộp phí</w:t>
            </w:r>
            <w:r w:rsidR="00A733E3">
              <w:t xml:space="preserve">, </w:t>
            </w:r>
            <w:r w:rsidRPr="002B44C4">
              <w:t>nộp phí chậm hoặc thông tin nộp phí không đúng. Cán bộ TCKT thực hiện</w:t>
            </w:r>
            <w:r w:rsidR="00506296">
              <w:t xml:space="preserve"> cập nhật</w:t>
            </w:r>
            <w:r w:rsidR="007B5732">
              <w:t>/từ chối</w:t>
            </w:r>
            <w:r w:rsidR="00506296">
              <w:t xml:space="preserve"> thông tin xác nhận nộp ph</w:t>
            </w:r>
            <w:r w:rsidR="007B2165">
              <w:t xml:space="preserve">í. </w:t>
            </w:r>
            <w:r w:rsidR="00506296">
              <w:t>Nếu từ chối</w:t>
            </w:r>
            <w:r w:rsidR="007B2165">
              <w:t xml:space="preserve">: </w:t>
            </w:r>
            <w:r w:rsidR="00506296">
              <w:t>h</w:t>
            </w:r>
            <w:r w:rsidR="00A733E3">
              <w:t>ệ thống</w:t>
            </w:r>
            <w:r w:rsidR="007B2165">
              <w:t xml:space="preserve"> </w:t>
            </w:r>
            <w:r w:rsidR="00A733E3">
              <w:t xml:space="preserve">gửi </w:t>
            </w:r>
            <w:r w:rsidRPr="002B44C4">
              <w:t xml:space="preserve">thông báo tới các </w:t>
            </w:r>
            <w:r w:rsidR="00A733E3">
              <w:t>CB lập BCTT.</w:t>
            </w:r>
          </w:p>
          <w:p w14:paraId="4992D3A7" w14:textId="14E0072E" w:rsidR="00AB50C7" w:rsidRPr="002B44C4" w:rsidRDefault="00AB50C7" w:rsidP="00AB50C7">
            <w:pPr>
              <w:keepLines/>
              <w:widowControl w:val="0"/>
              <w:pBdr>
                <w:top w:val="nil"/>
                <w:left w:val="nil"/>
                <w:bottom w:val="nil"/>
                <w:right w:val="nil"/>
                <w:between w:val="nil"/>
              </w:pBdr>
              <w:spacing w:before="60" w:after="60"/>
            </w:pPr>
            <w:r w:rsidRPr="002B44C4">
              <w:rPr>
                <w:b/>
              </w:rPr>
              <w:t>B2.2.</w:t>
            </w:r>
            <w:r w:rsidRPr="002B44C4">
              <w:t xml:space="preserve"> Nếu phí bảo hiểm hợp lệ, CB TCKT thực hiện cập nhật thêm thông tin tình trạng phí BH (nếu cần)</w:t>
            </w:r>
            <w:r w:rsidR="006C2CB3">
              <w:t xml:space="preserve">. </w:t>
            </w:r>
          </w:p>
        </w:tc>
        <w:tc>
          <w:tcPr>
            <w:tcW w:w="1533" w:type="dxa"/>
            <w:vAlign w:val="center"/>
          </w:tcPr>
          <w:p w14:paraId="20CE7BF9" w14:textId="6657CCC8" w:rsidR="00AB50C7" w:rsidRPr="002B44C4" w:rsidRDefault="00AB50C7" w:rsidP="00AB50C7">
            <w:pPr>
              <w:keepLines/>
              <w:widowControl w:val="0"/>
              <w:pBdr>
                <w:top w:val="nil"/>
                <w:left w:val="nil"/>
                <w:bottom w:val="nil"/>
                <w:right w:val="nil"/>
                <w:between w:val="nil"/>
              </w:pBdr>
              <w:spacing w:before="60" w:after="60"/>
            </w:pPr>
            <w:r w:rsidRPr="002B44C4">
              <w:t>Thực hiện trên hệ thống</w:t>
            </w:r>
          </w:p>
        </w:tc>
      </w:tr>
      <w:tr w:rsidR="00AB50C7" w:rsidRPr="002B44C4" w14:paraId="5B3E50E2" w14:textId="77777777" w:rsidTr="00E34A49">
        <w:trPr>
          <w:trHeight w:val="284"/>
          <w:jc w:val="center"/>
        </w:trPr>
        <w:tc>
          <w:tcPr>
            <w:tcW w:w="881" w:type="dxa"/>
            <w:shd w:val="clear" w:color="auto" w:fill="auto"/>
            <w:vAlign w:val="center"/>
          </w:tcPr>
          <w:p w14:paraId="61D21FF3" w14:textId="77777777" w:rsidR="00AB50C7" w:rsidRPr="002B44C4" w:rsidRDefault="00AB50C7" w:rsidP="00AB50C7">
            <w:pPr>
              <w:spacing w:before="60" w:after="60" w:line="360" w:lineRule="auto"/>
              <w:ind w:left="142"/>
              <w:rPr>
                <w:b/>
              </w:rPr>
            </w:pPr>
            <w:r w:rsidRPr="002B44C4">
              <w:rPr>
                <w:b/>
              </w:rPr>
              <w:t>B3</w:t>
            </w:r>
          </w:p>
        </w:tc>
        <w:tc>
          <w:tcPr>
            <w:tcW w:w="1627" w:type="dxa"/>
          </w:tcPr>
          <w:p w14:paraId="55209CEB" w14:textId="7F38D912" w:rsidR="00AB50C7" w:rsidRPr="002B44C4" w:rsidRDefault="00E0400B" w:rsidP="00AB50C7">
            <w:pPr>
              <w:keepLines/>
              <w:widowControl w:val="0"/>
              <w:pBdr>
                <w:top w:val="nil"/>
                <w:left w:val="nil"/>
                <w:bottom w:val="nil"/>
                <w:right w:val="nil"/>
                <w:between w:val="nil"/>
              </w:pBdr>
              <w:spacing w:before="60" w:after="60"/>
            </w:pPr>
            <w:r>
              <w:t>Chuyển xử lý</w:t>
            </w:r>
            <w:r w:rsidR="00AB50C7" w:rsidRPr="002B44C4">
              <w:t xml:space="preserve"> tình trạng phí bảo hiểm</w:t>
            </w:r>
          </w:p>
        </w:tc>
        <w:tc>
          <w:tcPr>
            <w:tcW w:w="1447" w:type="dxa"/>
          </w:tcPr>
          <w:p w14:paraId="5F30D5EF" w14:textId="77777777" w:rsidR="00AB50C7" w:rsidRPr="002B44C4" w:rsidRDefault="00AB50C7" w:rsidP="00AB50C7">
            <w:pPr>
              <w:keepLines/>
              <w:widowControl w:val="0"/>
              <w:pBdr>
                <w:top w:val="nil"/>
                <w:left w:val="nil"/>
                <w:bottom w:val="nil"/>
                <w:right w:val="nil"/>
                <w:between w:val="nil"/>
              </w:pBdr>
              <w:spacing w:before="60" w:after="60"/>
            </w:pPr>
            <w:r w:rsidRPr="002B44C4">
              <w:t>Cán bộ TCKT</w:t>
            </w:r>
          </w:p>
        </w:tc>
        <w:tc>
          <w:tcPr>
            <w:tcW w:w="3343" w:type="dxa"/>
          </w:tcPr>
          <w:p w14:paraId="2C17C87E" w14:textId="4D7530CD" w:rsidR="006C2CB3" w:rsidRDefault="006C2CB3" w:rsidP="006C2CB3">
            <w:pPr>
              <w:keepLines/>
              <w:widowControl w:val="0"/>
              <w:pBdr>
                <w:top w:val="nil"/>
                <w:left w:val="nil"/>
                <w:bottom w:val="nil"/>
                <w:right w:val="nil"/>
                <w:between w:val="nil"/>
              </w:pBdr>
              <w:spacing w:before="60" w:after="60"/>
            </w:pPr>
            <w:r>
              <w:t>Người dùng thực hiện “Chuyển xử lý”</w:t>
            </w:r>
            <w:r w:rsidR="00AB50C7" w:rsidRPr="002B44C4">
              <w:t>. Hệ thống kiểm tra thông tin tình trạng nộp phí</w:t>
            </w:r>
            <w:r>
              <w:t>:</w:t>
            </w:r>
          </w:p>
          <w:p w14:paraId="6ED87A30" w14:textId="37EC7F82" w:rsidR="00AB50C7" w:rsidRPr="002B44C4" w:rsidRDefault="006C2CB3" w:rsidP="006C2CB3">
            <w:pPr>
              <w:keepLines/>
              <w:widowControl w:val="0"/>
              <w:pBdr>
                <w:top w:val="nil"/>
                <w:left w:val="nil"/>
                <w:bottom w:val="nil"/>
                <w:right w:val="nil"/>
                <w:between w:val="nil"/>
              </w:pBdr>
              <w:spacing w:before="60" w:after="60"/>
            </w:pPr>
            <w:r>
              <w:t xml:space="preserve">- </w:t>
            </w:r>
            <w:r w:rsidR="00AB50C7" w:rsidRPr="002B44C4">
              <w:t>Nếu thông tin không hợp lệ: Hệ thống hiển thị cảnh báo nội dung không hợp lệ</w:t>
            </w:r>
            <w:r>
              <w:t>.</w:t>
            </w:r>
          </w:p>
          <w:p w14:paraId="01D480A6" w14:textId="146E6916" w:rsidR="00AB50C7" w:rsidRPr="002B44C4" w:rsidRDefault="006C2CB3" w:rsidP="006C2CB3">
            <w:pPr>
              <w:keepLines/>
              <w:widowControl w:val="0"/>
              <w:pBdr>
                <w:top w:val="nil"/>
                <w:left w:val="nil"/>
                <w:bottom w:val="nil"/>
                <w:right w:val="nil"/>
                <w:between w:val="nil"/>
              </w:pBdr>
              <w:spacing w:before="60" w:after="60"/>
              <w:jc w:val="both"/>
            </w:pPr>
            <w:r>
              <w:t xml:space="preserve">- </w:t>
            </w:r>
            <w:r w:rsidR="00AB50C7" w:rsidRPr="002B44C4">
              <w:t>Nếu thông tin hợp lệ</w:t>
            </w:r>
            <w:r w:rsidR="005C0F97">
              <w:t xml:space="preserve">: </w:t>
            </w:r>
            <w:r w:rsidR="00AB50C7" w:rsidRPr="002B44C4">
              <w:t>hệ thống</w:t>
            </w:r>
            <w:r>
              <w:t xml:space="preserve"> gửi </w:t>
            </w:r>
            <w:r w:rsidR="00AB50C7" w:rsidRPr="002B44C4">
              <w:t xml:space="preserve">thông báo </w:t>
            </w:r>
            <w:r w:rsidR="005C0F97" w:rsidRPr="002B44C4">
              <w:t>tới Lãnh đạo TCK</w:t>
            </w:r>
            <w:r w:rsidR="005C0F97">
              <w:t>T để thực hiện phê duyệt.</w:t>
            </w:r>
          </w:p>
        </w:tc>
        <w:tc>
          <w:tcPr>
            <w:tcW w:w="1533" w:type="dxa"/>
            <w:vAlign w:val="center"/>
          </w:tcPr>
          <w:p w14:paraId="5058017F" w14:textId="07C5FEB2" w:rsidR="00AB50C7" w:rsidRPr="002B44C4" w:rsidRDefault="00AB50C7" w:rsidP="00AB50C7">
            <w:pPr>
              <w:keepLines/>
              <w:widowControl w:val="0"/>
              <w:pBdr>
                <w:top w:val="nil"/>
                <w:left w:val="nil"/>
                <w:bottom w:val="nil"/>
                <w:right w:val="nil"/>
                <w:between w:val="nil"/>
              </w:pBdr>
              <w:spacing w:before="60" w:after="60"/>
            </w:pPr>
            <w:r w:rsidRPr="002B44C4">
              <w:t>Thực hiện trên hệ thống</w:t>
            </w:r>
          </w:p>
        </w:tc>
      </w:tr>
      <w:tr w:rsidR="00AB50C7" w:rsidRPr="002B44C4" w14:paraId="4A701023" w14:textId="77777777" w:rsidTr="00E34A49">
        <w:trPr>
          <w:trHeight w:val="284"/>
          <w:jc w:val="center"/>
        </w:trPr>
        <w:tc>
          <w:tcPr>
            <w:tcW w:w="881" w:type="dxa"/>
            <w:shd w:val="clear" w:color="auto" w:fill="auto"/>
            <w:vAlign w:val="center"/>
          </w:tcPr>
          <w:p w14:paraId="4A722CB9" w14:textId="42E451CD" w:rsidR="00AB50C7" w:rsidRPr="002B44C4" w:rsidRDefault="00AB50C7" w:rsidP="00AB50C7">
            <w:pPr>
              <w:spacing w:before="60" w:after="60" w:line="360" w:lineRule="auto"/>
              <w:ind w:left="142"/>
              <w:rPr>
                <w:b/>
              </w:rPr>
            </w:pPr>
            <w:r w:rsidRPr="002B44C4">
              <w:rPr>
                <w:b/>
              </w:rPr>
              <w:t>B4</w:t>
            </w:r>
          </w:p>
        </w:tc>
        <w:tc>
          <w:tcPr>
            <w:tcW w:w="1627" w:type="dxa"/>
          </w:tcPr>
          <w:p w14:paraId="192A9066" w14:textId="4E96F315" w:rsidR="00AB50C7" w:rsidRPr="002B44C4" w:rsidRDefault="00E0400B" w:rsidP="00AB50C7">
            <w:pPr>
              <w:keepLines/>
              <w:widowControl w:val="0"/>
              <w:pBdr>
                <w:top w:val="nil"/>
                <w:left w:val="nil"/>
                <w:bottom w:val="nil"/>
                <w:right w:val="nil"/>
                <w:between w:val="nil"/>
              </w:pBdr>
              <w:spacing w:before="60" w:after="60"/>
            </w:pPr>
            <w:r>
              <w:t>Phê duyệt tình trạn phí BH</w:t>
            </w:r>
          </w:p>
        </w:tc>
        <w:tc>
          <w:tcPr>
            <w:tcW w:w="1447" w:type="dxa"/>
          </w:tcPr>
          <w:p w14:paraId="10F24EB5" w14:textId="41F40A45" w:rsidR="00AB50C7" w:rsidRPr="002B44C4" w:rsidRDefault="00AB50C7" w:rsidP="00AB50C7">
            <w:pPr>
              <w:keepLines/>
              <w:widowControl w:val="0"/>
              <w:pBdr>
                <w:top w:val="nil"/>
                <w:left w:val="nil"/>
                <w:bottom w:val="nil"/>
                <w:right w:val="nil"/>
                <w:between w:val="nil"/>
              </w:pBdr>
              <w:spacing w:before="60" w:after="60"/>
            </w:pPr>
            <w:r w:rsidRPr="002B44C4">
              <w:t>Lãnh đạo TCKT</w:t>
            </w:r>
          </w:p>
        </w:tc>
        <w:tc>
          <w:tcPr>
            <w:tcW w:w="3343" w:type="dxa"/>
          </w:tcPr>
          <w:p w14:paraId="68EA5ADE" w14:textId="4A0E71C9" w:rsidR="00AB50C7" w:rsidRDefault="00AB50C7" w:rsidP="00AB50C7">
            <w:pPr>
              <w:keepLines/>
              <w:widowControl w:val="0"/>
              <w:pBdr>
                <w:top w:val="nil"/>
                <w:left w:val="nil"/>
                <w:bottom w:val="nil"/>
                <w:right w:val="nil"/>
                <w:between w:val="nil"/>
              </w:pBdr>
              <w:spacing w:before="60" w:after="60"/>
            </w:pPr>
            <w:r>
              <w:t xml:space="preserve">- </w:t>
            </w:r>
            <w:r w:rsidRPr="002B44C4">
              <w:t>Nếu thông tin báo cáo tổn thất không đúng. Lãnh đạo thực hiện “Từ chối”</w:t>
            </w:r>
            <w:r>
              <w:t xml:space="preserve">. </w:t>
            </w:r>
            <w:r w:rsidRPr="002B44C4">
              <w:t>Hệ thống gửi thông báo tới các cán bộ phòng/ban cấp đơn nội dung lý do từ chối</w:t>
            </w:r>
            <w:r>
              <w:t>.</w:t>
            </w:r>
          </w:p>
          <w:p w14:paraId="3AC22B54" w14:textId="1C345BD9" w:rsidR="00AB50C7" w:rsidRPr="002B44C4" w:rsidRDefault="00AB50C7" w:rsidP="00AB50C7">
            <w:pPr>
              <w:keepLines/>
              <w:widowControl w:val="0"/>
              <w:pBdr>
                <w:top w:val="nil"/>
                <w:left w:val="nil"/>
                <w:bottom w:val="nil"/>
                <w:right w:val="nil"/>
                <w:between w:val="nil"/>
              </w:pBdr>
              <w:spacing w:before="60" w:after="60"/>
              <w:jc w:val="both"/>
            </w:pPr>
            <w:r>
              <w:t xml:space="preserve">- </w:t>
            </w:r>
            <w:r w:rsidRPr="002B44C4">
              <w:t>Nếu thông tin báo cáo tổn thất hợp lệ, Lãnh đạo thực hiện chọn “Phê duyệt”, hệ thống</w:t>
            </w:r>
            <w:r>
              <w:t xml:space="preserve"> gửi </w:t>
            </w:r>
            <w:r w:rsidRPr="002B44C4">
              <w:t>thông báo phê duyệt thành công</w:t>
            </w:r>
            <w:r>
              <w:t xml:space="preserve"> tới LĐ ĐVCĐ, c</w:t>
            </w:r>
            <w:r w:rsidRPr="002B44C4">
              <w:t xml:space="preserve">c </w:t>
            </w:r>
            <w:r>
              <w:t xml:space="preserve">CB </w:t>
            </w:r>
            <w:r w:rsidRPr="002B44C4">
              <w:t>lập báo cáo để phối hợp</w:t>
            </w:r>
            <w:r>
              <w:t>.</w:t>
            </w:r>
          </w:p>
        </w:tc>
        <w:tc>
          <w:tcPr>
            <w:tcW w:w="1533" w:type="dxa"/>
            <w:vAlign w:val="center"/>
          </w:tcPr>
          <w:p w14:paraId="46050A7C" w14:textId="344CA092" w:rsidR="00AB50C7" w:rsidRPr="002B44C4" w:rsidRDefault="00AB50C7" w:rsidP="00AB50C7">
            <w:pPr>
              <w:keepLines/>
              <w:widowControl w:val="0"/>
              <w:pBdr>
                <w:top w:val="nil"/>
                <w:left w:val="nil"/>
                <w:bottom w:val="nil"/>
                <w:right w:val="nil"/>
                <w:between w:val="nil"/>
              </w:pBdr>
              <w:spacing w:before="60" w:after="60"/>
            </w:pPr>
            <w:r w:rsidRPr="002B44C4">
              <w:t>Thực hiện trên hệ thống</w:t>
            </w:r>
          </w:p>
        </w:tc>
      </w:tr>
    </w:tbl>
    <w:p w14:paraId="00B1E697" w14:textId="77777777" w:rsidR="002F276B" w:rsidRPr="002B44C4" w:rsidRDefault="002F276B" w:rsidP="002F276B"/>
    <w:p w14:paraId="43C9E8B7" w14:textId="77777777" w:rsidR="00E516D6" w:rsidRPr="002B44C4" w:rsidRDefault="00E516D6" w:rsidP="00E516D6"/>
    <w:p w14:paraId="2067EB10" w14:textId="33F17B97" w:rsidR="00E516D6" w:rsidRPr="002B44C4" w:rsidRDefault="00E516D6">
      <w:pPr>
        <w:pStyle w:val="Heading5"/>
        <w:numPr>
          <w:ilvl w:val="3"/>
          <w:numId w:val="18"/>
        </w:numPr>
        <w:rPr>
          <w:rFonts w:cs="Times New Roman"/>
        </w:rPr>
        <w:pPrChange w:id="378" w:author="Microsoft Office User" w:date="2022-09-15T12:20:00Z">
          <w:pPr>
            <w:pStyle w:val="Heading5"/>
            <w:numPr>
              <w:ilvl w:val="3"/>
              <w:numId w:val="1"/>
            </w:numPr>
            <w:ind w:left="1728" w:hanging="647"/>
          </w:pPr>
        </w:pPrChange>
      </w:pPr>
      <w:r w:rsidRPr="002B44C4">
        <w:rPr>
          <w:rFonts w:cs="Times New Roman"/>
        </w:rPr>
        <w:t>Giao diện thiết kế</w:t>
      </w:r>
    </w:p>
    <w:p w14:paraId="5EC15023" w14:textId="3BC5A868" w:rsidR="000F78DA" w:rsidRDefault="000F78DA">
      <w:pPr>
        <w:pStyle w:val="Heading6"/>
        <w:numPr>
          <w:ilvl w:val="4"/>
          <w:numId w:val="18"/>
        </w:numPr>
        <w:rPr>
          <w:rFonts w:ascii="Times New Roman" w:hAnsi="Times New Roman" w:cs="Times New Roman"/>
          <w:color w:val="auto"/>
        </w:rPr>
        <w:pPrChange w:id="379" w:author="Microsoft Office User" w:date="2022-09-15T12:27:00Z">
          <w:pPr>
            <w:pStyle w:val="Heading6"/>
            <w:numPr>
              <w:ilvl w:val="4"/>
              <w:numId w:val="1"/>
            </w:numPr>
            <w:ind w:left="2232" w:hanging="792"/>
          </w:pPr>
        </w:pPrChange>
      </w:pPr>
      <w:r>
        <w:rPr>
          <w:rFonts w:ascii="Times New Roman" w:hAnsi="Times New Roman" w:cs="Times New Roman"/>
          <w:color w:val="auto"/>
        </w:rPr>
        <w:t>Cán bộ Tài chính kế toán</w:t>
      </w:r>
    </w:p>
    <w:p w14:paraId="1BBB9A0E" w14:textId="034B7D68" w:rsidR="00A8113D" w:rsidRPr="002B44C4" w:rsidRDefault="00A8113D">
      <w:pPr>
        <w:pStyle w:val="Heading7"/>
        <w:numPr>
          <w:ilvl w:val="5"/>
          <w:numId w:val="18"/>
        </w:numPr>
        <w:rPr>
          <w:rFonts w:cs="Times New Roman"/>
          <w:color w:val="auto"/>
        </w:rPr>
        <w:pPrChange w:id="380" w:author="Microsoft Office User" w:date="2022-09-15T12:35:00Z">
          <w:pPr>
            <w:pStyle w:val="Heading7"/>
            <w:numPr>
              <w:ilvl w:val="5"/>
              <w:numId w:val="1"/>
            </w:numPr>
            <w:ind w:left="2736" w:hanging="934"/>
          </w:pPr>
        </w:pPrChange>
      </w:pPr>
      <w:r w:rsidRPr="002B44C4">
        <w:rPr>
          <w:rFonts w:cs="Times New Roman"/>
          <w:color w:val="auto"/>
        </w:rPr>
        <w:t>Màn hình</w:t>
      </w:r>
      <w:r w:rsidR="006F488B" w:rsidRPr="002B44C4">
        <w:rPr>
          <w:rFonts w:cs="Times New Roman"/>
          <w:color w:val="auto"/>
        </w:rPr>
        <w:t xml:space="preserve"> </w:t>
      </w:r>
      <w:bookmarkEnd w:id="375"/>
    </w:p>
    <w:p w14:paraId="60656E78" w14:textId="2BFCF2AE" w:rsidR="003E75CB" w:rsidRPr="002B44C4" w:rsidRDefault="003E75CB" w:rsidP="00042179"/>
    <w:p w14:paraId="442B7409" w14:textId="0BDE8779" w:rsidR="00BB6C65" w:rsidRPr="002B44C4" w:rsidRDefault="00BB6C65" w:rsidP="00042179">
      <w:r w:rsidRPr="002B44C4">
        <w:rPr>
          <w:noProof/>
        </w:rPr>
        <w:drawing>
          <wp:inline distT="0" distB="0" distL="0" distR="0" wp14:anchorId="72FFF6D5" wp14:editId="0C112DD1">
            <wp:extent cx="5731510" cy="5107940"/>
            <wp:effectExtent l="19050" t="19050" r="21590" b="165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107940"/>
                    </a:xfrm>
                    <a:prstGeom prst="rect">
                      <a:avLst/>
                    </a:prstGeom>
                    <a:ln>
                      <a:solidFill>
                        <a:schemeClr val="accent1"/>
                      </a:solidFill>
                    </a:ln>
                  </pic:spPr>
                </pic:pic>
              </a:graphicData>
            </a:graphic>
          </wp:inline>
        </w:drawing>
      </w:r>
    </w:p>
    <w:p w14:paraId="520F61E6" w14:textId="3898B41A" w:rsidR="00BB6C65" w:rsidRPr="002B44C4" w:rsidRDefault="00BB6C65" w:rsidP="00042179">
      <w:pPr>
        <w:jc w:val="center"/>
        <w:rPr>
          <w:i/>
        </w:rPr>
      </w:pPr>
      <w:r w:rsidRPr="002B44C4">
        <w:rPr>
          <w:i/>
        </w:rPr>
        <w:t>Màn hình tiếp nhận chuyển xử lý Account cán bộ TCKT</w:t>
      </w:r>
    </w:p>
    <w:p w14:paraId="332B8C39" w14:textId="4249047C" w:rsidR="00BB6C65" w:rsidRPr="002B44C4" w:rsidRDefault="00BB6C65" w:rsidP="00042179">
      <w:pPr>
        <w:jc w:val="center"/>
        <w:rPr>
          <w:i/>
        </w:rPr>
      </w:pPr>
      <w:r w:rsidRPr="002B44C4">
        <w:rPr>
          <w:noProof/>
        </w:rPr>
        <w:drawing>
          <wp:inline distT="0" distB="0" distL="0" distR="0" wp14:anchorId="063DEAC2" wp14:editId="79C13962">
            <wp:extent cx="3933333" cy="2552381"/>
            <wp:effectExtent l="19050" t="19050" r="10160" b="1968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3333" cy="2552381"/>
                    </a:xfrm>
                    <a:prstGeom prst="rect">
                      <a:avLst/>
                    </a:prstGeom>
                    <a:ln>
                      <a:solidFill>
                        <a:schemeClr val="accent1"/>
                      </a:solidFill>
                    </a:ln>
                  </pic:spPr>
                </pic:pic>
              </a:graphicData>
            </a:graphic>
          </wp:inline>
        </w:drawing>
      </w:r>
    </w:p>
    <w:p w14:paraId="28AF2E1E" w14:textId="05796571" w:rsidR="00BB6C65" w:rsidRPr="002B44C4" w:rsidRDefault="00BB6C65" w:rsidP="00042179">
      <w:pPr>
        <w:jc w:val="center"/>
        <w:rPr>
          <w:i/>
        </w:rPr>
      </w:pPr>
      <w:r w:rsidRPr="002B44C4">
        <w:rPr>
          <w:i/>
        </w:rPr>
        <w:t>Màn hình xác nhận trả lại Account cán bộ TCKT</w:t>
      </w:r>
    </w:p>
    <w:p w14:paraId="6388EC58" w14:textId="67483267" w:rsidR="00BB6C65" w:rsidRPr="002B44C4" w:rsidRDefault="00BB6C65" w:rsidP="00042179">
      <w:pPr>
        <w:rPr>
          <w:noProof/>
        </w:rPr>
      </w:pPr>
      <w:r w:rsidRPr="002B44C4">
        <w:rPr>
          <w:noProof/>
        </w:rPr>
        <w:drawing>
          <wp:inline distT="0" distB="0" distL="0" distR="0" wp14:anchorId="57C296EC" wp14:editId="215A5018">
            <wp:extent cx="5731510" cy="3127375"/>
            <wp:effectExtent l="19050" t="19050" r="21590" b="158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27375"/>
                    </a:xfrm>
                    <a:prstGeom prst="rect">
                      <a:avLst/>
                    </a:prstGeom>
                    <a:ln>
                      <a:solidFill>
                        <a:schemeClr val="accent1"/>
                      </a:solidFill>
                    </a:ln>
                  </pic:spPr>
                </pic:pic>
              </a:graphicData>
            </a:graphic>
          </wp:inline>
        </w:drawing>
      </w:r>
    </w:p>
    <w:p w14:paraId="16DFD5B2" w14:textId="483ABC98" w:rsidR="00BB6C65" w:rsidRPr="002B44C4" w:rsidRDefault="00BB6C65" w:rsidP="00042179">
      <w:pPr>
        <w:jc w:val="center"/>
        <w:rPr>
          <w:i/>
        </w:rPr>
      </w:pPr>
      <w:r w:rsidRPr="002B44C4">
        <w:rPr>
          <w:i/>
        </w:rPr>
        <w:t>Màn hình thêm danh sách nhận thông báo Account cán bộ TCKT thực hiện chuyển xử lý</w:t>
      </w:r>
    </w:p>
    <w:p w14:paraId="21F6C631" w14:textId="77777777" w:rsidR="00BB6C65" w:rsidRPr="002B44C4" w:rsidRDefault="00BB6C65" w:rsidP="00042179"/>
    <w:p w14:paraId="0711DE09" w14:textId="1BBF14F2" w:rsidR="00A8113D" w:rsidRPr="002B44C4" w:rsidRDefault="00A8113D">
      <w:pPr>
        <w:pStyle w:val="Heading7"/>
        <w:numPr>
          <w:ilvl w:val="5"/>
          <w:numId w:val="18"/>
        </w:numPr>
        <w:rPr>
          <w:rFonts w:cs="Times New Roman"/>
          <w:color w:val="auto"/>
        </w:rPr>
        <w:pPrChange w:id="381" w:author="Microsoft Office User" w:date="2022-09-15T12:35:00Z">
          <w:pPr>
            <w:pStyle w:val="Heading7"/>
            <w:numPr>
              <w:ilvl w:val="5"/>
              <w:numId w:val="1"/>
            </w:numPr>
            <w:ind w:left="2736" w:hanging="934"/>
          </w:pPr>
        </w:pPrChange>
      </w:pPr>
      <w:bookmarkStart w:id="382" w:name="_Toc113613688"/>
      <w:r w:rsidRPr="002B44C4">
        <w:rPr>
          <w:rFonts w:cs="Times New Roman"/>
          <w:color w:val="auto"/>
        </w:rPr>
        <w:t>Mô tả màn hình</w:t>
      </w:r>
      <w:bookmarkEnd w:id="382"/>
    </w:p>
    <w:p w14:paraId="3CE90E32" w14:textId="0DB9F096" w:rsidR="00D32EF4" w:rsidRPr="002B44C4" w:rsidRDefault="00AC69AE" w:rsidP="00AC69AE">
      <w:pPr>
        <w:pStyle w:val="ListParagraph"/>
        <w:numPr>
          <w:ilvl w:val="0"/>
          <w:numId w:val="6"/>
        </w:numPr>
      </w:pPr>
      <w:r>
        <w:t>Màn hình chuyển xử lý</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E46FDF" w:rsidRPr="002B44C4" w14:paraId="0C7DE0F6" w14:textId="77777777" w:rsidTr="00E34A49">
        <w:trPr>
          <w:trHeight w:val="284"/>
          <w:jc w:val="center"/>
        </w:trPr>
        <w:tc>
          <w:tcPr>
            <w:tcW w:w="984" w:type="dxa"/>
            <w:shd w:val="clear" w:color="auto" w:fill="D9D9D9" w:themeFill="background1" w:themeFillShade="D9"/>
            <w:vAlign w:val="center"/>
          </w:tcPr>
          <w:p w14:paraId="1983659C" w14:textId="77777777" w:rsidR="00E46FDF" w:rsidRPr="00E34A49" w:rsidRDefault="00E46FDF" w:rsidP="00042179">
            <w:pPr>
              <w:spacing w:before="60" w:after="60" w:line="360" w:lineRule="auto"/>
              <w:ind w:left="142"/>
              <w:rPr>
                <w:b/>
              </w:rPr>
            </w:pPr>
            <w:r w:rsidRPr="00E34A49">
              <w:rPr>
                <w:b/>
              </w:rPr>
              <w:t>STT</w:t>
            </w:r>
          </w:p>
        </w:tc>
        <w:tc>
          <w:tcPr>
            <w:tcW w:w="1949" w:type="dxa"/>
            <w:shd w:val="clear" w:color="auto" w:fill="D9D9D9" w:themeFill="background1" w:themeFillShade="D9"/>
          </w:tcPr>
          <w:p w14:paraId="60DDDB2D" w14:textId="77777777" w:rsidR="00E46FDF" w:rsidRPr="00E34A49" w:rsidRDefault="00E46FDF" w:rsidP="00042179">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3A2E2E75" w14:textId="77777777" w:rsidR="00E46FDF" w:rsidRPr="00E34A49" w:rsidRDefault="00E46FDF" w:rsidP="00042179">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48E68057" w14:textId="1A967095" w:rsidR="00E46FDF" w:rsidRPr="00E34A49" w:rsidRDefault="00E46FDF" w:rsidP="00042179">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780" w:type="dxa"/>
            <w:shd w:val="clear" w:color="auto" w:fill="D9D9D9" w:themeFill="background1" w:themeFillShade="D9"/>
          </w:tcPr>
          <w:p w14:paraId="18B90191" w14:textId="3E57C9D3" w:rsidR="00E46FDF" w:rsidRPr="00E34A49" w:rsidRDefault="00E46FDF" w:rsidP="00042179">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AC69AE" w:rsidRPr="002B44C4" w14:paraId="01F01D11" w14:textId="77777777" w:rsidTr="00E34A49">
        <w:trPr>
          <w:trHeight w:val="284"/>
          <w:jc w:val="center"/>
        </w:trPr>
        <w:tc>
          <w:tcPr>
            <w:tcW w:w="984" w:type="dxa"/>
            <w:shd w:val="clear" w:color="auto" w:fill="auto"/>
            <w:vAlign w:val="center"/>
          </w:tcPr>
          <w:p w14:paraId="16C1B9E3" w14:textId="77777777" w:rsidR="00AC69AE" w:rsidRPr="002B44C4" w:rsidRDefault="00AC69AE" w:rsidP="00042179">
            <w:pPr>
              <w:spacing w:before="60" w:after="60" w:line="360" w:lineRule="auto"/>
              <w:ind w:left="142"/>
              <w:rPr>
                <w:b/>
              </w:rPr>
            </w:pPr>
            <w:r w:rsidRPr="002B44C4">
              <w:rPr>
                <w:b/>
              </w:rPr>
              <w:t>1</w:t>
            </w:r>
          </w:p>
        </w:tc>
        <w:tc>
          <w:tcPr>
            <w:tcW w:w="8281" w:type="dxa"/>
            <w:gridSpan w:val="4"/>
          </w:tcPr>
          <w:p w14:paraId="77B8A71E" w14:textId="284AE088" w:rsidR="00AC69AE" w:rsidRPr="002B44C4" w:rsidRDefault="00AC69AE" w:rsidP="00AC69AE">
            <w:pPr>
              <w:keepLines/>
              <w:widowControl w:val="0"/>
              <w:pBdr>
                <w:top w:val="nil"/>
                <w:left w:val="nil"/>
                <w:bottom w:val="nil"/>
                <w:right w:val="nil"/>
                <w:between w:val="nil"/>
              </w:pBdr>
              <w:spacing w:before="60" w:after="60"/>
            </w:pPr>
            <w:r>
              <w:t xml:space="preserve">Các trường thông tin hiển thị màn hình phê duyệt báo cáo tổn thất tương tự như phần </w:t>
            </w:r>
            <w:hyperlink w:anchor="_Mô_tả_màn" w:history="1">
              <w:r w:rsidRPr="00B80C57">
                <w:rPr>
                  <w:rStyle w:val="Hyperlink"/>
                </w:rPr>
                <w:t>mô màn hình giao diện thiết kế của CBCĐ</w:t>
              </w:r>
            </w:hyperlink>
            <w:r>
              <w:t>, chỉ cho phép sửa thông tin Tab Xác nhận nộp phí. Các thông tin khác không cho sửa</w:t>
            </w:r>
          </w:p>
        </w:tc>
      </w:tr>
      <w:tr w:rsidR="000B4EFB" w:rsidRPr="002B44C4" w14:paraId="100DBB2A" w14:textId="77777777" w:rsidTr="00E34A49">
        <w:trPr>
          <w:trHeight w:val="284"/>
          <w:jc w:val="center"/>
        </w:trPr>
        <w:tc>
          <w:tcPr>
            <w:tcW w:w="984" w:type="dxa"/>
            <w:shd w:val="clear" w:color="auto" w:fill="auto"/>
            <w:vAlign w:val="center"/>
          </w:tcPr>
          <w:p w14:paraId="48D42FC0" w14:textId="493C8202" w:rsidR="000B4EFB" w:rsidRPr="002B44C4" w:rsidRDefault="00E34A49" w:rsidP="00042179">
            <w:pPr>
              <w:spacing w:before="60" w:after="60" w:line="360" w:lineRule="auto"/>
              <w:ind w:left="142"/>
              <w:rPr>
                <w:b/>
              </w:rPr>
            </w:pPr>
            <w:r>
              <w:rPr>
                <w:b/>
              </w:rPr>
              <w:t>2</w:t>
            </w:r>
          </w:p>
        </w:tc>
        <w:tc>
          <w:tcPr>
            <w:tcW w:w="8281" w:type="dxa"/>
            <w:gridSpan w:val="4"/>
          </w:tcPr>
          <w:p w14:paraId="0F38C5EC" w14:textId="30C1E9D4" w:rsidR="000B4EFB" w:rsidRPr="002B44C4" w:rsidRDefault="00AC69AE" w:rsidP="00AC69AE">
            <w:pPr>
              <w:keepLines/>
              <w:widowControl w:val="0"/>
              <w:pBdr>
                <w:top w:val="nil"/>
                <w:left w:val="nil"/>
                <w:bottom w:val="nil"/>
                <w:right w:val="nil"/>
                <w:between w:val="nil"/>
              </w:pBdr>
              <w:spacing w:before="60" w:after="60"/>
            </w:pPr>
            <w:r>
              <w:rPr>
                <w:b/>
              </w:rPr>
              <w:t>Tab thông tin xác nhận nộp phí</w:t>
            </w:r>
          </w:p>
        </w:tc>
      </w:tr>
      <w:tr w:rsidR="00A140E8" w:rsidRPr="002B44C4" w14:paraId="3D60A4A0" w14:textId="77777777" w:rsidTr="00E34A49">
        <w:trPr>
          <w:trHeight w:val="284"/>
          <w:jc w:val="center"/>
        </w:trPr>
        <w:tc>
          <w:tcPr>
            <w:tcW w:w="984" w:type="dxa"/>
            <w:shd w:val="clear" w:color="auto" w:fill="auto"/>
            <w:vAlign w:val="center"/>
          </w:tcPr>
          <w:p w14:paraId="79D1F838" w14:textId="360A7C6A" w:rsidR="00A140E8" w:rsidRPr="002B44C4" w:rsidRDefault="00A140E8" w:rsidP="00A140E8">
            <w:pPr>
              <w:spacing w:before="60" w:after="60" w:line="360" w:lineRule="auto"/>
              <w:ind w:left="142"/>
              <w:rPr>
                <w:b/>
              </w:rPr>
            </w:pPr>
            <w:r>
              <w:rPr>
                <w:b/>
              </w:rPr>
              <w:t>2.1</w:t>
            </w:r>
          </w:p>
        </w:tc>
        <w:tc>
          <w:tcPr>
            <w:tcW w:w="1949" w:type="dxa"/>
          </w:tcPr>
          <w:p w14:paraId="072C84DE" w14:textId="77777777" w:rsidR="00A140E8" w:rsidRPr="002B44C4" w:rsidRDefault="00A140E8" w:rsidP="00A140E8">
            <w:pPr>
              <w:keepLines/>
              <w:widowControl w:val="0"/>
              <w:pBdr>
                <w:top w:val="nil"/>
                <w:left w:val="nil"/>
                <w:bottom w:val="nil"/>
                <w:right w:val="nil"/>
                <w:between w:val="nil"/>
              </w:pBdr>
              <w:spacing w:before="60" w:after="60"/>
            </w:pPr>
            <w:r w:rsidRPr="002B44C4">
              <w:t>Số đơn bảo hiểm</w:t>
            </w:r>
          </w:p>
        </w:tc>
        <w:tc>
          <w:tcPr>
            <w:tcW w:w="1418" w:type="dxa"/>
          </w:tcPr>
          <w:p w14:paraId="51F1EA53"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428792E3" w14:textId="1B134143" w:rsidR="00A140E8" w:rsidRPr="002B44C4" w:rsidRDefault="00A140E8" w:rsidP="00A140E8">
            <w:pPr>
              <w:keepLines/>
              <w:widowControl w:val="0"/>
              <w:pBdr>
                <w:top w:val="nil"/>
                <w:left w:val="nil"/>
                <w:bottom w:val="nil"/>
                <w:right w:val="nil"/>
                <w:between w:val="nil"/>
              </w:pBdr>
              <w:spacing w:before="60" w:after="60"/>
            </w:pPr>
            <w:r>
              <w:t>Không</w:t>
            </w:r>
          </w:p>
        </w:tc>
        <w:tc>
          <w:tcPr>
            <w:tcW w:w="3780" w:type="dxa"/>
          </w:tcPr>
          <w:p w14:paraId="48B75C67" w14:textId="4A52D8B3" w:rsidR="00A140E8" w:rsidRPr="002B44C4" w:rsidRDefault="00A140E8" w:rsidP="00A140E8">
            <w:pPr>
              <w:keepLines/>
              <w:widowControl w:val="0"/>
              <w:pBdr>
                <w:top w:val="nil"/>
                <w:left w:val="nil"/>
                <w:bottom w:val="nil"/>
                <w:right w:val="nil"/>
                <w:between w:val="nil"/>
              </w:pBdr>
              <w:spacing w:before="60" w:after="60"/>
            </w:pPr>
            <w:r w:rsidRPr="00CD7EFB">
              <w:t>Chỉ hiển thị dữ liệu không cho phép sửa.</w:t>
            </w:r>
          </w:p>
        </w:tc>
      </w:tr>
      <w:tr w:rsidR="00A140E8" w:rsidRPr="002B44C4" w14:paraId="612E35E0" w14:textId="77777777" w:rsidTr="00E34A49">
        <w:trPr>
          <w:trHeight w:val="284"/>
          <w:jc w:val="center"/>
        </w:trPr>
        <w:tc>
          <w:tcPr>
            <w:tcW w:w="984" w:type="dxa"/>
            <w:shd w:val="clear" w:color="auto" w:fill="auto"/>
          </w:tcPr>
          <w:p w14:paraId="3F98535C" w14:textId="680EB1F1" w:rsidR="00A140E8" w:rsidRPr="002B44C4" w:rsidRDefault="00A140E8" w:rsidP="00A140E8">
            <w:pPr>
              <w:spacing w:before="60" w:after="60" w:line="360" w:lineRule="auto"/>
              <w:ind w:left="142"/>
              <w:rPr>
                <w:b/>
              </w:rPr>
            </w:pPr>
            <w:r w:rsidRPr="001C625A">
              <w:rPr>
                <w:b/>
              </w:rPr>
              <w:t>2.</w:t>
            </w:r>
            <w:r>
              <w:rPr>
                <w:b/>
              </w:rPr>
              <w:t>2</w:t>
            </w:r>
          </w:p>
        </w:tc>
        <w:tc>
          <w:tcPr>
            <w:tcW w:w="1949" w:type="dxa"/>
          </w:tcPr>
          <w:p w14:paraId="51C2C3F7" w14:textId="77777777" w:rsidR="00A140E8" w:rsidRPr="002B44C4" w:rsidRDefault="00A140E8" w:rsidP="00A140E8">
            <w:pPr>
              <w:keepLines/>
              <w:widowControl w:val="0"/>
              <w:pBdr>
                <w:top w:val="nil"/>
                <w:left w:val="nil"/>
                <w:bottom w:val="nil"/>
                <w:right w:val="nil"/>
                <w:between w:val="nil"/>
              </w:pBdr>
              <w:spacing w:before="60" w:after="60"/>
            </w:pPr>
            <w:r w:rsidRPr="002B44C4">
              <w:t>Đơn SĐBS</w:t>
            </w:r>
          </w:p>
        </w:tc>
        <w:tc>
          <w:tcPr>
            <w:tcW w:w="1418" w:type="dxa"/>
          </w:tcPr>
          <w:p w14:paraId="37E4C8E0"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3193C6E8" w14:textId="67503A98" w:rsidR="00A140E8" w:rsidRPr="002B44C4" w:rsidRDefault="00A140E8" w:rsidP="00A140E8">
            <w:pPr>
              <w:keepLines/>
              <w:widowControl w:val="0"/>
              <w:pBdr>
                <w:top w:val="nil"/>
                <w:left w:val="nil"/>
                <w:bottom w:val="nil"/>
                <w:right w:val="nil"/>
                <w:between w:val="nil"/>
              </w:pBdr>
              <w:spacing w:before="60" w:after="60"/>
            </w:pPr>
            <w:r>
              <w:t>Không</w:t>
            </w:r>
          </w:p>
        </w:tc>
        <w:tc>
          <w:tcPr>
            <w:tcW w:w="3780" w:type="dxa"/>
          </w:tcPr>
          <w:p w14:paraId="5EFB13A9" w14:textId="625F5978" w:rsidR="00A140E8" w:rsidRPr="002B44C4" w:rsidRDefault="00A140E8" w:rsidP="00A140E8">
            <w:pPr>
              <w:keepLines/>
              <w:widowControl w:val="0"/>
              <w:pBdr>
                <w:top w:val="nil"/>
                <w:left w:val="nil"/>
                <w:bottom w:val="nil"/>
                <w:right w:val="nil"/>
                <w:between w:val="nil"/>
              </w:pBdr>
              <w:spacing w:before="60" w:after="60"/>
            </w:pPr>
            <w:r w:rsidRPr="00CD7EFB">
              <w:t>Chỉ hiển thị dữ liệu không cho phép sửa.</w:t>
            </w:r>
          </w:p>
        </w:tc>
      </w:tr>
      <w:tr w:rsidR="00A140E8" w:rsidRPr="002B44C4" w14:paraId="2404198C" w14:textId="77777777" w:rsidTr="00E34A49">
        <w:trPr>
          <w:trHeight w:val="284"/>
          <w:jc w:val="center"/>
        </w:trPr>
        <w:tc>
          <w:tcPr>
            <w:tcW w:w="984" w:type="dxa"/>
            <w:shd w:val="clear" w:color="auto" w:fill="auto"/>
          </w:tcPr>
          <w:p w14:paraId="44D5B967" w14:textId="5F37FA4C" w:rsidR="00A140E8" w:rsidRPr="002B44C4" w:rsidRDefault="00A140E8" w:rsidP="00A140E8">
            <w:pPr>
              <w:spacing w:before="60" w:after="60" w:line="360" w:lineRule="auto"/>
              <w:ind w:left="142"/>
              <w:rPr>
                <w:b/>
              </w:rPr>
            </w:pPr>
            <w:r w:rsidRPr="001C625A">
              <w:rPr>
                <w:b/>
              </w:rPr>
              <w:t>2.</w:t>
            </w:r>
            <w:r>
              <w:rPr>
                <w:b/>
              </w:rPr>
              <w:t>3</w:t>
            </w:r>
          </w:p>
        </w:tc>
        <w:tc>
          <w:tcPr>
            <w:tcW w:w="1949" w:type="dxa"/>
          </w:tcPr>
          <w:p w14:paraId="563674E4" w14:textId="77777777" w:rsidR="00A140E8" w:rsidRPr="002B44C4" w:rsidRDefault="00A140E8" w:rsidP="00A140E8">
            <w:pPr>
              <w:keepLines/>
              <w:widowControl w:val="0"/>
              <w:pBdr>
                <w:top w:val="nil"/>
                <w:left w:val="nil"/>
                <w:bottom w:val="nil"/>
                <w:right w:val="nil"/>
                <w:between w:val="nil"/>
              </w:pBdr>
              <w:spacing w:before="60" w:after="60"/>
            </w:pPr>
            <w:r w:rsidRPr="002B44C4">
              <w:t>Ngày thu phí</w:t>
            </w:r>
          </w:p>
        </w:tc>
        <w:tc>
          <w:tcPr>
            <w:tcW w:w="1418" w:type="dxa"/>
          </w:tcPr>
          <w:p w14:paraId="022F2BD1" w14:textId="380A1F2E" w:rsidR="00A140E8" w:rsidRPr="002B44C4" w:rsidRDefault="00A140E8" w:rsidP="00A140E8">
            <w:pPr>
              <w:keepLines/>
              <w:widowControl w:val="0"/>
              <w:pBdr>
                <w:top w:val="nil"/>
                <w:left w:val="nil"/>
                <w:bottom w:val="nil"/>
                <w:right w:val="nil"/>
                <w:between w:val="nil"/>
              </w:pBdr>
              <w:spacing w:before="60" w:after="60"/>
            </w:pPr>
            <w:r w:rsidRPr="002B44C4">
              <w:t>Datetime</w:t>
            </w:r>
          </w:p>
        </w:tc>
        <w:tc>
          <w:tcPr>
            <w:tcW w:w="1134" w:type="dxa"/>
          </w:tcPr>
          <w:p w14:paraId="49A239FD" w14:textId="7EF83EBC" w:rsidR="00A140E8" w:rsidRPr="002B44C4" w:rsidRDefault="00A140E8" w:rsidP="00A140E8">
            <w:pPr>
              <w:keepLines/>
              <w:widowControl w:val="0"/>
              <w:pBdr>
                <w:top w:val="nil"/>
                <w:left w:val="nil"/>
                <w:bottom w:val="nil"/>
                <w:right w:val="nil"/>
                <w:between w:val="nil"/>
              </w:pBdr>
              <w:spacing w:before="60" w:after="60"/>
            </w:pPr>
            <w:r>
              <w:t>Không</w:t>
            </w:r>
          </w:p>
        </w:tc>
        <w:tc>
          <w:tcPr>
            <w:tcW w:w="3780" w:type="dxa"/>
          </w:tcPr>
          <w:p w14:paraId="66B0B45C" w14:textId="4E5CE978" w:rsidR="00A140E8" w:rsidRPr="002B44C4" w:rsidRDefault="00A140E8" w:rsidP="00A140E8">
            <w:pPr>
              <w:keepLines/>
              <w:widowControl w:val="0"/>
              <w:pBdr>
                <w:top w:val="nil"/>
                <w:left w:val="nil"/>
                <w:bottom w:val="nil"/>
                <w:right w:val="nil"/>
                <w:between w:val="nil"/>
              </w:pBdr>
              <w:spacing w:before="60" w:after="60"/>
            </w:pPr>
            <w:r w:rsidRPr="00CD7EFB">
              <w:t>Chỉ hiển thị dữ liệu không cho phép sửa.</w:t>
            </w:r>
          </w:p>
        </w:tc>
      </w:tr>
      <w:tr w:rsidR="00A140E8" w:rsidRPr="002B44C4" w14:paraId="1152CD5C" w14:textId="77777777" w:rsidTr="00E34A49">
        <w:trPr>
          <w:trHeight w:val="284"/>
          <w:jc w:val="center"/>
        </w:trPr>
        <w:tc>
          <w:tcPr>
            <w:tcW w:w="984" w:type="dxa"/>
            <w:shd w:val="clear" w:color="auto" w:fill="auto"/>
          </w:tcPr>
          <w:p w14:paraId="4C54DE75" w14:textId="288DDFCE" w:rsidR="00A140E8" w:rsidRPr="002B44C4" w:rsidRDefault="00A140E8" w:rsidP="00A140E8">
            <w:pPr>
              <w:spacing w:before="60" w:after="60" w:line="360" w:lineRule="auto"/>
              <w:ind w:left="142"/>
              <w:rPr>
                <w:b/>
              </w:rPr>
            </w:pPr>
            <w:r w:rsidRPr="001C625A">
              <w:rPr>
                <w:b/>
              </w:rPr>
              <w:t>2.</w:t>
            </w:r>
            <w:r>
              <w:rPr>
                <w:b/>
              </w:rPr>
              <w:t>4</w:t>
            </w:r>
          </w:p>
        </w:tc>
        <w:tc>
          <w:tcPr>
            <w:tcW w:w="1949" w:type="dxa"/>
          </w:tcPr>
          <w:p w14:paraId="6EE71D18" w14:textId="77777777" w:rsidR="00A140E8" w:rsidRPr="002B44C4" w:rsidRDefault="00A140E8" w:rsidP="00A140E8">
            <w:pPr>
              <w:keepLines/>
              <w:widowControl w:val="0"/>
              <w:pBdr>
                <w:top w:val="nil"/>
                <w:left w:val="nil"/>
                <w:bottom w:val="nil"/>
                <w:right w:val="nil"/>
                <w:between w:val="nil"/>
              </w:pBdr>
              <w:spacing w:before="60" w:after="60"/>
            </w:pPr>
            <w:r w:rsidRPr="002B44C4">
              <w:t>Loại tiền</w:t>
            </w:r>
          </w:p>
        </w:tc>
        <w:tc>
          <w:tcPr>
            <w:tcW w:w="1418" w:type="dxa"/>
          </w:tcPr>
          <w:p w14:paraId="335425D2"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237892F9" w14:textId="5D758E96" w:rsidR="00A140E8" w:rsidRPr="002B44C4" w:rsidRDefault="00A140E8" w:rsidP="00A140E8">
            <w:pPr>
              <w:keepLines/>
              <w:widowControl w:val="0"/>
              <w:pBdr>
                <w:top w:val="nil"/>
                <w:left w:val="nil"/>
                <w:bottom w:val="nil"/>
                <w:right w:val="nil"/>
                <w:between w:val="nil"/>
              </w:pBdr>
              <w:spacing w:before="60" w:after="60"/>
            </w:pPr>
            <w:r>
              <w:t>Không</w:t>
            </w:r>
          </w:p>
        </w:tc>
        <w:tc>
          <w:tcPr>
            <w:tcW w:w="3780" w:type="dxa"/>
          </w:tcPr>
          <w:p w14:paraId="3E3BA5C2" w14:textId="5643E59D" w:rsidR="00A140E8" w:rsidRPr="002B44C4" w:rsidRDefault="00A140E8" w:rsidP="00A140E8">
            <w:pPr>
              <w:keepLines/>
              <w:widowControl w:val="0"/>
              <w:pBdr>
                <w:top w:val="nil"/>
                <w:left w:val="nil"/>
                <w:bottom w:val="nil"/>
                <w:right w:val="nil"/>
                <w:between w:val="nil"/>
              </w:pBdr>
              <w:spacing w:before="60" w:after="60"/>
            </w:pPr>
            <w:r w:rsidRPr="00CD7EFB">
              <w:t>Chỉ hiển thị dữ liệu không cho phép sửa.</w:t>
            </w:r>
          </w:p>
        </w:tc>
      </w:tr>
      <w:tr w:rsidR="00A140E8" w:rsidRPr="002B44C4" w14:paraId="0292A9ED" w14:textId="77777777" w:rsidTr="00E34A49">
        <w:trPr>
          <w:trHeight w:val="284"/>
          <w:jc w:val="center"/>
        </w:trPr>
        <w:tc>
          <w:tcPr>
            <w:tcW w:w="984" w:type="dxa"/>
            <w:shd w:val="clear" w:color="auto" w:fill="auto"/>
          </w:tcPr>
          <w:p w14:paraId="309CF9A5" w14:textId="6A37FD5C" w:rsidR="00A140E8" w:rsidRPr="002B44C4" w:rsidRDefault="00A140E8" w:rsidP="00A140E8">
            <w:pPr>
              <w:spacing w:before="60" w:after="60" w:line="360" w:lineRule="auto"/>
              <w:ind w:left="142"/>
              <w:rPr>
                <w:b/>
              </w:rPr>
            </w:pPr>
            <w:r w:rsidRPr="001C625A">
              <w:rPr>
                <w:b/>
              </w:rPr>
              <w:t>2.</w:t>
            </w:r>
            <w:r>
              <w:rPr>
                <w:b/>
              </w:rPr>
              <w:t>5</w:t>
            </w:r>
          </w:p>
        </w:tc>
        <w:tc>
          <w:tcPr>
            <w:tcW w:w="1949" w:type="dxa"/>
          </w:tcPr>
          <w:p w14:paraId="112203C3" w14:textId="77777777" w:rsidR="00A140E8" w:rsidRPr="002B44C4" w:rsidRDefault="00A140E8" w:rsidP="00A140E8">
            <w:pPr>
              <w:keepLines/>
              <w:widowControl w:val="0"/>
              <w:pBdr>
                <w:top w:val="nil"/>
                <w:left w:val="nil"/>
                <w:bottom w:val="nil"/>
                <w:right w:val="nil"/>
                <w:between w:val="nil"/>
              </w:pBdr>
              <w:spacing w:before="60" w:after="60"/>
            </w:pPr>
            <w:r w:rsidRPr="002B44C4">
              <w:t>Nguyên tệ phí</w:t>
            </w:r>
          </w:p>
        </w:tc>
        <w:tc>
          <w:tcPr>
            <w:tcW w:w="1418" w:type="dxa"/>
          </w:tcPr>
          <w:p w14:paraId="60F71AFE"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365343B3" w14:textId="05CC9E52" w:rsidR="00A140E8" w:rsidRPr="002B44C4" w:rsidRDefault="00A140E8" w:rsidP="00A140E8">
            <w:pPr>
              <w:keepLines/>
              <w:widowControl w:val="0"/>
              <w:pBdr>
                <w:top w:val="nil"/>
                <w:left w:val="nil"/>
                <w:bottom w:val="nil"/>
                <w:right w:val="nil"/>
                <w:between w:val="nil"/>
              </w:pBdr>
              <w:spacing w:before="60" w:after="60"/>
            </w:pPr>
            <w:r>
              <w:t>Không</w:t>
            </w:r>
          </w:p>
        </w:tc>
        <w:tc>
          <w:tcPr>
            <w:tcW w:w="3780" w:type="dxa"/>
          </w:tcPr>
          <w:p w14:paraId="02D3633C" w14:textId="266097E6" w:rsidR="00A140E8" w:rsidRPr="002B44C4" w:rsidRDefault="00A140E8" w:rsidP="00A140E8">
            <w:pPr>
              <w:keepLines/>
              <w:widowControl w:val="0"/>
              <w:pBdr>
                <w:top w:val="nil"/>
                <w:left w:val="nil"/>
                <w:bottom w:val="nil"/>
                <w:right w:val="nil"/>
                <w:between w:val="nil"/>
              </w:pBdr>
              <w:spacing w:before="60" w:after="60"/>
            </w:pPr>
            <w:r w:rsidRPr="00CD7EFB">
              <w:t>Chỉ hiển thị dữ liệu không cho phép sửa.</w:t>
            </w:r>
          </w:p>
        </w:tc>
      </w:tr>
      <w:tr w:rsidR="00A140E8" w:rsidRPr="002B44C4" w14:paraId="48B51B22" w14:textId="77777777" w:rsidTr="00E34A49">
        <w:trPr>
          <w:trHeight w:val="284"/>
          <w:jc w:val="center"/>
        </w:trPr>
        <w:tc>
          <w:tcPr>
            <w:tcW w:w="984" w:type="dxa"/>
            <w:shd w:val="clear" w:color="auto" w:fill="auto"/>
          </w:tcPr>
          <w:p w14:paraId="4F8D9442" w14:textId="69E7F327" w:rsidR="00A140E8" w:rsidRPr="002B44C4" w:rsidRDefault="00A140E8" w:rsidP="00A140E8">
            <w:pPr>
              <w:spacing w:before="60" w:after="60" w:line="360" w:lineRule="auto"/>
              <w:ind w:left="142"/>
              <w:rPr>
                <w:b/>
              </w:rPr>
            </w:pPr>
            <w:r w:rsidRPr="001C625A">
              <w:rPr>
                <w:b/>
              </w:rPr>
              <w:t>2.</w:t>
            </w:r>
            <w:r>
              <w:rPr>
                <w:b/>
              </w:rPr>
              <w:t>6</w:t>
            </w:r>
          </w:p>
        </w:tc>
        <w:tc>
          <w:tcPr>
            <w:tcW w:w="1949" w:type="dxa"/>
          </w:tcPr>
          <w:p w14:paraId="057D8A6E" w14:textId="77777777" w:rsidR="00A140E8" w:rsidRPr="002B44C4" w:rsidRDefault="00A140E8" w:rsidP="00A140E8">
            <w:pPr>
              <w:keepLines/>
              <w:widowControl w:val="0"/>
              <w:pBdr>
                <w:top w:val="nil"/>
                <w:left w:val="nil"/>
                <w:bottom w:val="nil"/>
                <w:right w:val="nil"/>
                <w:between w:val="nil"/>
              </w:pBdr>
              <w:spacing w:before="60" w:after="60"/>
            </w:pPr>
            <w:r w:rsidRPr="002B44C4">
              <w:t>Số tiền phí</w:t>
            </w:r>
          </w:p>
        </w:tc>
        <w:tc>
          <w:tcPr>
            <w:tcW w:w="1418" w:type="dxa"/>
          </w:tcPr>
          <w:p w14:paraId="3C3463B8" w14:textId="77777777" w:rsidR="00A140E8" w:rsidRPr="002B44C4" w:rsidRDefault="00A140E8" w:rsidP="00A140E8">
            <w:pPr>
              <w:keepLines/>
              <w:widowControl w:val="0"/>
              <w:pBdr>
                <w:top w:val="nil"/>
                <w:left w:val="nil"/>
                <w:bottom w:val="nil"/>
                <w:right w:val="nil"/>
                <w:between w:val="nil"/>
              </w:pBdr>
              <w:spacing w:before="60" w:after="60"/>
            </w:pPr>
            <w:r w:rsidRPr="002B44C4">
              <w:t>Number</w:t>
            </w:r>
          </w:p>
        </w:tc>
        <w:tc>
          <w:tcPr>
            <w:tcW w:w="1134" w:type="dxa"/>
          </w:tcPr>
          <w:p w14:paraId="7A3DDE93" w14:textId="62B01311" w:rsidR="00A140E8" w:rsidRPr="002B44C4" w:rsidRDefault="00A140E8" w:rsidP="00A140E8">
            <w:pPr>
              <w:keepLines/>
              <w:widowControl w:val="0"/>
              <w:pBdr>
                <w:top w:val="nil"/>
                <w:left w:val="nil"/>
                <w:bottom w:val="nil"/>
                <w:right w:val="nil"/>
                <w:between w:val="nil"/>
              </w:pBdr>
              <w:spacing w:before="60" w:after="60"/>
            </w:pPr>
            <w:r>
              <w:t>Không</w:t>
            </w:r>
          </w:p>
        </w:tc>
        <w:tc>
          <w:tcPr>
            <w:tcW w:w="3780" w:type="dxa"/>
          </w:tcPr>
          <w:p w14:paraId="40E267CE" w14:textId="62512A21" w:rsidR="00A140E8" w:rsidRPr="002B44C4" w:rsidRDefault="00A140E8" w:rsidP="00A140E8">
            <w:pPr>
              <w:keepLines/>
              <w:widowControl w:val="0"/>
              <w:pBdr>
                <w:top w:val="nil"/>
                <w:left w:val="nil"/>
                <w:bottom w:val="nil"/>
                <w:right w:val="nil"/>
                <w:between w:val="nil"/>
              </w:pBdr>
              <w:spacing w:before="60" w:after="60"/>
            </w:pPr>
            <w:r w:rsidRPr="00CD7EFB">
              <w:t>Chỉ hiển thị dữ liệu không cho phép sửa.</w:t>
            </w:r>
          </w:p>
        </w:tc>
      </w:tr>
      <w:tr w:rsidR="00A140E8" w:rsidRPr="002B44C4" w14:paraId="224D3CD5" w14:textId="77777777" w:rsidTr="00E34A49">
        <w:trPr>
          <w:trHeight w:val="284"/>
          <w:jc w:val="center"/>
        </w:trPr>
        <w:tc>
          <w:tcPr>
            <w:tcW w:w="984" w:type="dxa"/>
            <w:shd w:val="clear" w:color="auto" w:fill="auto"/>
          </w:tcPr>
          <w:p w14:paraId="66DEC443" w14:textId="6BEDA629" w:rsidR="00A140E8" w:rsidRPr="002B44C4" w:rsidRDefault="00A140E8" w:rsidP="00A140E8">
            <w:pPr>
              <w:spacing w:before="60" w:after="60" w:line="360" w:lineRule="auto"/>
              <w:ind w:left="142"/>
              <w:rPr>
                <w:b/>
              </w:rPr>
            </w:pPr>
            <w:r w:rsidRPr="001C625A">
              <w:rPr>
                <w:b/>
              </w:rPr>
              <w:t>2.</w:t>
            </w:r>
            <w:r>
              <w:rPr>
                <w:b/>
              </w:rPr>
              <w:t>7</w:t>
            </w:r>
          </w:p>
        </w:tc>
        <w:tc>
          <w:tcPr>
            <w:tcW w:w="1949" w:type="dxa"/>
          </w:tcPr>
          <w:p w14:paraId="0B1C212C" w14:textId="77777777" w:rsidR="00A140E8" w:rsidRPr="002B44C4" w:rsidRDefault="00A140E8" w:rsidP="00A140E8">
            <w:pPr>
              <w:keepLines/>
              <w:widowControl w:val="0"/>
              <w:pBdr>
                <w:top w:val="nil"/>
                <w:left w:val="nil"/>
                <w:bottom w:val="nil"/>
                <w:right w:val="nil"/>
                <w:between w:val="nil"/>
              </w:pBdr>
              <w:spacing w:before="60" w:after="60"/>
            </w:pPr>
            <w:r w:rsidRPr="002B44C4">
              <w:t>Số tiền thực thu</w:t>
            </w:r>
          </w:p>
        </w:tc>
        <w:tc>
          <w:tcPr>
            <w:tcW w:w="1418" w:type="dxa"/>
          </w:tcPr>
          <w:p w14:paraId="51315EDD" w14:textId="77777777" w:rsidR="00A140E8" w:rsidRPr="002B44C4" w:rsidRDefault="00A140E8" w:rsidP="00A140E8">
            <w:pPr>
              <w:keepLines/>
              <w:widowControl w:val="0"/>
              <w:pBdr>
                <w:top w:val="nil"/>
                <w:left w:val="nil"/>
                <w:bottom w:val="nil"/>
                <w:right w:val="nil"/>
                <w:between w:val="nil"/>
              </w:pBdr>
              <w:spacing w:before="60" w:after="60"/>
            </w:pPr>
            <w:r w:rsidRPr="002B44C4">
              <w:t>Number</w:t>
            </w:r>
          </w:p>
        </w:tc>
        <w:tc>
          <w:tcPr>
            <w:tcW w:w="1134" w:type="dxa"/>
          </w:tcPr>
          <w:p w14:paraId="71E57620" w14:textId="5ECA1D09" w:rsidR="00A140E8" w:rsidRPr="002B44C4" w:rsidRDefault="00A140E8" w:rsidP="00A140E8">
            <w:pPr>
              <w:keepLines/>
              <w:widowControl w:val="0"/>
              <w:pBdr>
                <w:top w:val="nil"/>
                <w:left w:val="nil"/>
                <w:bottom w:val="nil"/>
                <w:right w:val="nil"/>
                <w:between w:val="nil"/>
              </w:pBdr>
              <w:spacing w:before="60" w:after="60"/>
            </w:pPr>
            <w:r>
              <w:t>Không</w:t>
            </w:r>
          </w:p>
        </w:tc>
        <w:tc>
          <w:tcPr>
            <w:tcW w:w="3780" w:type="dxa"/>
          </w:tcPr>
          <w:p w14:paraId="6E1121DE" w14:textId="55B0E421" w:rsidR="00A140E8" w:rsidRPr="002B44C4" w:rsidRDefault="00A140E8" w:rsidP="00A140E8">
            <w:pPr>
              <w:keepLines/>
              <w:widowControl w:val="0"/>
              <w:pBdr>
                <w:top w:val="nil"/>
                <w:left w:val="nil"/>
                <w:bottom w:val="nil"/>
                <w:right w:val="nil"/>
                <w:between w:val="nil"/>
              </w:pBdr>
              <w:spacing w:before="60" w:after="60"/>
            </w:pPr>
            <w:r w:rsidRPr="00CD7EFB">
              <w:t>Chỉ hiển thị dữ liệu không cho phép sửa.</w:t>
            </w:r>
          </w:p>
        </w:tc>
      </w:tr>
      <w:tr w:rsidR="00A140E8" w:rsidRPr="002B44C4" w14:paraId="04A68119" w14:textId="77777777" w:rsidTr="00E34A49">
        <w:trPr>
          <w:trHeight w:val="284"/>
          <w:jc w:val="center"/>
        </w:trPr>
        <w:tc>
          <w:tcPr>
            <w:tcW w:w="984" w:type="dxa"/>
            <w:shd w:val="clear" w:color="auto" w:fill="auto"/>
          </w:tcPr>
          <w:p w14:paraId="08238289" w14:textId="4F69DFA4" w:rsidR="00A140E8" w:rsidRPr="002B44C4" w:rsidRDefault="00A140E8" w:rsidP="00A140E8">
            <w:pPr>
              <w:spacing w:before="60" w:after="60" w:line="360" w:lineRule="auto"/>
              <w:ind w:left="142"/>
              <w:rPr>
                <w:b/>
              </w:rPr>
            </w:pPr>
            <w:r w:rsidRPr="001C625A">
              <w:rPr>
                <w:b/>
              </w:rPr>
              <w:t>2.</w:t>
            </w:r>
            <w:r>
              <w:rPr>
                <w:b/>
              </w:rPr>
              <w:t>8</w:t>
            </w:r>
          </w:p>
        </w:tc>
        <w:tc>
          <w:tcPr>
            <w:tcW w:w="1949" w:type="dxa"/>
          </w:tcPr>
          <w:p w14:paraId="55537C5D" w14:textId="77777777" w:rsidR="00A140E8" w:rsidRPr="002B44C4" w:rsidRDefault="00A140E8" w:rsidP="00A140E8">
            <w:pPr>
              <w:keepLines/>
              <w:widowControl w:val="0"/>
              <w:pBdr>
                <w:top w:val="nil"/>
                <w:left w:val="nil"/>
                <w:bottom w:val="nil"/>
                <w:right w:val="nil"/>
                <w:between w:val="nil"/>
              </w:pBdr>
              <w:spacing w:before="60" w:after="60"/>
            </w:pPr>
            <w:r w:rsidRPr="002B44C4">
              <w:t>Ngày thực thu</w:t>
            </w:r>
          </w:p>
        </w:tc>
        <w:tc>
          <w:tcPr>
            <w:tcW w:w="1418" w:type="dxa"/>
          </w:tcPr>
          <w:p w14:paraId="7ED6D745" w14:textId="76911F8C" w:rsidR="00A140E8" w:rsidRPr="002B44C4" w:rsidRDefault="00A140E8" w:rsidP="00A140E8">
            <w:pPr>
              <w:keepLines/>
              <w:widowControl w:val="0"/>
              <w:pBdr>
                <w:top w:val="nil"/>
                <w:left w:val="nil"/>
                <w:bottom w:val="nil"/>
                <w:right w:val="nil"/>
                <w:between w:val="nil"/>
              </w:pBdr>
              <w:spacing w:before="60" w:after="60"/>
            </w:pPr>
            <w:r w:rsidRPr="002B44C4">
              <w:t>Datetime</w:t>
            </w:r>
          </w:p>
        </w:tc>
        <w:tc>
          <w:tcPr>
            <w:tcW w:w="1134" w:type="dxa"/>
          </w:tcPr>
          <w:p w14:paraId="704FC6E6" w14:textId="7E2CB9E6" w:rsidR="00A140E8" w:rsidRPr="002B44C4" w:rsidRDefault="00A140E8" w:rsidP="00A140E8">
            <w:pPr>
              <w:keepLines/>
              <w:widowControl w:val="0"/>
              <w:pBdr>
                <w:top w:val="nil"/>
                <w:left w:val="nil"/>
                <w:bottom w:val="nil"/>
                <w:right w:val="nil"/>
                <w:between w:val="nil"/>
              </w:pBdr>
              <w:spacing w:before="60" w:after="60"/>
            </w:pPr>
            <w:r>
              <w:t>Không</w:t>
            </w:r>
          </w:p>
        </w:tc>
        <w:tc>
          <w:tcPr>
            <w:tcW w:w="3780" w:type="dxa"/>
          </w:tcPr>
          <w:p w14:paraId="130D69F4" w14:textId="23C1806E" w:rsidR="00A140E8" w:rsidRPr="002B44C4" w:rsidRDefault="00A140E8" w:rsidP="00A140E8">
            <w:pPr>
              <w:keepLines/>
              <w:widowControl w:val="0"/>
              <w:pBdr>
                <w:top w:val="nil"/>
                <w:left w:val="nil"/>
                <w:bottom w:val="nil"/>
                <w:right w:val="nil"/>
                <w:between w:val="nil"/>
              </w:pBdr>
              <w:spacing w:before="60" w:after="60"/>
            </w:pPr>
            <w:r w:rsidRPr="00CD7EFB">
              <w:t>Chỉ hiển thị dữ liệu không cho phép sửa.</w:t>
            </w:r>
          </w:p>
        </w:tc>
      </w:tr>
      <w:tr w:rsidR="00A140E8" w:rsidRPr="002B44C4" w14:paraId="74476822" w14:textId="77777777" w:rsidTr="00E34A49">
        <w:trPr>
          <w:trHeight w:val="284"/>
          <w:jc w:val="center"/>
        </w:trPr>
        <w:tc>
          <w:tcPr>
            <w:tcW w:w="984" w:type="dxa"/>
            <w:shd w:val="clear" w:color="auto" w:fill="auto"/>
          </w:tcPr>
          <w:p w14:paraId="02B34C31" w14:textId="6CB492E0" w:rsidR="00A140E8" w:rsidRPr="002B44C4" w:rsidRDefault="00A140E8" w:rsidP="00A140E8">
            <w:pPr>
              <w:spacing w:before="60" w:after="60" w:line="360" w:lineRule="auto"/>
              <w:ind w:left="142"/>
              <w:rPr>
                <w:b/>
              </w:rPr>
            </w:pPr>
            <w:r w:rsidRPr="001C625A">
              <w:rPr>
                <w:b/>
              </w:rPr>
              <w:t>2.</w:t>
            </w:r>
            <w:r>
              <w:rPr>
                <w:b/>
              </w:rPr>
              <w:t>9</w:t>
            </w:r>
          </w:p>
        </w:tc>
        <w:tc>
          <w:tcPr>
            <w:tcW w:w="1949" w:type="dxa"/>
          </w:tcPr>
          <w:p w14:paraId="337E9871" w14:textId="77777777" w:rsidR="00A140E8" w:rsidRPr="002B44C4" w:rsidRDefault="00A140E8" w:rsidP="00A140E8">
            <w:pPr>
              <w:keepLines/>
              <w:widowControl w:val="0"/>
              <w:pBdr>
                <w:top w:val="nil"/>
                <w:left w:val="nil"/>
                <w:bottom w:val="nil"/>
                <w:right w:val="nil"/>
                <w:between w:val="nil"/>
              </w:pBdr>
              <w:spacing w:before="60" w:after="60"/>
            </w:pPr>
            <w:r w:rsidRPr="002B44C4">
              <w:t>Chứng từ KT</w:t>
            </w:r>
          </w:p>
        </w:tc>
        <w:tc>
          <w:tcPr>
            <w:tcW w:w="1418" w:type="dxa"/>
          </w:tcPr>
          <w:p w14:paraId="1AAAFA14"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5597AD26" w14:textId="5168C10B" w:rsidR="00A140E8" w:rsidRPr="002B44C4" w:rsidRDefault="00A140E8" w:rsidP="00A140E8">
            <w:pPr>
              <w:keepLines/>
              <w:widowControl w:val="0"/>
              <w:pBdr>
                <w:top w:val="nil"/>
                <w:left w:val="nil"/>
                <w:bottom w:val="nil"/>
                <w:right w:val="nil"/>
                <w:between w:val="nil"/>
              </w:pBdr>
              <w:spacing w:before="60" w:after="60"/>
            </w:pPr>
            <w:r>
              <w:t>Không</w:t>
            </w:r>
          </w:p>
        </w:tc>
        <w:tc>
          <w:tcPr>
            <w:tcW w:w="3780" w:type="dxa"/>
          </w:tcPr>
          <w:p w14:paraId="2C487F46" w14:textId="59BF301E" w:rsidR="00A140E8" w:rsidRPr="002B44C4" w:rsidRDefault="00A140E8" w:rsidP="00A140E8">
            <w:pPr>
              <w:keepLines/>
              <w:widowControl w:val="0"/>
              <w:pBdr>
                <w:top w:val="nil"/>
                <w:left w:val="nil"/>
                <w:bottom w:val="nil"/>
                <w:right w:val="nil"/>
                <w:between w:val="nil"/>
              </w:pBdr>
              <w:spacing w:before="60" w:after="60"/>
            </w:pPr>
            <w:r w:rsidRPr="00CD7EFB">
              <w:t>Chỉ hiển thị dữ liệu không cho phép sửa.</w:t>
            </w:r>
          </w:p>
        </w:tc>
      </w:tr>
      <w:tr w:rsidR="00A140E8" w:rsidRPr="002B44C4" w14:paraId="44D61F3C" w14:textId="77777777" w:rsidTr="00E34A49">
        <w:trPr>
          <w:trHeight w:val="284"/>
          <w:jc w:val="center"/>
        </w:trPr>
        <w:tc>
          <w:tcPr>
            <w:tcW w:w="984" w:type="dxa"/>
            <w:shd w:val="clear" w:color="auto" w:fill="auto"/>
          </w:tcPr>
          <w:p w14:paraId="7EA34887" w14:textId="2063CB5B" w:rsidR="00A140E8" w:rsidRPr="002B44C4" w:rsidRDefault="00A140E8" w:rsidP="00A140E8">
            <w:pPr>
              <w:spacing w:before="60" w:after="60" w:line="360" w:lineRule="auto"/>
              <w:ind w:left="142"/>
              <w:rPr>
                <w:b/>
              </w:rPr>
            </w:pPr>
            <w:r>
              <w:rPr>
                <w:b/>
              </w:rPr>
              <w:t>2.10</w:t>
            </w:r>
          </w:p>
        </w:tc>
        <w:tc>
          <w:tcPr>
            <w:tcW w:w="1949" w:type="dxa"/>
          </w:tcPr>
          <w:p w14:paraId="59226ABD" w14:textId="10135B96"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51AD4270" wp14:editId="7EDA9E52">
                  <wp:extent cx="369278" cy="34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16" cy="346649"/>
                          </a:xfrm>
                          <a:prstGeom prst="rect">
                            <a:avLst/>
                          </a:prstGeom>
                        </pic:spPr>
                      </pic:pic>
                    </a:graphicData>
                  </a:graphic>
                </wp:inline>
              </w:drawing>
            </w:r>
          </w:p>
        </w:tc>
        <w:tc>
          <w:tcPr>
            <w:tcW w:w="1418" w:type="dxa"/>
          </w:tcPr>
          <w:p w14:paraId="1865ACB4" w14:textId="23F8B59D"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0F9F3947"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175C0B66" w14:textId="77777777" w:rsidR="00A140E8" w:rsidRPr="002B44C4" w:rsidRDefault="00A140E8" w:rsidP="00A140E8">
            <w:pPr>
              <w:keepLines/>
              <w:widowControl w:val="0"/>
              <w:pBdr>
                <w:top w:val="nil"/>
                <w:left w:val="nil"/>
                <w:bottom w:val="nil"/>
                <w:right w:val="nil"/>
                <w:between w:val="nil"/>
              </w:pBdr>
              <w:spacing w:before="60" w:after="60"/>
            </w:pPr>
            <w:r w:rsidRPr="002B44C4">
              <w:t>Chỉnh sửa thông tin tái bảo hiểm</w:t>
            </w:r>
          </w:p>
          <w:p w14:paraId="6A6521FF" w14:textId="412E06D8" w:rsidR="00A140E8" w:rsidRPr="002B44C4" w:rsidRDefault="00A140E8" w:rsidP="00A140E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sửa thông tin tái bảo hiểm </w:t>
            </w:r>
            <w:r w:rsidRPr="002B44C4">
              <w:t xml:space="preserve">(thông tin màn hình tương tự </w:t>
            </w:r>
            <w:r w:rsidRPr="002B44C4">
              <w:rPr>
                <w:b/>
              </w:rPr>
              <w:t xml:space="preserve">Màn hình sửa thông tin tái bảo hiểm </w:t>
            </w:r>
            <w:r w:rsidRPr="002B44C4">
              <w:t>ở mục lập báo cáo tổn thất)</w:t>
            </w:r>
          </w:p>
        </w:tc>
      </w:tr>
      <w:tr w:rsidR="00A140E8" w:rsidRPr="002B44C4" w14:paraId="688BC7A8" w14:textId="77777777" w:rsidTr="00E34A49">
        <w:trPr>
          <w:trHeight w:val="284"/>
          <w:jc w:val="center"/>
        </w:trPr>
        <w:tc>
          <w:tcPr>
            <w:tcW w:w="984" w:type="dxa"/>
            <w:shd w:val="clear" w:color="auto" w:fill="auto"/>
          </w:tcPr>
          <w:p w14:paraId="65791457" w14:textId="6DD7C61D" w:rsidR="00A140E8" w:rsidRPr="002B44C4" w:rsidRDefault="00A140E8" w:rsidP="00A140E8">
            <w:pPr>
              <w:spacing w:before="60" w:after="60" w:line="360" w:lineRule="auto"/>
              <w:ind w:left="142"/>
              <w:rPr>
                <w:b/>
              </w:rPr>
            </w:pPr>
            <w:r>
              <w:rPr>
                <w:b/>
              </w:rPr>
              <w:t>2.11</w:t>
            </w:r>
          </w:p>
        </w:tc>
        <w:tc>
          <w:tcPr>
            <w:tcW w:w="1949" w:type="dxa"/>
          </w:tcPr>
          <w:p w14:paraId="710E3BBF" w14:textId="1DC96E8D"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53A2E825" wp14:editId="2BB0B3E0">
                  <wp:extent cx="314325" cy="314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42" cy="315242"/>
                          </a:xfrm>
                          <a:prstGeom prst="rect">
                            <a:avLst/>
                          </a:prstGeom>
                        </pic:spPr>
                      </pic:pic>
                    </a:graphicData>
                  </a:graphic>
                </wp:inline>
              </w:drawing>
            </w:r>
          </w:p>
        </w:tc>
        <w:tc>
          <w:tcPr>
            <w:tcW w:w="1418" w:type="dxa"/>
          </w:tcPr>
          <w:p w14:paraId="4A170F0A" w14:textId="34F16973"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71A8C7D3"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17202D7A" w14:textId="77777777" w:rsidR="00A140E8" w:rsidRPr="002B44C4" w:rsidRDefault="00A140E8" w:rsidP="00A140E8">
            <w:pPr>
              <w:keepLines/>
              <w:widowControl w:val="0"/>
              <w:pBdr>
                <w:top w:val="nil"/>
                <w:left w:val="nil"/>
                <w:bottom w:val="nil"/>
                <w:right w:val="nil"/>
                <w:between w:val="nil"/>
              </w:pBdr>
              <w:spacing w:before="60" w:after="60"/>
            </w:pPr>
            <w:r w:rsidRPr="002B44C4">
              <w:t>Xóa thông tin nhà đồng bảo hiểm</w:t>
            </w:r>
          </w:p>
          <w:p w14:paraId="56A82FE5" w14:textId="77777777" w:rsidR="00A140E8" w:rsidRPr="002B44C4" w:rsidRDefault="00A140E8" w:rsidP="00A140E8">
            <w:pPr>
              <w:keepLines/>
              <w:widowControl w:val="0"/>
              <w:pBdr>
                <w:top w:val="nil"/>
                <w:left w:val="nil"/>
                <w:bottom w:val="nil"/>
                <w:right w:val="nil"/>
                <w:between w:val="nil"/>
              </w:pBdr>
              <w:spacing w:before="60" w:after="60"/>
            </w:pPr>
            <w:r w:rsidRPr="002B44C4">
              <w:t>Hệ thống hiển thị màn hình xác nhận xóa:</w:t>
            </w:r>
          </w:p>
          <w:p w14:paraId="0D4237AA" w14:textId="18E120FB" w:rsidR="00A140E8" w:rsidRPr="002B44C4" w:rsidRDefault="00A140E8" w:rsidP="00A140E8">
            <w:pPr>
              <w:keepLines/>
              <w:widowControl w:val="0"/>
              <w:pBdr>
                <w:top w:val="nil"/>
                <w:left w:val="nil"/>
                <w:bottom w:val="nil"/>
                <w:right w:val="nil"/>
                <w:between w:val="nil"/>
              </w:pBdr>
              <w:spacing w:before="60" w:after="60"/>
            </w:pPr>
            <w:r w:rsidRPr="002B44C4">
              <w:t>+ Có: xóa thông tin nhà đồng, đồng thời đưa ra thông báo xóa thành công</w:t>
            </w:r>
          </w:p>
          <w:p w14:paraId="7306D7A5" w14:textId="405E3592" w:rsidR="00A140E8" w:rsidRPr="002B44C4" w:rsidRDefault="00A140E8" w:rsidP="00A140E8">
            <w:pPr>
              <w:keepLines/>
              <w:widowControl w:val="0"/>
              <w:pBdr>
                <w:top w:val="nil"/>
                <w:left w:val="nil"/>
                <w:bottom w:val="nil"/>
                <w:right w:val="nil"/>
                <w:between w:val="nil"/>
              </w:pBdr>
              <w:spacing w:before="60" w:after="60"/>
            </w:pPr>
            <w:r w:rsidRPr="002B44C4">
              <w:t>+ Không: đóng màn hình xác nhận xóa</w:t>
            </w:r>
          </w:p>
        </w:tc>
      </w:tr>
      <w:tr w:rsidR="00A140E8" w:rsidRPr="002B44C4" w14:paraId="74B10FF6" w14:textId="77777777" w:rsidTr="00E34A49">
        <w:trPr>
          <w:trHeight w:val="284"/>
          <w:jc w:val="center"/>
        </w:trPr>
        <w:tc>
          <w:tcPr>
            <w:tcW w:w="984" w:type="dxa"/>
            <w:shd w:val="clear" w:color="auto" w:fill="auto"/>
          </w:tcPr>
          <w:p w14:paraId="55775577" w14:textId="7C654E34" w:rsidR="00A140E8" w:rsidRPr="002B44C4" w:rsidRDefault="00A140E8" w:rsidP="00A140E8">
            <w:pPr>
              <w:spacing w:before="60" w:after="60" w:line="360" w:lineRule="auto"/>
              <w:ind w:left="142"/>
              <w:rPr>
                <w:b/>
              </w:rPr>
            </w:pPr>
            <w:r>
              <w:rPr>
                <w:b/>
              </w:rPr>
              <w:t>2</w:t>
            </w:r>
            <w:r w:rsidRPr="002B44C4">
              <w:rPr>
                <w:b/>
              </w:rPr>
              <w:t>.12</w:t>
            </w:r>
          </w:p>
        </w:tc>
        <w:tc>
          <w:tcPr>
            <w:tcW w:w="1949" w:type="dxa"/>
          </w:tcPr>
          <w:p w14:paraId="5E16A379" w14:textId="0C946FDA"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3593C6F4" wp14:editId="0144406F">
                  <wp:extent cx="875279" cy="2952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0226" cy="296944"/>
                          </a:xfrm>
                          <a:prstGeom prst="rect">
                            <a:avLst/>
                          </a:prstGeom>
                        </pic:spPr>
                      </pic:pic>
                    </a:graphicData>
                  </a:graphic>
                </wp:inline>
              </w:drawing>
            </w:r>
          </w:p>
        </w:tc>
        <w:tc>
          <w:tcPr>
            <w:tcW w:w="1418" w:type="dxa"/>
          </w:tcPr>
          <w:p w14:paraId="258A52B8" w14:textId="326881DF"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469416B0"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6E4B0D8B" w14:textId="77777777" w:rsidR="00A140E8" w:rsidRPr="002B44C4" w:rsidRDefault="00A140E8" w:rsidP="00A140E8">
            <w:pPr>
              <w:keepLines/>
              <w:widowControl w:val="0"/>
              <w:pBdr>
                <w:top w:val="nil"/>
                <w:left w:val="nil"/>
                <w:bottom w:val="nil"/>
                <w:right w:val="nil"/>
                <w:between w:val="nil"/>
              </w:pBdr>
              <w:spacing w:before="60" w:after="60"/>
            </w:pPr>
            <w:r w:rsidRPr="002B44C4">
              <w:t>Thêm mới thông tin tái bảo hiểm</w:t>
            </w:r>
          </w:p>
          <w:p w14:paraId="3A374078" w14:textId="5053886A" w:rsidR="00A140E8" w:rsidRPr="002B44C4" w:rsidRDefault="00A140E8" w:rsidP="00A140E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thêm mới tái bảo hiểm </w:t>
            </w:r>
            <w:r w:rsidRPr="002B44C4">
              <w:t xml:space="preserve">(thông tin màn hình tương tự </w:t>
            </w:r>
            <w:r w:rsidRPr="002B44C4">
              <w:rPr>
                <w:b/>
              </w:rPr>
              <w:t xml:space="preserve">Màn hình thêm mới tái bảo hiểm </w:t>
            </w:r>
            <w:r w:rsidRPr="002B44C4">
              <w:t>ở mục lập báo cáo tổn thất)</w:t>
            </w:r>
          </w:p>
        </w:tc>
      </w:tr>
      <w:tr w:rsidR="00A140E8" w:rsidRPr="002B44C4" w14:paraId="1AE20CDC" w14:textId="77777777" w:rsidTr="00E34A49">
        <w:trPr>
          <w:trHeight w:val="284"/>
          <w:jc w:val="center"/>
        </w:trPr>
        <w:tc>
          <w:tcPr>
            <w:tcW w:w="984" w:type="dxa"/>
            <w:shd w:val="clear" w:color="auto" w:fill="auto"/>
            <w:vAlign w:val="center"/>
          </w:tcPr>
          <w:p w14:paraId="1B9FA1B6" w14:textId="35C7F4BD" w:rsidR="00A140E8" w:rsidRPr="002B44C4" w:rsidRDefault="00A140E8" w:rsidP="00A140E8">
            <w:pPr>
              <w:spacing w:before="60" w:after="60" w:line="360" w:lineRule="auto"/>
              <w:ind w:left="142"/>
              <w:rPr>
                <w:b/>
              </w:rPr>
            </w:pPr>
            <w:r>
              <w:rPr>
                <w:b/>
              </w:rPr>
              <w:t>3</w:t>
            </w:r>
          </w:p>
        </w:tc>
        <w:tc>
          <w:tcPr>
            <w:tcW w:w="1949" w:type="dxa"/>
          </w:tcPr>
          <w:p w14:paraId="560B873A"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7EC21636" wp14:editId="76DB1F2F">
                  <wp:extent cx="883081" cy="24765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7667" cy="248936"/>
                          </a:xfrm>
                          <a:prstGeom prst="rect">
                            <a:avLst/>
                          </a:prstGeom>
                        </pic:spPr>
                      </pic:pic>
                    </a:graphicData>
                  </a:graphic>
                </wp:inline>
              </w:drawing>
            </w:r>
          </w:p>
        </w:tc>
        <w:tc>
          <w:tcPr>
            <w:tcW w:w="1418" w:type="dxa"/>
          </w:tcPr>
          <w:p w14:paraId="134F9A2F" w14:textId="77777777" w:rsidR="00A140E8" w:rsidRPr="002B44C4" w:rsidRDefault="00A140E8" w:rsidP="00A140E8">
            <w:pPr>
              <w:keepLines/>
              <w:widowControl w:val="0"/>
              <w:pBdr>
                <w:top w:val="nil"/>
                <w:left w:val="nil"/>
                <w:bottom w:val="nil"/>
                <w:right w:val="nil"/>
                <w:between w:val="nil"/>
              </w:pBdr>
              <w:spacing w:before="60" w:after="60"/>
            </w:pPr>
            <w:r w:rsidRPr="002B44C4">
              <w:t>Button</w:t>
            </w:r>
          </w:p>
        </w:tc>
        <w:tc>
          <w:tcPr>
            <w:tcW w:w="1134" w:type="dxa"/>
          </w:tcPr>
          <w:p w14:paraId="1132C774"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6FDAB5F1" w14:textId="54A4D024" w:rsidR="00A140E8" w:rsidRPr="002B44C4" w:rsidRDefault="00A140E8" w:rsidP="00A140E8">
            <w:pPr>
              <w:keepLines/>
              <w:widowControl w:val="0"/>
              <w:pBdr>
                <w:top w:val="nil"/>
                <w:left w:val="nil"/>
                <w:bottom w:val="nil"/>
                <w:right w:val="nil"/>
                <w:between w:val="nil"/>
              </w:pBdr>
              <w:spacing w:before="60" w:after="60"/>
            </w:pPr>
            <w:r w:rsidRPr="002B44C4">
              <w:t xml:space="preserve">Chuyển </w:t>
            </w:r>
            <w:r w:rsidR="000B157A">
              <w:t xml:space="preserve">BCTT tới </w:t>
            </w:r>
            <w:r w:rsidRPr="002B44C4">
              <w:t>lãnh đạ</w:t>
            </w:r>
            <w:r w:rsidR="000B157A">
              <w:t>o TCKT phê duyệt</w:t>
            </w:r>
          </w:p>
          <w:p w14:paraId="3482D996" w14:textId="77777777" w:rsidR="00A140E8" w:rsidRPr="002B44C4" w:rsidRDefault="00A140E8" w:rsidP="00A140E8">
            <w:pPr>
              <w:keepLines/>
              <w:widowControl w:val="0"/>
              <w:pBdr>
                <w:top w:val="nil"/>
                <w:left w:val="nil"/>
                <w:bottom w:val="nil"/>
                <w:right w:val="nil"/>
                <w:between w:val="nil"/>
              </w:pBdr>
              <w:spacing w:before="60" w:after="60"/>
            </w:pPr>
            <w:r w:rsidRPr="002B44C4">
              <w:t>Hệ thống hiển thị màn hình thêm danh sách người nhận thông báo</w:t>
            </w:r>
          </w:p>
        </w:tc>
      </w:tr>
      <w:tr w:rsidR="00A140E8" w:rsidRPr="002B44C4" w14:paraId="713A625A" w14:textId="77777777" w:rsidTr="00E34A49">
        <w:trPr>
          <w:trHeight w:val="284"/>
          <w:jc w:val="center"/>
        </w:trPr>
        <w:tc>
          <w:tcPr>
            <w:tcW w:w="984" w:type="dxa"/>
            <w:shd w:val="clear" w:color="auto" w:fill="auto"/>
            <w:vAlign w:val="center"/>
          </w:tcPr>
          <w:p w14:paraId="6D1424B1" w14:textId="14DE214C" w:rsidR="00A140E8" w:rsidRPr="002B44C4" w:rsidRDefault="00A140E8" w:rsidP="00A140E8">
            <w:pPr>
              <w:spacing w:before="60" w:after="60" w:line="360" w:lineRule="auto"/>
              <w:ind w:left="142"/>
              <w:rPr>
                <w:b/>
              </w:rPr>
            </w:pPr>
            <w:r>
              <w:rPr>
                <w:b/>
              </w:rPr>
              <w:t>4</w:t>
            </w:r>
          </w:p>
        </w:tc>
        <w:tc>
          <w:tcPr>
            <w:tcW w:w="1949" w:type="dxa"/>
          </w:tcPr>
          <w:p w14:paraId="38D09329" w14:textId="77777777" w:rsidR="00A140E8" w:rsidRPr="002B44C4" w:rsidRDefault="00A140E8" w:rsidP="00A140E8">
            <w:pPr>
              <w:keepLines/>
              <w:widowControl w:val="0"/>
              <w:pBdr>
                <w:top w:val="nil"/>
                <w:left w:val="nil"/>
                <w:bottom w:val="nil"/>
                <w:right w:val="nil"/>
                <w:between w:val="nil"/>
              </w:pBdr>
              <w:spacing w:before="60" w:after="60"/>
              <w:rPr>
                <w:noProof/>
              </w:rPr>
            </w:pPr>
            <w:r w:rsidRPr="002B44C4">
              <w:rPr>
                <w:noProof/>
              </w:rPr>
              <w:drawing>
                <wp:inline distT="0" distB="0" distL="0" distR="0" wp14:anchorId="4F483ACB" wp14:editId="21046D2B">
                  <wp:extent cx="752475" cy="238283"/>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66708" cy="242790"/>
                          </a:xfrm>
                          <a:prstGeom prst="rect">
                            <a:avLst/>
                          </a:prstGeom>
                        </pic:spPr>
                      </pic:pic>
                    </a:graphicData>
                  </a:graphic>
                </wp:inline>
              </w:drawing>
            </w:r>
          </w:p>
        </w:tc>
        <w:tc>
          <w:tcPr>
            <w:tcW w:w="1418" w:type="dxa"/>
          </w:tcPr>
          <w:p w14:paraId="34AA6549" w14:textId="77777777" w:rsidR="00A140E8" w:rsidRPr="002B44C4" w:rsidRDefault="00A140E8" w:rsidP="00A140E8">
            <w:pPr>
              <w:keepLines/>
              <w:widowControl w:val="0"/>
              <w:pBdr>
                <w:top w:val="nil"/>
                <w:left w:val="nil"/>
                <w:bottom w:val="nil"/>
                <w:right w:val="nil"/>
                <w:between w:val="nil"/>
              </w:pBdr>
              <w:spacing w:before="60" w:after="60"/>
            </w:pPr>
            <w:r w:rsidRPr="002B44C4">
              <w:t>Button</w:t>
            </w:r>
          </w:p>
        </w:tc>
        <w:tc>
          <w:tcPr>
            <w:tcW w:w="1134" w:type="dxa"/>
          </w:tcPr>
          <w:p w14:paraId="640A72C8"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07FC6FC0" w14:textId="641A67BC" w:rsidR="00A140E8" w:rsidRPr="002B44C4" w:rsidRDefault="00A140E8" w:rsidP="00A140E8">
            <w:pPr>
              <w:keepLines/>
              <w:widowControl w:val="0"/>
              <w:pBdr>
                <w:top w:val="nil"/>
                <w:left w:val="nil"/>
                <w:bottom w:val="nil"/>
                <w:right w:val="nil"/>
                <w:between w:val="nil"/>
              </w:pBdr>
              <w:spacing w:before="60" w:after="60"/>
            </w:pPr>
            <w:r w:rsidRPr="002B44C4">
              <w:t>Trả lại cho cán bộ cấp đơn hoàn thiện lại báo cáo tổn thất.</w:t>
            </w:r>
          </w:p>
          <w:p w14:paraId="7A57BE23" w14:textId="77777777" w:rsidR="00A140E8" w:rsidRPr="002B44C4" w:rsidRDefault="00A140E8" w:rsidP="00A140E8">
            <w:pPr>
              <w:keepLines/>
              <w:widowControl w:val="0"/>
              <w:pBdr>
                <w:top w:val="nil"/>
                <w:left w:val="nil"/>
                <w:bottom w:val="nil"/>
                <w:right w:val="nil"/>
                <w:between w:val="nil"/>
              </w:pBdr>
              <w:spacing w:before="60" w:after="60"/>
            </w:pPr>
            <w:r w:rsidRPr="002B44C4">
              <w:t>Hệ thống:</w:t>
            </w:r>
          </w:p>
          <w:p w14:paraId="1326370F" w14:textId="77777777" w:rsidR="00A140E8" w:rsidRPr="002B44C4" w:rsidRDefault="00A140E8" w:rsidP="00A140E8">
            <w:pPr>
              <w:pStyle w:val="ListParagraph"/>
              <w:keepLines/>
              <w:widowControl w:val="0"/>
              <w:numPr>
                <w:ilvl w:val="0"/>
                <w:numId w:val="6"/>
              </w:numPr>
              <w:pBdr>
                <w:top w:val="nil"/>
                <w:left w:val="nil"/>
                <w:bottom w:val="nil"/>
                <w:right w:val="nil"/>
                <w:between w:val="nil"/>
              </w:pBdr>
              <w:spacing w:before="60" w:after="60"/>
            </w:pPr>
            <w:r w:rsidRPr="002B44C4">
              <w:t>Hiển thị màn hình nhập lý do xác nhận trả lại</w:t>
            </w:r>
          </w:p>
          <w:p w14:paraId="3C1AF51E" w14:textId="77777777" w:rsidR="00A140E8" w:rsidRPr="002B44C4" w:rsidRDefault="00A140E8" w:rsidP="00A140E8">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để hoàn thiện</w:t>
            </w:r>
          </w:p>
        </w:tc>
      </w:tr>
    </w:tbl>
    <w:p w14:paraId="64C0AA84" w14:textId="59105B4E" w:rsidR="00F03CE2" w:rsidRPr="002B44C4" w:rsidRDefault="00F03CE2" w:rsidP="00042179"/>
    <w:p w14:paraId="638BAEFA" w14:textId="49C0F3D1" w:rsidR="00D32EF4" w:rsidRDefault="00AC69AE" w:rsidP="00AC69AE">
      <w:pPr>
        <w:pStyle w:val="ListParagraph"/>
        <w:numPr>
          <w:ilvl w:val="0"/>
          <w:numId w:val="6"/>
        </w:numPr>
      </w:pPr>
      <w:r>
        <w:t>Màn hình nhập lý do từ chối</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AC69AE" w:rsidRPr="002B44C4" w14:paraId="3DFCA3A0" w14:textId="77777777" w:rsidTr="00E34A49">
        <w:trPr>
          <w:trHeight w:val="284"/>
          <w:jc w:val="center"/>
        </w:trPr>
        <w:tc>
          <w:tcPr>
            <w:tcW w:w="984" w:type="dxa"/>
            <w:shd w:val="clear" w:color="auto" w:fill="D9D9D9" w:themeFill="background1" w:themeFillShade="D9"/>
            <w:vAlign w:val="center"/>
          </w:tcPr>
          <w:p w14:paraId="28C85BC4" w14:textId="77777777" w:rsidR="00AC69AE" w:rsidRPr="00E34A49" w:rsidRDefault="00AC69AE" w:rsidP="00694588">
            <w:pPr>
              <w:spacing w:before="60" w:after="60" w:line="360" w:lineRule="auto"/>
              <w:ind w:left="142"/>
              <w:rPr>
                <w:b/>
              </w:rPr>
            </w:pPr>
            <w:r w:rsidRPr="00E34A49">
              <w:rPr>
                <w:b/>
              </w:rPr>
              <w:t>STT</w:t>
            </w:r>
          </w:p>
        </w:tc>
        <w:tc>
          <w:tcPr>
            <w:tcW w:w="1949" w:type="dxa"/>
            <w:shd w:val="clear" w:color="auto" w:fill="D9D9D9" w:themeFill="background1" w:themeFillShade="D9"/>
          </w:tcPr>
          <w:p w14:paraId="29752C9F"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0F3D8F01"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47A3D887"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780" w:type="dxa"/>
            <w:shd w:val="clear" w:color="auto" w:fill="D9D9D9" w:themeFill="background1" w:themeFillShade="D9"/>
          </w:tcPr>
          <w:p w14:paraId="73B6919A"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AC69AE" w:rsidRPr="002B44C4" w14:paraId="32A9D84B" w14:textId="77777777" w:rsidTr="00E34A49">
        <w:trPr>
          <w:trHeight w:val="284"/>
          <w:jc w:val="center"/>
        </w:trPr>
        <w:tc>
          <w:tcPr>
            <w:tcW w:w="984" w:type="dxa"/>
            <w:shd w:val="clear" w:color="auto" w:fill="auto"/>
            <w:vAlign w:val="center"/>
          </w:tcPr>
          <w:p w14:paraId="5B7818EF" w14:textId="77777777" w:rsidR="00AC69AE" w:rsidRPr="002B44C4" w:rsidRDefault="00AC69AE" w:rsidP="00694588">
            <w:pPr>
              <w:spacing w:before="60" w:after="60" w:line="360" w:lineRule="auto"/>
              <w:ind w:left="142"/>
              <w:rPr>
                <w:b/>
              </w:rPr>
            </w:pPr>
            <w:r w:rsidRPr="002B44C4">
              <w:rPr>
                <w:b/>
              </w:rPr>
              <w:t>1</w:t>
            </w:r>
          </w:p>
        </w:tc>
        <w:tc>
          <w:tcPr>
            <w:tcW w:w="1949" w:type="dxa"/>
          </w:tcPr>
          <w:p w14:paraId="29616B5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Nhập lý do trả lại</w:t>
            </w:r>
          </w:p>
        </w:tc>
        <w:tc>
          <w:tcPr>
            <w:tcW w:w="1418" w:type="dxa"/>
          </w:tcPr>
          <w:p w14:paraId="1960566E" w14:textId="77777777" w:rsidR="00AC69AE" w:rsidRPr="002B44C4" w:rsidRDefault="00AC69AE" w:rsidP="00694588">
            <w:pPr>
              <w:keepLines/>
              <w:widowControl w:val="0"/>
              <w:pBdr>
                <w:top w:val="nil"/>
                <w:left w:val="nil"/>
                <w:bottom w:val="nil"/>
                <w:right w:val="nil"/>
                <w:between w:val="nil"/>
              </w:pBdr>
              <w:spacing w:before="60" w:after="60"/>
            </w:pPr>
            <w:r w:rsidRPr="002B44C4">
              <w:t>Textbox</w:t>
            </w:r>
          </w:p>
        </w:tc>
        <w:tc>
          <w:tcPr>
            <w:tcW w:w="1134" w:type="dxa"/>
          </w:tcPr>
          <w:p w14:paraId="1FE081AB" w14:textId="3C558116" w:rsidR="00AC69AE" w:rsidRPr="002B44C4" w:rsidRDefault="00A140E8" w:rsidP="00A140E8">
            <w:pPr>
              <w:keepLines/>
              <w:widowControl w:val="0"/>
              <w:pBdr>
                <w:top w:val="nil"/>
                <w:left w:val="nil"/>
                <w:bottom w:val="nil"/>
                <w:right w:val="nil"/>
                <w:between w:val="nil"/>
              </w:pBdr>
              <w:spacing w:before="60" w:after="60"/>
              <w:jc w:val="center"/>
            </w:pPr>
            <w:r>
              <w:t>Có</w:t>
            </w:r>
          </w:p>
        </w:tc>
        <w:tc>
          <w:tcPr>
            <w:tcW w:w="3780" w:type="dxa"/>
          </w:tcPr>
          <w:p w14:paraId="690F87EE" w14:textId="77777777" w:rsidR="00AC69AE" w:rsidRDefault="00AC69AE" w:rsidP="00694588">
            <w:pPr>
              <w:keepLines/>
              <w:widowControl w:val="0"/>
              <w:pBdr>
                <w:top w:val="nil"/>
                <w:left w:val="nil"/>
                <w:bottom w:val="nil"/>
                <w:right w:val="nil"/>
                <w:between w:val="nil"/>
              </w:pBdr>
              <w:spacing w:before="60" w:after="60"/>
            </w:pPr>
            <w:r w:rsidRPr="002B44C4">
              <w:t>Nhập nội dung lý do từ trả lại báo cáo tổn thất</w:t>
            </w:r>
          </w:p>
          <w:p w14:paraId="02DB5072" w14:textId="4369563C" w:rsidR="00A140E8" w:rsidRPr="002B44C4" w:rsidRDefault="00A140E8" w:rsidP="00694588">
            <w:pPr>
              <w:keepLines/>
              <w:widowControl w:val="0"/>
              <w:pBdr>
                <w:top w:val="nil"/>
                <w:left w:val="nil"/>
                <w:bottom w:val="nil"/>
                <w:right w:val="nil"/>
                <w:between w:val="nil"/>
              </w:pBdr>
              <w:spacing w:before="60" w:after="60"/>
            </w:pPr>
            <w:r>
              <w:t>Giới hạn 500 ký tự</w:t>
            </w:r>
          </w:p>
        </w:tc>
      </w:tr>
      <w:tr w:rsidR="00AC69AE" w:rsidRPr="002B44C4" w14:paraId="6BB5C6D0" w14:textId="77777777" w:rsidTr="00E34A49">
        <w:trPr>
          <w:trHeight w:val="284"/>
          <w:jc w:val="center"/>
        </w:trPr>
        <w:tc>
          <w:tcPr>
            <w:tcW w:w="984" w:type="dxa"/>
            <w:shd w:val="clear" w:color="auto" w:fill="auto"/>
            <w:vAlign w:val="center"/>
          </w:tcPr>
          <w:p w14:paraId="38DB758A" w14:textId="77777777" w:rsidR="00AC69AE" w:rsidRPr="002B44C4" w:rsidRDefault="00AC69AE" w:rsidP="00694588">
            <w:pPr>
              <w:spacing w:before="60" w:after="60" w:line="360" w:lineRule="auto"/>
              <w:ind w:left="142"/>
              <w:rPr>
                <w:b/>
              </w:rPr>
            </w:pPr>
            <w:r w:rsidRPr="002B44C4">
              <w:rPr>
                <w:b/>
              </w:rPr>
              <w:t>2</w:t>
            </w:r>
          </w:p>
        </w:tc>
        <w:tc>
          <w:tcPr>
            <w:tcW w:w="1949" w:type="dxa"/>
          </w:tcPr>
          <w:p w14:paraId="5638F3C4"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57396C2F" wp14:editId="50F81FCA">
                  <wp:extent cx="666750" cy="27410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413" cy="278492"/>
                          </a:xfrm>
                          <a:prstGeom prst="rect">
                            <a:avLst/>
                          </a:prstGeom>
                        </pic:spPr>
                      </pic:pic>
                    </a:graphicData>
                  </a:graphic>
                </wp:inline>
              </w:drawing>
            </w:r>
          </w:p>
        </w:tc>
        <w:tc>
          <w:tcPr>
            <w:tcW w:w="1418" w:type="dxa"/>
          </w:tcPr>
          <w:p w14:paraId="61EC8EBA"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134" w:type="dxa"/>
          </w:tcPr>
          <w:p w14:paraId="4B2C5E52"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002B4716" w14:textId="77777777" w:rsidR="00AC69AE" w:rsidRPr="002B44C4" w:rsidRDefault="00AC69AE" w:rsidP="00694588">
            <w:pPr>
              <w:keepLines/>
              <w:widowControl w:val="0"/>
              <w:pBdr>
                <w:top w:val="nil"/>
                <w:left w:val="nil"/>
                <w:bottom w:val="nil"/>
                <w:right w:val="nil"/>
                <w:between w:val="nil"/>
              </w:pBdr>
              <w:spacing w:before="60" w:after="60"/>
            </w:pPr>
            <w:r w:rsidRPr="002B44C4">
              <w:t>Xác nhận trả lại</w:t>
            </w:r>
          </w:p>
          <w:p w14:paraId="1752BB8F" w14:textId="77777777" w:rsidR="00AC69AE" w:rsidRPr="002B44C4" w:rsidRDefault="00AC69AE" w:rsidP="00694588">
            <w:pPr>
              <w:keepLines/>
              <w:widowControl w:val="0"/>
              <w:pBdr>
                <w:top w:val="nil"/>
                <w:left w:val="nil"/>
                <w:bottom w:val="nil"/>
                <w:right w:val="nil"/>
                <w:between w:val="nil"/>
              </w:pBdr>
              <w:spacing w:before="60" w:after="60"/>
            </w:pPr>
            <w:r w:rsidRPr="002B44C4">
              <w:t>Hệ thống:</w:t>
            </w:r>
          </w:p>
          <w:p w14:paraId="5BF22900" w14:textId="77777777" w:rsidR="00AC69AE" w:rsidRPr="002B44C4" w:rsidRDefault="00AC69AE" w:rsidP="00694588">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thông tin lý do trả lại</w:t>
            </w:r>
          </w:p>
          <w:p w14:paraId="741BDB37" w14:textId="77777777" w:rsidR="00AC69AE" w:rsidRPr="002B44C4" w:rsidRDefault="00AC69AE" w:rsidP="00694588">
            <w:pPr>
              <w:pStyle w:val="ListParagraph"/>
              <w:keepLines/>
              <w:widowControl w:val="0"/>
              <w:numPr>
                <w:ilvl w:val="0"/>
                <w:numId w:val="6"/>
              </w:numPr>
              <w:pBdr>
                <w:top w:val="nil"/>
                <w:left w:val="nil"/>
                <w:bottom w:val="nil"/>
                <w:right w:val="nil"/>
                <w:between w:val="nil"/>
              </w:pBdr>
              <w:spacing w:before="60" w:after="60"/>
            </w:pPr>
            <w:r w:rsidRPr="002B44C4">
              <w:t>Cập nhật trạng thái báo cáo tổn thất là Từ chối</w:t>
            </w:r>
          </w:p>
        </w:tc>
      </w:tr>
      <w:tr w:rsidR="00AC69AE" w:rsidRPr="002B44C4" w14:paraId="2E3ED1E4" w14:textId="77777777" w:rsidTr="00E34A49">
        <w:trPr>
          <w:trHeight w:val="284"/>
          <w:jc w:val="center"/>
        </w:trPr>
        <w:tc>
          <w:tcPr>
            <w:tcW w:w="984" w:type="dxa"/>
            <w:shd w:val="clear" w:color="auto" w:fill="auto"/>
            <w:vAlign w:val="center"/>
          </w:tcPr>
          <w:p w14:paraId="379900E4" w14:textId="77777777" w:rsidR="00AC69AE" w:rsidRPr="002B44C4" w:rsidRDefault="00AC69AE" w:rsidP="00694588">
            <w:pPr>
              <w:spacing w:before="60" w:after="60" w:line="360" w:lineRule="auto"/>
              <w:ind w:left="142"/>
              <w:rPr>
                <w:b/>
              </w:rPr>
            </w:pPr>
            <w:r w:rsidRPr="002B44C4">
              <w:rPr>
                <w:b/>
              </w:rPr>
              <w:t>3</w:t>
            </w:r>
          </w:p>
        </w:tc>
        <w:tc>
          <w:tcPr>
            <w:tcW w:w="1949" w:type="dxa"/>
          </w:tcPr>
          <w:p w14:paraId="03C3F0E4"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59E8649E" wp14:editId="4368F23E">
                  <wp:extent cx="676275" cy="2719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190" cy="275163"/>
                          </a:xfrm>
                          <a:prstGeom prst="rect">
                            <a:avLst/>
                          </a:prstGeom>
                        </pic:spPr>
                      </pic:pic>
                    </a:graphicData>
                  </a:graphic>
                </wp:inline>
              </w:drawing>
            </w:r>
          </w:p>
        </w:tc>
        <w:tc>
          <w:tcPr>
            <w:tcW w:w="1418" w:type="dxa"/>
          </w:tcPr>
          <w:p w14:paraId="0EFD07F0"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134" w:type="dxa"/>
          </w:tcPr>
          <w:p w14:paraId="1C264301"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02E5356A" w14:textId="77777777" w:rsidR="00AC69AE" w:rsidRPr="002B44C4" w:rsidRDefault="00AC69AE" w:rsidP="00694588">
            <w:pPr>
              <w:keepLines/>
              <w:widowControl w:val="0"/>
              <w:pBdr>
                <w:top w:val="nil"/>
                <w:left w:val="nil"/>
                <w:bottom w:val="nil"/>
                <w:right w:val="nil"/>
                <w:between w:val="nil"/>
              </w:pBdr>
              <w:spacing w:before="60" w:after="60"/>
            </w:pPr>
            <w:r w:rsidRPr="002B44C4">
              <w:t>Đóng màn hình popup xác nhận trả lại. Hệ thống trở về màn hình báo cáo tổn thất</w:t>
            </w:r>
          </w:p>
        </w:tc>
      </w:tr>
    </w:tbl>
    <w:p w14:paraId="0A5685E0" w14:textId="56069A8B" w:rsidR="00AC69AE" w:rsidRDefault="00AC69AE" w:rsidP="00AC69AE"/>
    <w:p w14:paraId="5663B517" w14:textId="727E7DB3" w:rsidR="00AC69AE" w:rsidRDefault="00AC69AE" w:rsidP="00AC69AE">
      <w:pPr>
        <w:pStyle w:val="ListParagraph"/>
        <w:numPr>
          <w:ilvl w:val="0"/>
          <w:numId w:val="6"/>
        </w:numPr>
      </w:pPr>
      <w:r>
        <w:t>Màn hình thêm danh sách người nhận thông báo</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AC69AE" w:rsidRPr="002B44C4" w14:paraId="691DFE28" w14:textId="77777777" w:rsidTr="00E34A49">
        <w:trPr>
          <w:trHeight w:val="284"/>
          <w:jc w:val="center"/>
        </w:trPr>
        <w:tc>
          <w:tcPr>
            <w:tcW w:w="984" w:type="dxa"/>
            <w:shd w:val="clear" w:color="auto" w:fill="D9D9D9" w:themeFill="background1" w:themeFillShade="D9"/>
            <w:vAlign w:val="center"/>
          </w:tcPr>
          <w:p w14:paraId="7F155CA9" w14:textId="77777777" w:rsidR="00AC69AE" w:rsidRPr="00E34A49" w:rsidRDefault="00AC69AE" w:rsidP="00694588">
            <w:pPr>
              <w:spacing w:before="60" w:after="60" w:line="360" w:lineRule="auto"/>
              <w:ind w:left="142"/>
              <w:rPr>
                <w:b/>
              </w:rPr>
            </w:pPr>
            <w:r w:rsidRPr="00E34A49">
              <w:rPr>
                <w:b/>
              </w:rPr>
              <w:t>STT</w:t>
            </w:r>
          </w:p>
        </w:tc>
        <w:tc>
          <w:tcPr>
            <w:tcW w:w="1949" w:type="dxa"/>
            <w:shd w:val="clear" w:color="auto" w:fill="D9D9D9" w:themeFill="background1" w:themeFillShade="D9"/>
          </w:tcPr>
          <w:p w14:paraId="7190B7BA"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57E54FFB"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133A424D"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780" w:type="dxa"/>
            <w:shd w:val="clear" w:color="auto" w:fill="D9D9D9" w:themeFill="background1" w:themeFillShade="D9"/>
          </w:tcPr>
          <w:p w14:paraId="3D0E4FF3"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AC69AE" w:rsidRPr="002B44C4" w14:paraId="0A9C40E2" w14:textId="77777777" w:rsidTr="00E34A49">
        <w:trPr>
          <w:trHeight w:val="284"/>
          <w:jc w:val="center"/>
        </w:trPr>
        <w:tc>
          <w:tcPr>
            <w:tcW w:w="984" w:type="dxa"/>
            <w:shd w:val="clear" w:color="auto" w:fill="auto"/>
            <w:vAlign w:val="center"/>
          </w:tcPr>
          <w:p w14:paraId="45A1CC9F" w14:textId="77777777" w:rsidR="00AC69AE" w:rsidRPr="002B44C4" w:rsidRDefault="00AC69AE" w:rsidP="00694588">
            <w:pPr>
              <w:spacing w:before="60" w:after="60" w:line="360" w:lineRule="auto"/>
              <w:ind w:left="142"/>
              <w:rPr>
                <w:b/>
              </w:rPr>
            </w:pPr>
            <w:r w:rsidRPr="002B44C4">
              <w:rPr>
                <w:b/>
              </w:rPr>
              <w:t>1</w:t>
            </w:r>
          </w:p>
        </w:tc>
        <w:tc>
          <w:tcPr>
            <w:tcW w:w="1949" w:type="dxa"/>
          </w:tcPr>
          <w:p w14:paraId="6B33C70D"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w:t>
            </w:r>
          </w:p>
        </w:tc>
        <w:tc>
          <w:tcPr>
            <w:tcW w:w="1418" w:type="dxa"/>
          </w:tcPr>
          <w:p w14:paraId="3C682F04" w14:textId="77777777" w:rsidR="00AC69AE" w:rsidRPr="002B44C4" w:rsidRDefault="00AC69AE" w:rsidP="00694588">
            <w:pPr>
              <w:keepLines/>
              <w:widowControl w:val="0"/>
              <w:pBdr>
                <w:top w:val="nil"/>
                <w:left w:val="nil"/>
                <w:bottom w:val="nil"/>
                <w:right w:val="nil"/>
                <w:between w:val="nil"/>
              </w:pBdr>
              <w:spacing w:before="60" w:after="60"/>
            </w:pPr>
          </w:p>
        </w:tc>
        <w:tc>
          <w:tcPr>
            <w:tcW w:w="1134" w:type="dxa"/>
          </w:tcPr>
          <w:p w14:paraId="03E07882"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557BD4B7" w14:textId="77777777" w:rsidR="00AC69AE" w:rsidRPr="002B44C4" w:rsidRDefault="00AC69AE" w:rsidP="00694588">
            <w:pPr>
              <w:keepLines/>
              <w:widowControl w:val="0"/>
              <w:pBdr>
                <w:top w:val="nil"/>
                <w:left w:val="nil"/>
                <w:bottom w:val="nil"/>
                <w:right w:val="nil"/>
                <w:between w:val="nil"/>
              </w:pBdr>
              <w:spacing w:before="60" w:after="60"/>
            </w:pPr>
            <w:r w:rsidRPr="002B44C4">
              <w:t>Số thứ tự</w:t>
            </w:r>
          </w:p>
        </w:tc>
      </w:tr>
      <w:tr w:rsidR="00AC69AE" w:rsidRPr="002B44C4" w14:paraId="11DC56CC" w14:textId="77777777" w:rsidTr="00E34A49">
        <w:trPr>
          <w:trHeight w:val="284"/>
          <w:jc w:val="center"/>
        </w:trPr>
        <w:tc>
          <w:tcPr>
            <w:tcW w:w="984" w:type="dxa"/>
            <w:shd w:val="clear" w:color="auto" w:fill="auto"/>
            <w:vAlign w:val="center"/>
          </w:tcPr>
          <w:p w14:paraId="2771CDC2" w14:textId="77777777" w:rsidR="00AC69AE" w:rsidRPr="002B44C4" w:rsidRDefault="00AC69AE" w:rsidP="00694588">
            <w:pPr>
              <w:spacing w:before="60" w:after="60" w:line="360" w:lineRule="auto"/>
              <w:ind w:left="142"/>
              <w:rPr>
                <w:b/>
              </w:rPr>
            </w:pPr>
            <w:r w:rsidRPr="002B44C4">
              <w:rPr>
                <w:b/>
              </w:rPr>
              <w:t>2</w:t>
            </w:r>
          </w:p>
        </w:tc>
        <w:tc>
          <w:tcPr>
            <w:tcW w:w="1949" w:type="dxa"/>
          </w:tcPr>
          <w:p w14:paraId="53EF5308"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1F5145A8" w14:textId="77777777" w:rsidR="00AC69AE" w:rsidRPr="002B44C4" w:rsidRDefault="00AC69AE" w:rsidP="00694588">
            <w:pPr>
              <w:keepLines/>
              <w:widowControl w:val="0"/>
              <w:pBdr>
                <w:top w:val="nil"/>
                <w:left w:val="nil"/>
                <w:bottom w:val="nil"/>
                <w:right w:val="nil"/>
                <w:between w:val="nil"/>
              </w:pBdr>
              <w:spacing w:before="60" w:after="60"/>
            </w:pPr>
          </w:p>
        </w:tc>
        <w:tc>
          <w:tcPr>
            <w:tcW w:w="1134" w:type="dxa"/>
          </w:tcPr>
          <w:p w14:paraId="0BE9F927" w14:textId="113B11C8" w:rsidR="00AC69AE" w:rsidRPr="002B44C4" w:rsidRDefault="00A140E8" w:rsidP="00A140E8">
            <w:pPr>
              <w:keepLines/>
              <w:widowControl w:val="0"/>
              <w:pBdr>
                <w:top w:val="nil"/>
                <w:left w:val="nil"/>
                <w:bottom w:val="nil"/>
                <w:right w:val="nil"/>
                <w:between w:val="nil"/>
              </w:pBdr>
              <w:spacing w:before="60" w:after="60"/>
              <w:jc w:val="center"/>
            </w:pPr>
            <w:r>
              <w:t>Có</w:t>
            </w:r>
          </w:p>
        </w:tc>
        <w:tc>
          <w:tcPr>
            <w:tcW w:w="3780" w:type="dxa"/>
          </w:tcPr>
          <w:p w14:paraId="49D38A58" w14:textId="77777777" w:rsidR="00AC69AE" w:rsidRDefault="00AC69AE" w:rsidP="00694588">
            <w:pPr>
              <w:keepLines/>
              <w:widowControl w:val="0"/>
              <w:pBdr>
                <w:top w:val="nil"/>
                <w:left w:val="nil"/>
                <w:bottom w:val="nil"/>
                <w:right w:val="nil"/>
                <w:between w:val="nil"/>
              </w:pBdr>
              <w:spacing w:before="60" w:after="60"/>
            </w:pPr>
            <w:r w:rsidRPr="002B44C4">
              <w:t>Thông tin người nhận thông báo</w:t>
            </w:r>
          </w:p>
          <w:p w14:paraId="2A080CB5" w14:textId="1705DBBC" w:rsidR="00A140E8" w:rsidRPr="002B44C4" w:rsidRDefault="00A140E8" w:rsidP="00694588">
            <w:pPr>
              <w:keepLines/>
              <w:widowControl w:val="0"/>
              <w:pBdr>
                <w:top w:val="nil"/>
                <w:left w:val="nil"/>
                <w:bottom w:val="nil"/>
                <w:right w:val="nil"/>
                <w:between w:val="nil"/>
              </w:pBdr>
              <w:spacing w:before="60" w:after="60"/>
            </w:pPr>
            <w:r>
              <w:t>Giới hạn 50 ký tự</w:t>
            </w:r>
          </w:p>
        </w:tc>
      </w:tr>
      <w:tr w:rsidR="00AC69AE" w:rsidRPr="002B44C4" w14:paraId="3926E690" w14:textId="77777777" w:rsidTr="00E34A49">
        <w:trPr>
          <w:trHeight w:val="284"/>
          <w:jc w:val="center"/>
        </w:trPr>
        <w:tc>
          <w:tcPr>
            <w:tcW w:w="984" w:type="dxa"/>
            <w:shd w:val="clear" w:color="auto" w:fill="auto"/>
            <w:vAlign w:val="center"/>
          </w:tcPr>
          <w:p w14:paraId="4CFA77D2" w14:textId="77777777" w:rsidR="00AC69AE" w:rsidRPr="002B44C4" w:rsidRDefault="00AC69AE" w:rsidP="00694588">
            <w:pPr>
              <w:spacing w:before="60" w:after="60" w:line="360" w:lineRule="auto"/>
              <w:ind w:left="142"/>
              <w:rPr>
                <w:b/>
              </w:rPr>
            </w:pPr>
            <w:r w:rsidRPr="002B44C4">
              <w:rPr>
                <w:b/>
              </w:rPr>
              <w:t>3</w:t>
            </w:r>
          </w:p>
        </w:tc>
        <w:tc>
          <w:tcPr>
            <w:tcW w:w="1949" w:type="dxa"/>
          </w:tcPr>
          <w:p w14:paraId="3FD39778"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3366AAD0" w14:textId="77777777" w:rsidR="00AC69AE" w:rsidRPr="002B44C4" w:rsidRDefault="00AC69AE" w:rsidP="00694588">
            <w:pPr>
              <w:keepLines/>
              <w:widowControl w:val="0"/>
              <w:pBdr>
                <w:top w:val="nil"/>
                <w:left w:val="nil"/>
                <w:bottom w:val="nil"/>
                <w:right w:val="nil"/>
                <w:between w:val="nil"/>
              </w:pBdr>
              <w:spacing w:before="60" w:after="60"/>
            </w:pPr>
          </w:p>
        </w:tc>
        <w:tc>
          <w:tcPr>
            <w:tcW w:w="1134" w:type="dxa"/>
          </w:tcPr>
          <w:p w14:paraId="04B3CDB3" w14:textId="4E61801F" w:rsidR="00AC69AE" w:rsidRPr="002B44C4" w:rsidRDefault="00A140E8" w:rsidP="00A140E8">
            <w:pPr>
              <w:keepLines/>
              <w:widowControl w:val="0"/>
              <w:pBdr>
                <w:top w:val="nil"/>
                <w:left w:val="nil"/>
                <w:bottom w:val="nil"/>
                <w:right w:val="nil"/>
                <w:between w:val="nil"/>
              </w:pBdr>
              <w:spacing w:before="60" w:after="60"/>
              <w:jc w:val="center"/>
            </w:pPr>
            <w:r>
              <w:t>Có</w:t>
            </w:r>
          </w:p>
        </w:tc>
        <w:tc>
          <w:tcPr>
            <w:tcW w:w="3780" w:type="dxa"/>
          </w:tcPr>
          <w:p w14:paraId="5945DEE6" w14:textId="77777777" w:rsidR="00AC69AE" w:rsidRDefault="00AC69AE" w:rsidP="00694588">
            <w:pPr>
              <w:keepLines/>
              <w:widowControl w:val="0"/>
              <w:pBdr>
                <w:top w:val="nil"/>
                <w:left w:val="nil"/>
                <w:bottom w:val="nil"/>
                <w:right w:val="nil"/>
                <w:between w:val="nil"/>
              </w:pBdr>
              <w:spacing w:before="60" w:after="60"/>
            </w:pPr>
            <w:r w:rsidRPr="002B44C4">
              <w:t>Vai trò người nhận thông báo</w:t>
            </w:r>
          </w:p>
          <w:p w14:paraId="00E7013B" w14:textId="24A87AC3" w:rsidR="00A140E8" w:rsidRPr="002B44C4" w:rsidRDefault="00A140E8" w:rsidP="00694588">
            <w:pPr>
              <w:keepLines/>
              <w:widowControl w:val="0"/>
              <w:pBdr>
                <w:top w:val="nil"/>
                <w:left w:val="nil"/>
                <w:bottom w:val="nil"/>
                <w:right w:val="nil"/>
                <w:between w:val="nil"/>
              </w:pBdr>
              <w:spacing w:before="60" w:after="60"/>
            </w:pPr>
            <w:r>
              <w:t>Giới hạn 50 ký tự</w:t>
            </w:r>
          </w:p>
        </w:tc>
      </w:tr>
      <w:tr w:rsidR="00AC69AE" w:rsidRPr="002B44C4" w14:paraId="4D7CE21F" w14:textId="77777777" w:rsidTr="00E34A49">
        <w:trPr>
          <w:trHeight w:val="284"/>
          <w:jc w:val="center"/>
        </w:trPr>
        <w:tc>
          <w:tcPr>
            <w:tcW w:w="984" w:type="dxa"/>
            <w:shd w:val="clear" w:color="auto" w:fill="auto"/>
            <w:vAlign w:val="center"/>
          </w:tcPr>
          <w:p w14:paraId="2467E9A6" w14:textId="77777777" w:rsidR="00AC69AE" w:rsidRPr="002B44C4" w:rsidRDefault="00AC69AE" w:rsidP="00694588">
            <w:pPr>
              <w:spacing w:before="60" w:after="60" w:line="360" w:lineRule="auto"/>
              <w:ind w:left="142"/>
              <w:rPr>
                <w:b/>
              </w:rPr>
            </w:pPr>
            <w:r w:rsidRPr="002B44C4">
              <w:rPr>
                <w:b/>
              </w:rPr>
              <w:t>4</w:t>
            </w:r>
          </w:p>
        </w:tc>
        <w:tc>
          <w:tcPr>
            <w:tcW w:w="1949" w:type="dxa"/>
          </w:tcPr>
          <w:p w14:paraId="417B413F"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46F29243" wp14:editId="62E1FA17">
                  <wp:extent cx="209524" cy="180952"/>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9524" cy="180952"/>
                          </a:xfrm>
                          <a:prstGeom prst="rect">
                            <a:avLst/>
                          </a:prstGeom>
                        </pic:spPr>
                      </pic:pic>
                    </a:graphicData>
                  </a:graphic>
                </wp:inline>
              </w:drawing>
            </w:r>
          </w:p>
        </w:tc>
        <w:tc>
          <w:tcPr>
            <w:tcW w:w="1418" w:type="dxa"/>
          </w:tcPr>
          <w:p w14:paraId="3082F3B7" w14:textId="77777777" w:rsidR="00AC69AE" w:rsidRPr="002B44C4" w:rsidRDefault="00AC69AE" w:rsidP="00694588">
            <w:pPr>
              <w:keepLines/>
              <w:widowControl w:val="0"/>
              <w:pBdr>
                <w:top w:val="nil"/>
                <w:left w:val="nil"/>
                <w:bottom w:val="nil"/>
                <w:right w:val="nil"/>
                <w:between w:val="nil"/>
              </w:pBdr>
              <w:spacing w:before="60" w:after="60"/>
            </w:pPr>
            <w:r w:rsidRPr="002B44C4">
              <w:t>Icon</w:t>
            </w:r>
          </w:p>
        </w:tc>
        <w:tc>
          <w:tcPr>
            <w:tcW w:w="1134" w:type="dxa"/>
          </w:tcPr>
          <w:p w14:paraId="2ACC878D"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0378FE6C" w14:textId="77777777" w:rsidR="00AC69AE" w:rsidRPr="002B44C4" w:rsidRDefault="00AC69AE" w:rsidP="00694588">
            <w:pPr>
              <w:keepLines/>
              <w:widowControl w:val="0"/>
              <w:pBdr>
                <w:top w:val="nil"/>
                <w:left w:val="nil"/>
                <w:bottom w:val="nil"/>
                <w:right w:val="nil"/>
                <w:between w:val="nil"/>
              </w:pBdr>
              <w:spacing w:before="60" w:after="60"/>
            </w:pPr>
            <w:r w:rsidRPr="002B44C4">
              <w:t>Xóa thông tin người nhận khỏi danh sách</w:t>
            </w:r>
          </w:p>
          <w:p w14:paraId="53C532AD" w14:textId="77777777" w:rsidR="00AC69AE" w:rsidRPr="002B44C4" w:rsidRDefault="00AC69AE" w:rsidP="00694588">
            <w:pPr>
              <w:keepLines/>
              <w:widowControl w:val="0"/>
              <w:pBdr>
                <w:top w:val="nil"/>
                <w:left w:val="nil"/>
                <w:bottom w:val="nil"/>
                <w:right w:val="nil"/>
                <w:between w:val="nil"/>
              </w:pBdr>
              <w:spacing w:before="60" w:after="60"/>
            </w:pPr>
            <w:r w:rsidRPr="002B44C4">
              <w:t>Hệ thống hiển thị màn hình xác nhận xóa:</w:t>
            </w:r>
          </w:p>
          <w:p w14:paraId="4F35EE97" w14:textId="77777777" w:rsidR="00AC69AE" w:rsidRPr="002B44C4" w:rsidRDefault="00AC69AE" w:rsidP="00694588">
            <w:pPr>
              <w:keepLines/>
              <w:widowControl w:val="0"/>
              <w:pBdr>
                <w:top w:val="nil"/>
                <w:left w:val="nil"/>
                <w:bottom w:val="nil"/>
                <w:right w:val="nil"/>
                <w:between w:val="nil"/>
              </w:pBdr>
              <w:spacing w:before="60" w:after="60"/>
            </w:pPr>
            <w:r w:rsidRPr="002B44C4">
              <w:t>+ Có: xóa thông tin người nhận, đồng thời đưa ra thông báo xóa thành công</w:t>
            </w:r>
          </w:p>
          <w:p w14:paraId="630EE53B" w14:textId="77777777" w:rsidR="00AC69AE" w:rsidRPr="002B44C4" w:rsidRDefault="00AC69AE" w:rsidP="00694588">
            <w:pPr>
              <w:keepLines/>
              <w:widowControl w:val="0"/>
              <w:pBdr>
                <w:top w:val="nil"/>
                <w:left w:val="nil"/>
                <w:bottom w:val="nil"/>
                <w:right w:val="nil"/>
                <w:between w:val="nil"/>
              </w:pBdr>
              <w:spacing w:before="60" w:after="60"/>
            </w:pPr>
            <w:r w:rsidRPr="002B44C4">
              <w:t>+ Không: đóng màn hình xác nhận xóa</w:t>
            </w:r>
          </w:p>
        </w:tc>
      </w:tr>
      <w:tr w:rsidR="00AC69AE" w:rsidRPr="002B44C4" w14:paraId="151280C7" w14:textId="77777777" w:rsidTr="00E34A49">
        <w:trPr>
          <w:trHeight w:val="284"/>
          <w:jc w:val="center"/>
        </w:trPr>
        <w:tc>
          <w:tcPr>
            <w:tcW w:w="984" w:type="dxa"/>
            <w:shd w:val="clear" w:color="auto" w:fill="auto"/>
            <w:vAlign w:val="center"/>
          </w:tcPr>
          <w:p w14:paraId="4AFBA95C" w14:textId="77777777" w:rsidR="00AC69AE" w:rsidRPr="002B44C4" w:rsidRDefault="00AC69AE" w:rsidP="00694588">
            <w:pPr>
              <w:spacing w:before="60" w:after="60" w:line="360" w:lineRule="auto"/>
              <w:ind w:left="142"/>
              <w:rPr>
                <w:b/>
              </w:rPr>
            </w:pPr>
            <w:r w:rsidRPr="002B44C4">
              <w:rPr>
                <w:b/>
              </w:rPr>
              <w:t>5</w:t>
            </w:r>
          </w:p>
        </w:tc>
        <w:tc>
          <w:tcPr>
            <w:tcW w:w="1949" w:type="dxa"/>
          </w:tcPr>
          <w:p w14:paraId="339D100E"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124437D3" wp14:editId="5E1E499B">
                  <wp:extent cx="752381" cy="23809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2381" cy="238095"/>
                          </a:xfrm>
                          <a:prstGeom prst="rect">
                            <a:avLst/>
                          </a:prstGeom>
                        </pic:spPr>
                      </pic:pic>
                    </a:graphicData>
                  </a:graphic>
                </wp:inline>
              </w:drawing>
            </w:r>
          </w:p>
        </w:tc>
        <w:tc>
          <w:tcPr>
            <w:tcW w:w="1418" w:type="dxa"/>
          </w:tcPr>
          <w:p w14:paraId="2B7DB690" w14:textId="77777777" w:rsidR="00AC69AE" w:rsidRPr="002B44C4" w:rsidRDefault="00AC69AE" w:rsidP="00694588">
            <w:pPr>
              <w:keepLines/>
              <w:widowControl w:val="0"/>
              <w:pBdr>
                <w:top w:val="nil"/>
                <w:left w:val="nil"/>
                <w:bottom w:val="nil"/>
                <w:right w:val="nil"/>
                <w:between w:val="nil"/>
              </w:pBdr>
              <w:spacing w:before="60" w:after="60"/>
            </w:pPr>
            <w:r w:rsidRPr="002B44C4">
              <w:t>Icon</w:t>
            </w:r>
          </w:p>
        </w:tc>
        <w:tc>
          <w:tcPr>
            <w:tcW w:w="1134" w:type="dxa"/>
          </w:tcPr>
          <w:p w14:paraId="10D1851D"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50EC51FF" w14:textId="77777777" w:rsidR="00AC69AE" w:rsidRPr="002B44C4" w:rsidRDefault="00AC69AE" w:rsidP="00694588">
            <w:pPr>
              <w:keepLines/>
              <w:widowControl w:val="0"/>
              <w:pBdr>
                <w:top w:val="nil"/>
                <w:left w:val="nil"/>
                <w:bottom w:val="nil"/>
                <w:right w:val="nil"/>
                <w:between w:val="nil"/>
              </w:pBdr>
              <w:spacing w:before="60" w:after="60"/>
            </w:pPr>
            <w:r w:rsidRPr="002B44C4">
              <w:t>Thêm thông tin người nhận thông báo</w:t>
            </w:r>
          </w:p>
        </w:tc>
      </w:tr>
      <w:tr w:rsidR="00AC69AE" w:rsidRPr="002B44C4" w14:paraId="6EAF557B" w14:textId="77777777" w:rsidTr="00E34A49">
        <w:trPr>
          <w:trHeight w:val="284"/>
          <w:jc w:val="center"/>
        </w:trPr>
        <w:tc>
          <w:tcPr>
            <w:tcW w:w="984" w:type="dxa"/>
            <w:shd w:val="clear" w:color="auto" w:fill="auto"/>
            <w:vAlign w:val="center"/>
          </w:tcPr>
          <w:p w14:paraId="01E2FD4E" w14:textId="77777777" w:rsidR="00AC69AE" w:rsidRPr="002B44C4" w:rsidRDefault="00AC69AE" w:rsidP="00694588">
            <w:pPr>
              <w:spacing w:before="60" w:after="60" w:line="360" w:lineRule="auto"/>
              <w:ind w:left="142"/>
              <w:rPr>
                <w:b/>
              </w:rPr>
            </w:pPr>
            <w:r w:rsidRPr="002B44C4">
              <w:rPr>
                <w:b/>
              </w:rPr>
              <w:t>6</w:t>
            </w:r>
          </w:p>
        </w:tc>
        <w:tc>
          <w:tcPr>
            <w:tcW w:w="1949" w:type="dxa"/>
          </w:tcPr>
          <w:p w14:paraId="7C1C56D9"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4AFAA2BD" wp14:editId="0C4207ED">
                  <wp:extent cx="790476" cy="304762"/>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04762"/>
                          </a:xfrm>
                          <a:prstGeom prst="rect">
                            <a:avLst/>
                          </a:prstGeom>
                        </pic:spPr>
                      </pic:pic>
                    </a:graphicData>
                  </a:graphic>
                </wp:inline>
              </w:drawing>
            </w:r>
          </w:p>
        </w:tc>
        <w:tc>
          <w:tcPr>
            <w:tcW w:w="1418" w:type="dxa"/>
          </w:tcPr>
          <w:p w14:paraId="663CC7E8"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134" w:type="dxa"/>
          </w:tcPr>
          <w:p w14:paraId="44CDF09D"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2B948F01" w14:textId="0661D1B2" w:rsidR="00AC69AE" w:rsidRPr="002B44C4" w:rsidRDefault="000B157A" w:rsidP="00694588">
            <w:pPr>
              <w:keepLines/>
              <w:widowControl w:val="0"/>
              <w:pBdr>
                <w:top w:val="nil"/>
                <w:left w:val="nil"/>
                <w:bottom w:val="nil"/>
                <w:right w:val="nil"/>
                <w:between w:val="nil"/>
              </w:pBdr>
              <w:spacing w:before="60" w:after="60"/>
            </w:pPr>
            <w:r>
              <w:t>Chuyển xử lý BCTT</w:t>
            </w:r>
            <w:r w:rsidR="00A71202">
              <w:t>. Hệ thống</w:t>
            </w:r>
          </w:p>
          <w:p w14:paraId="205245C3" w14:textId="44E20A48" w:rsidR="000B157A" w:rsidRDefault="000B157A" w:rsidP="00A71202">
            <w:pPr>
              <w:pStyle w:val="ListParagraph"/>
              <w:keepLines/>
              <w:widowControl w:val="0"/>
              <w:numPr>
                <w:ilvl w:val="0"/>
                <w:numId w:val="6"/>
              </w:numPr>
              <w:pBdr>
                <w:top w:val="nil"/>
                <w:left w:val="nil"/>
                <w:bottom w:val="nil"/>
                <w:right w:val="nil"/>
                <w:between w:val="nil"/>
              </w:pBdr>
              <w:spacing w:before="60" w:after="60"/>
            </w:pPr>
            <w:r>
              <w:t>Chuyển BCTT tới LĐ TCKT phê duyệt</w:t>
            </w:r>
          </w:p>
          <w:p w14:paraId="27ED18F7" w14:textId="691D339F" w:rsidR="00A71202" w:rsidRDefault="00A71202" w:rsidP="00A71202">
            <w:pPr>
              <w:pStyle w:val="ListParagraph"/>
              <w:keepLines/>
              <w:widowControl w:val="0"/>
              <w:numPr>
                <w:ilvl w:val="0"/>
                <w:numId w:val="6"/>
              </w:numPr>
              <w:pBdr>
                <w:top w:val="nil"/>
                <w:left w:val="nil"/>
                <w:bottom w:val="nil"/>
                <w:right w:val="nil"/>
                <w:between w:val="nil"/>
              </w:pBdr>
              <w:spacing w:before="60" w:after="60"/>
            </w:pPr>
            <w:r>
              <w:t>G</w:t>
            </w:r>
            <w:r w:rsidRPr="002B44C4">
              <w:t xml:space="preserve">ửi thông báo tới </w:t>
            </w:r>
            <w:r>
              <w:t xml:space="preserve">người nhận </w:t>
            </w:r>
            <w:r w:rsidRPr="002B44C4">
              <w:t>theo danh sách đã thiết lập</w:t>
            </w:r>
          </w:p>
          <w:p w14:paraId="4DE38A68"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7D3ED647" w14:textId="2D4186FB" w:rsidR="00AC69AE" w:rsidRPr="002B44C4" w:rsidRDefault="00A71202" w:rsidP="00A71202">
            <w:pPr>
              <w:pStyle w:val="ListParagraph"/>
              <w:keepLines/>
              <w:widowControl w:val="0"/>
              <w:numPr>
                <w:ilvl w:val="0"/>
                <w:numId w:val="6"/>
              </w:numPr>
              <w:pBdr>
                <w:top w:val="nil"/>
                <w:left w:val="nil"/>
                <w:bottom w:val="nil"/>
                <w:right w:val="nil"/>
                <w:between w:val="nil"/>
              </w:pBdr>
              <w:spacing w:before="60" w:after="60"/>
            </w:pPr>
            <w:r>
              <w:t>Lưu thông tin lịch sử chuyển xử lý</w:t>
            </w:r>
          </w:p>
        </w:tc>
      </w:tr>
      <w:tr w:rsidR="00AC69AE" w:rsidRPr="002B44C4" w14:paraId="542547B9" w14:textId="77777777" w:rsidTr="00E34A49">
        <w:trPr>
          <w:trHeight w:val="284"/>
          <w:jc w:val="center"/>
        </w:trPr>
        <w:tc>
          <w:tcPr>
            <w:tcW w:w="984" w:type="dxa"/>
            <w:shd w:val="clear" w:color="auto" w:fill="auto"/>
            <w:vAlign w:val="center"/>
          </w:tcPr>
          <w:p w14:paraId="576F3AE8" w14:textId="77777777" w:rsidR="00AC69AE" w:rsidRPr="002B44C4" w:rsidRDefault="00AC69AE" w:rsidP="00694588">
            <w:pPr>
              <w:spacing w:before="60" w:after="60" w:line="360" w:lineRule="auto"/>
              <w:ind w:left="142"/>
              <w:rPr>
                <w:b/>
              </w:rPr>
            </w:pPr>
            <w:r w:rsidRPr="002B44C4">
              <w:rPr>
                <w:b/>
              </w:rPr>
              <w:t>7</w:t>
            </w:r>
          </w:p>
        </w:tc>
        <w:tc>
          <w:tcPr>
            <w:tcW w:w="1949" w:type="dxa"/>
          </w:tcPr>
          <w:p w14:paraId="6133AD6C"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5C36CBB7" wp14:editId="3D32034C">
                  <wp:extent cx="790476" cy="31428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0476" cy="314286"/>
                          </a:xfrm>
                          <a:prstGeom prst="rect">
                            <a:avLst/>
                          </a:prstGeom>
                        </pic:spPr>
                      </pic:pic>
                    </a:graphicData>
                  </a:graphic>
                </wp:inline>
              </w:drawing>
            </w:r>
          </w:p>
        </w:tc>
        <w:tc>
          <w:tcPr>
            <w:tcW w:w="1418" w:type="dxa"/>
          </w:tcPr>
          <w:p w14:paraId="1690EB98"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134" w:type="dxa"/>
          </w:tcPr>
          <w:p w14:paraId="50AAD426"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44999CE8" w14:textId="77777777" w:rsidR="00AC69AE" w:rsidRPr="002B44C4" w:rsidRDefault="00AC69AE" w:rsidP="00694588">
            <w:pPr>
              <w:keepLines/>
              <w:widowControl w:val="0"/>
              <w:pBdr>
                <w:top w:val="nil"/>
                <w:left w:val="nil"/>
                <w:bottom w:val="nil"/>
                <w:right w:val="nil"/>
                <w:between w:val="nil"/>
              </w:pBdr>
              <w:spacing w:before="60" w:after="60"/>
            </w:pPr>
            <w:r w:rsidRPr="002B44C4">
              <w:t>Đóng màn hình chuyển xử lý. Hệ thống trở về màn hình báo cáo tổn thất</w:t>
            </w:r>
          </w:p>
        </w:tc>
      </w:tr>
    </w:tbl>
    <w:p w14:paraId="79A93928" w14:textId="77777777" w:rsidR="00AC69AE" w:rsidRPr="002B44C4" w:rsidRDefault="00AC69AE" w:rsidP="00AC69AE">
      <w:pPr>
        <w:pStyle w:val="ListParagraph"/>
        <w:numPr>
          <w:ilvl w:val="0"/>
          <w:numId w:val="6"/>
        </w:numPr>
      </w:pPr>
    </w:p>
    <w:p w14:paraId="671C628A" w14:textId="1F761BFB" w:rsidR="000F78DA" w:rsidRDefault="000F78DA">
      <w:pPr>
        <w:pStyle w:val="Heading6"/>
        <w:numPr>
          <w:ilvl w:val="4"/>
          <w:numId w:val="18"/>
        </w:numPr>
        <w:rPr>
          <w:rFonts w:ascii="Times New Roman" w:hAnsi="Times New Roman" w:cs="Times New Roman"/>
          <w:color w:val="auto"/>
        </w:rPr>
        <w:pPrChange w:id="383" w:author="Microsoft Office User" w:date="2022-09-15T12:27:00Z">
          <w:pPr>
            <w:pStyle w:val="Heading6"/>
            <w:numPr>
              <w:ilvl w:val="4"/>
              <w:numId w:val="1"/>
            </w:numPr>
            <w:ind w:left="2232" w:hanging="792"/>
          </w:pPr>
        </w:pPrChange>
      </w:pPr>
      <w:bookmarkStart w:id="384" w:name="_Toc113613689"/>
      <w:r>
        <w:rPr>
          <w:rFonts w:ascii="Times New Roman" w:hAnsi="Times New Roman" w:cs="Times New Roman"/>
          <w:color w:val="auto"/>
        </w:rPr>
        <w:t>Lãnh đạo tài chính kế toán</w:t>
      </w:r>
    </w:p>
    <w:p w14:paraId="449B5C5A" w14:textId="17A16967" w:rsidR="006F488B" w:rsidRPr="002B44C4" w:rsidRDefault="006F488B">
      <w:pPr>
        <w:pStyle w:val="Heading7"/>
        <w:numPr>
          <w:ilvl w:val="5"/>
          <w:numId w:val="18"/>
        </w:numPr>
        <w:rPr>
          <w:rFonts w:cs="Times New Roman"/>
          <w:color w:val="auto"/>
        </w:rPr>
        <w:pPrChange w:id="385" w:author="Microsoft Office User" w:date="2022-09-15T12:35:00Z">
          <w:pPr>
            <w:pStyle w:val="Heading7"/>
            <w:numPr>
              <w:ilvl w:val="5"/>
              <w:numId w:val="1"/>
            </w:numPr>
            <w:ind w:left="2736" w:hanging="934"/>
          </w:pPr>
        </w:pPrChange>
      </w:pPr>
      <w:r w:rsidRPr="002B44C4">
        <w:rPr>
          <w:rFonts w:cs="Times New Roman"/>
          <w:color w:val="auto"/>
        </w:rPr>
        <w:t xml:space="preserve">Màn hình </w:t>
      </w:r>
      <w:bookmarkEnd w:id="384"/>
    </w:p>
    <w:p w14:paraId="7EE24497" w14:textId="77777777" w:rsidR="006F488B" w:rsidRPr="002B44C4" w:rsidRDefault="006F488B" w:rsidP="00042179"/>
    <w:p w14:paraId="45BCAB7E" w14:textId="77777777" w:rsidR="006F488B" w:rsidRPr="002B44C4" w:rsidRDefault="006F488B" w:rsidP="00042179">
      <w:pPr>
        <w:jc w:val="center"/>
        <w:rPr>
          <w:i/>
        </w:rPr>
      </w:pPr>
      <w:r w:rsidRPr="002B44C4">
        <w:rPr>
          <w:noProof/>
        </w:rPr>
        <w:drawing>
          <wp:inline distT="0" distB="0" distL="0" distR="0" wp14:anchorId="187EBB7E" wp14:editId="70A38AAA">
            <wp:extent cx="5568290" cy="5190490"/>
            <wp:effectExtent l="19050" t="19050" r="1397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848"/>
                    <a:stretch/>
                  </pic:blipFill>
                  <pic:spPr bwMode="auto">
                    <a:xfrm>
                      <a:off x="0" y="0"/>
                      <a:ext cx="5568290" cy="51904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0BD909" w14:textId="77777777" w:rsidR="006F488B" w:rsidRPr="002B44C4" w:rsidRDefault="006F488B" w:rsidP="00042179">
      <w:pPr>
        <w:jc w:val="center"/>
        <w:rPr>
          <w:i/>
        </w:rPr>
      </w:pPr>
      <w:r w:rsidRPr="002B44C4">
        <w:rPr>
          <w:i/>
        </w:rPr>
        <w:t>Màn hình phê duyệt báo cáo tổn thất Account lãnh đạo TCKT</w:t>
      </w:r>
    </w:p>
    <w:p w14:paraId="4B922D6C" w14:textId="77777777" w:rsidR="006F488B" w:rsidRPr="002B44C4" w:rsidRDefault="006F488B" w:rsidP="00042179">
      <w:pPr>
        <w:jc w:val="center"/>
        <w:rPr>
          <w:i/>
        </w:rPr>
      </w:pPr>
      <w:r w:rsidRPr="002B44C4">
        <w:rPr>
          <w:noProof/>
        </w:rPr>
        <w:drawing>
          <wp:inline distT="0" distB="0" distL="0" distR="0" wp14:anchorId="78C13FF3" wp14:editId="09957343">
            <wp:extent cx="3952381" cy="2600000"/>
            <wp:effectExtent l="19050" t="19050" r="1016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2381" cy="2600000"/>
                    </a:xfrm>
                    <a:prstGeom prst="rect">
                      <a:avLst/>
                    </a:prstGeom>
                    <a:ln>
                      <a:solidFill>
                        <a:schemeClr val="accent1"/>
                      </a:solidFill>
                    </a:ln>
                  </pic:spPr>
                </pic:pic>
              </a:graphicData>
            </a:graphic>
          </wp:inline>
        </w:drawing>
      </w:r>
    </w:p>
    <w:p w14:paraId="41E56B84" w14:textId="354F569D" w:rsidR="006F488B" w:rsidRPr="002B44C4" w:rsidDel="002C53E3" w:rsidRDefault="006F488B" w:rsidP="00042179">
      <w:pPr>
        <w:jc w:val="center"/>
        <w:rPr>
          <w:del w:id="386" w:author="Mít love" w:date="2022-09-15T11:32:00Z"/>
          <w:i/>
        </w:rPr>
      </w:pPr>
    </w:p>
    <w:p w14:paraId="195A7448" w14:textId="7D246FAB" w:rsidR="006F488B" w:rsidRDefault="006F488B" w:rsidP="00042179">
      <w:pPr>
        <w:jc w:val="center"/>
        <w:rPr>
          <w:ins w:id="387" w:author="Mít love" w:date="2022-09-15T11:32:00Z"/>
          <w:i/>
        </w:rPr>
      </w:pPr>
      <w:r w:rsidRPr="002B44C4">
        <w:rPr>
          <w:i/>
        </w:rPr>
        <w:t>Màn hình xác nhận từ chối phê duyệt Account lãnh đạo TCKT</w:t>
      </w:r>
    </w:p>
    <w:p w14:paraId="79DCFFFC" w14:textId="77777777" w:rsidR="002C53E3" w:rsidRPr="002B44C4" w:rsidRDefault="002C53E3" w:rsidP="00042179">
      <w:pPr>
        <w:jc w:val="center"/>
        <w:rPr>
          <w:i/>
        </w:rPr>
      </w:pPr>
    </w:p>
    <w:p w14:paraId="3E2BB304" w14:textId="77777777" w:rsidR="006F488B" w:rsidRPr="002B44C4" w:rsidRDefault="006F488B" w:rsidP="00042179">
      <w:pPr>
        <w:jc w:val="center"/>
        <w:rPr>
          <w:i/>
        </w:rPr>
      </w:pPr>
      <w:r w:rsidRPr="002B44C4">
        <w:rPr>
          <w:noProof/>
        </w:rPr>
        <w:drawing>
          <wp:inline distT="0" distB="0" distL="0" distR="0" wp14:anchorId="4D9EFE58" wp14:editId="7F8A3940">
            <wp:extent cx="5731510" cy="3155315"/>
            <wp:effectExtent l="19050" t="19050" r="2159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55315"/>
                    </a:xfrm>
                    <a:prstGeom prst="rect">
                      <a:avLst/>
                    </a:prstGeom>
                    <a:ln>
                      <a:solidFill>
                        <a:schemeClr val="accent1"/>
                      </a:solidFill>
                    </a:ln>
                  </pic:spPr>
                </pic:pic>
              </a:graphicData>
            </a:graphic>
          </wp:inline>
        </w:drawing>
      </w:r>
    </w:p>
    <w:p w14:paraId="2D7F7785" w14:textId="77777777" w:rsidR="006F488B" w:rsidRPr="002B44C4" w:rsidRDefault="006F488B" w:rsidP="00042179">
      <w:pPr>
        <w:jc w:val="center"/>
        <w:rPr>
          <w:i/>
        </w:rPr>
      </w:pPr>
      <w:r w:rsidRPr="002B44C4">
        <w:rPr>
          <w:i/>
        </w:rPr>
        <w:t>Màn hình thêm danh sách nhận thông báo Account lãnh đạo TCKT thực hiện phê duyệt</w:t>
      </w:r>
    </w:p>
    <w:p w14:paraId="0E1905B5" w14:textId="77777777" w:rsidR="006F488B" w:rsidRPr="002B44C4" w:rsidRDefault="006F488B" w:rsidP="00042179"/>
    <w:p w14:paraId="70FCA2CE" w14:textId="47749C21" w:rsidR="006F488B" w:rsidRPr="002B44C4" w:rsidRDefault="006F488B">
      <w:pPr>
        <w:pStyle w:val="Heading7"/>
        <w:numPr>
          <w:ilvl w:val="5"/>
          <w:numId w:val="18"/>
        </w:numPr>
        <w:rPr>
          <w:rFonts w:cs="Times New Roman"/>
          <w:color w:val="auto"/>
        </w:rPr>
        <w:pPrChange w:id="388" w:author="Microsoft Office User" w:date="2022-09-15T12:35:00Z">
          <w:pPr>
            <w:pStyle w:val="Heading7"/>
            <w:numPr>
              <w:ilvl w:val="5"/>
              <w:numId w:val="1"/>
            </w:numPr>
            <w:ind w:left="2736" w:hanging="934"/>
          </w:pPr>
        </w:pPrChange>
      </w:pPr>
      <w:bookmarkStart w:id="389" w:name="_Toc113613690"/>
      <w:r w:rsidRPr="002B44C4">
        <w:rPr>
          <w:rFonts w:cs="Times New Roman"/>
          <w:color w:val="auto"/>
        </w:rPr>
        <w:t>Mô tả màn hình</w:t>
      </w:r>
      <w:bookmarkEnd w:id="389"/>
    </w:p>
    <w:p w14:paraId="26FE9F91" w14:textId="77777777" w:rsidR="006F488B" w:rsidRPr="002B44C4" w:rsidRDefault="006F488B" w:rsidP="006F488B"/>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3"/>
        <w:gridCol w:w="4051"/>
      </w:tblGrid>
      <w:tr w:rsidR="00E46FDF" w:rsidRPr="002B44C4" w14:paraId="34AC9671" w14:textId="77777777" w:rsidTr="00E34A49">
        <w:trPr>
          <w:trHeight w:val="284"/>
          <w:jc w:val="center"/>
        </w:trPr>
        <w:tc>
          <w:tcPr>
            <w:tcW w:w="984" w:type="dxa"/>
            <w:shd w:val="clear" w:color="auto" w:fill="D9D9D9" w:themeFill="background1" w:themeFillShade="D9"/>
            <w:vAlign w:val="center"/>
          </w:tcPr>
          <w:p w14:paraId="113C325B" w14:textId="77777777" w:rsidR="00E46FDF" w:rsidRPr="00E34A49" w:rsidRDefault="00E46FDF" w:rsidP="006F488B">
            <w:pPr>
              <w:spacing w:before="60" w:after="60" w:line="360" w:lineRule="auto"/>
              <w:ind w:left="142"/>
              <w:rPr>
                <w:b/>
              </w:rPr>
            </w:pPr>
            <w:r w:rsidRPr="00E34A49">
              <w:rPr>
                <w:b/>
              </w:rPr>
              <w:t>STT</w:t>
            </w:r>
          </w:p>
        </w:tc>
        <w:tc>
          <w:tcPr>
            <w:tcW w:w="1949" w:type="dxa"/>
            <w:shd w:val="clear" w:color="auto" w:fill="D9D9D9" w:themeFill="background1" w:themeFillShade="D9"/>
          </w:tcPr>
          <w:p w14:paraId="4D6474C5" w14:textId="77777777" w:rsidR="00E46FDF" w:rsidRPr="00E34A49" w:rsidRDefault="00E46FDF" w:rsidP="006F488B">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21E08DBF" w14:textId="77777777" w:rsidR="00E46FDF" w:rsidRPr="00E34A49" w:rsidRDefault="00E46FDF" w:rsidP="006F488B">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3" w:type="dxa"/>
            <w:shd w:val="clear" w:color="auto" w:fill="D9D9D9" w:themeFill="background1" w:themeFillShade="D9"/>
          </w:tcPr>
          <w:p w14:paraId="56D35610" w14:textId="5FCC13CE" w:rsidR="00E46FDF" w:rsidRPr="00E34A49" w:rsidRDefault="00E46FDF" w:rsidP="006F488B">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051" w:type="dxa"/>
            <w:shd w:val="clear" w:color="auto" w:fill="D9D9D9" w:themeFill="background1" w:themeFillShade="D9"/>
          </w:tcPr>
          <w:p w14:paraId="3EAAAC9B" w14:textId="21C67DC3" w:rsidR="00E46FDF" w:rsidRPr="00E34A49" w:rsidRDefault="00E46FDF" w:rsidP="006F488B">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46FDF" w:rsidRPr="002B44C4" w14:paraId="63BBF2B7" w14:textId="77777777" w:rsidTr="00E46FDF">
        <w:trPr>
          <w:trHeight w:val="284"/>
          <w:jc w:val="center"/>
        </w:trPr>
        <w:tc>
          <w:tcPr>
            <w:tcW w:w="9535" w:type="dxa"/>
            <w:gridSpan w:val="5"/>
            <w:shd w:val="clear" w:color="auto" w:fill="F3F3F3"/>
          </w:tcPr>
          <w:p w14:paraId="5A860D60" w14:textId="049994CF" w:rsidR="00E46FDF" w:rsidRPr="002B44C4" w:rsidRDefault="00E46FDF" w:rsidP="002E26E8">
            <w:pPr>
              <w:keepLines/>
              <w:widowControl w:val="0"/>
              <w:pBdr>
                <w:top w:val="nil"/>
                <w:left w:val="nil"/>
                <w:bottom w:val="nil"/>
                <w:right w:val="nil"/>
                <w:between w:val="nil"/>
              </w:pBdr>
              <w:spacing w:before="60" w:after="60"/>
            </w:pPr>
            <w:r w:rsidRPr="002B44C4">
              <w:rPr>
                <w:b/>
              </w:rPr>
              <w:t xml:space="preserve">Màn hình phê duyệt: </w:t>
            </w:r>
          </w:p>
        </w:tc>
      </w:tr>
      <w:tr w:rsidR="0093125F" w:rsidRPr="002B44C4" w14:paraId="64385F2A" w14:textId="77777777" w:rsidTr="00E34A49">
        <w:trPr>
          <w:trHeight w:val="284"/>
          <w:jc w:val="center"/>
        </w:trPr>
        <w:tc>
          <w:tcPr>
            <w:tcW w:w="984" w:type="dxa"/>
            <w:shd w:val="clear" w:color="auto" w:fill="auto"/>
            <w:vAlign w:val="center"/>
          </w:tcPr>
          <w:p w14:paraId="3C5B4453" w14:textId="77777777" w:rsidR="0093125F" w:rsidRPr="002B44C4" w:rsidRDefault="0093125F" w:rsidP="000B4EFB">
            <w:pPr>
              <w:spacing w:before="60" w:after="60" w:line="360" w:lineRule="auto"/>
              <w:ind w:left="142"/>
              <w:rPr>
                <w:b/>
              </w:rPr>
            </w:pPr>
            <w:r w:rsidRPr="002B44C4">
              <w:rPr>
                <w:b/>
              </w:rPr>
              <w:t>1</w:t>
            </w:r>
          </w:p>
        </w:tc>
        <w:tc>
          <w:tcPr>
            <w:tcW w:w="8551" w:type="dxa"/>
            <w:gridSpan w:val="4"/>
          </w:tcPr>
          <w:p w14:paraId="5DE2E357" w14:textId="10B48C68" w:rsidR="0093125F" w:rsidRPr="002B44C4" w:rsidRDefault="0093125F" w:rsidP="000B4EFB">
            <w:pPr>
              <w:keepLines/>
              <w:widowControl w:val="0"/>
              <w:pBdr>
                <w:top w:val="nil"/>
                <w:left w:val="nil"/>
                <w:bottom w:val="nil"/>
                <w:right w:val="nil"/>
                <w:between w:val="nil"/>
              </w:pBdr>
              <w:spacing w:before="60" w:after="60"/>
            </w:pPr>
            <w:r>
              <w:t xml:space="preserve">Các trường thông tin hiển thị màn hình phê duyệt báo cáo tổn thất tương tự như phần </w:t>
            </w:r>
            <w:hyperlink w:anchor="_Mô_tả_màn" w:history="1">
              <w:r w:rsidRPr="00B80C57">
                <w:rPr>
                  <w:rStyle w:val="Hyperlink"/>
                </w:rPr>
                <w:t>mô màn hình giao diện thiết kế của CBCĐ</w:t>
              </w:r>
            </w:hyperlink>
            <w:r>
              <w:t xml:space="preserve"> không cho phép sửa các thông tin hiển thị</w:t>
            </w:r>
          </w:p>
        </w:tc>
      </w:tr>
      <w:tr w:rsidR="000B4EFB" w:rsidRPr="002B44C4" w14:paraId="2BF61203" w14:textId="77777777" w:rsidTr="00E34A49">
        <w:trPr>
          <w:trHeight w:val="284"/>
          <w:jc w:val="center"/>
        </w:trPr>
        <w:tc>
          <w:tcPr>
            <w:tcW w:w="984" w:type="dxa"/>
            <w:shd w:val="clear" w:color="auto" w:fill="auto"/>
            <w:vAlign w:val="center"/>
          </w:tcPr>
          <w:p w14:paraId="1E0F3212" w14:textId="349E71CD" w:rsidR="000B4EFB" w:rsidRPr="002B44C4" w:rsidRDefault="00AC69AE" w:rsidP="000B4EFB">
            <w:pPr>
              <w:spacing w:before="60" w:after="60" w:line="360" w:lineRule="auto"/>
              <w:ind w:left="142"/>
              <w:rPr>
                <w:b/>
              </w:rPr>
            </w:pPr>
            <w:r>
              <w:rPr>
                <w:b/>
              </w:rPr>
              <w:t>2</w:t>
            </w:r>
          </w:p>
        </w:tc>
        <w:tc>
          <w:tcPr>
            <w:tcW w:w="1949" w:type="dxa"/>
          </w:tcPr>
          <w:p w14:paraId="4800B1BB"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58E27BC9" wp14:editId="03B3AC5C">
                  <wp:extent cx="666667" cy="209524"/>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6667" cy="209524"/>
                          </a:xfrm>
                          <a:prstGeom prst="rect">
                            <a:avLst/>
                          </a:prstGeom>
                        </pic:spPr>
                      </pic:pic>
                    </a:graphicData>
                  </a:graphic>
                </wp:inline>
              </w:drawing>
            </w:r>
          </w:p>
        </w:tc>
        <w:tc>
          <w:tcPr>
            <w:tcW w:w="1418" w:type="dxa"/>
          </w:tcPr>
          <w:p w14:paraId="5DAF40ED"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181CADAE"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275AB6D1" w14:textId="0E16B4A4" w:rsidR="000B4EFB" w:rsidRPr="002B44C4" w:rsidRDefault="000B4EFB" w:rsidP="000B4EFB">
            <w:pPr>
              <w:keepLines/>
              <w:widowControl w:val="0"/>
              <w:pBdr>
                <w:top w:val="nil"/>
                <w:left w:val="nil"/>
                <w:bottom w:val="nil"/>
                <w:right w:val="nil"/>
                <w:between w:val="nil"/>
              </w:pBdr>
              <w:spacing w:before="60" w:after="60"/>
            </w:pPr>
            <w:r w:rsidRPr="002B44C4">
              <w:t>Phê duyệt báo cáo tổn thất</w:t>
            </w:r>
          </w:p>
          <w:p w14:paraId="5E2426EC" w14:textId="77777777" w:rsidR="000B4EFB" w:rsidRPr="002B44C4" w:rsidRDefault="000B4EFB" w:rsidP="000B4EFB">
            <w:pPr>
              <w:keepLines/>
              <w:widowControl w:val="0"/>
              <w:pBdr>
                <w:top w:val="nil"/>
                <w:left w:val="nil"/>
                <w:bottom w:val="nil"/>
                <w:right w:val="nil"/>
                <w:between w:val="nil"/>
              </w:pBdr>
              <w:spacing w:before="60" w:after="60"/>
            </w:pPr>
            <w:r w:rsidRPr="002B44C4">
              <w:t>Hệ thống hiển thị màn hình danh sách gửi thông báo</w:t>
            </w:r>
          </w:p>
        </w:tc>
      </w:tr>
      <w:tr w:rsidR="000B4EFB" w:rsidRPr="002B44C4" w14:paraId="4B707490" w14:textId="77777777" w:rsidTr="00E34A49">
        <w:trPr>
          <w:trHeight w:val="284"/>
          <w:jc w:val="center"/>
        </w:trPr>
        <w:tc>
          <w:tcPr>
            <w:tcW w:w="984" w:type="dxa"/>
            <w:shd w:val="clear" w:color="auto" w:fill="auto"/>
            <w:vAlign w:val="center"/>
          </w:tcPr>
          <w:p w14:paraId="1A1DD49C" w14:textId="399DE071" w:rsidR="000B4EFB" w:rsidRPr="002B44C4" w:rsidRDefault="00AC69AE" w:rsidP="000B4EFB">
            <w:pPr>
              <w:spacing w:before="60" w:after="60" w:line="360" w:lineRule="auto"/>
              <w:ind w:left="142"/>
              <w:rPr>
                <w:b/>
              </w:rPr>
            </w:pPr>
            <w:r>
              <w:rPr>
                <w:b/>
              </w:rPr>
              <w:t>3</w:t>
            </w:r>
          </w:p>
        </w:tc>
        <w:tc>
          <w:tcPr>
            <w:tcW w:w="1949" w:type="dxa"/>
          </w:tcPr>
          <w:p w14:paraId="05721E25"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1EE7ECD6" wp14:editId="4275960C">
                  <wp:extent cx="580952" cy="2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0952" cy="200000"/>
                          </a:xfrm>
                          <a:prstGeom prst="rect">
                            <a:avLst/>
                          </a:prstGeom>
                        </pic:spPr>
                      </pic:pic>
                    </a:graphicData>
                  </a:graphic>
                </wp:inline>
              </w:drawing>
            </w:r>
          </w:p>
        </w:tc>
        <w:tc>
          <w:tcPr>
            <w:tcW w:w="1418" w:type="dxa"/>
          </w:tcPr>
          <w:p w14:paraId="05FB3122"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67B2AB0A"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1098A7F7" w14:textId="1F3FA53C" w:rsidR="000B4EFB" w:rsidRPr="002B44C4" w:rsidRDefault="000B4EFB" w:rsidP="000B4EFB">
            <w:pPr>
              <w:keepLines/>
              <w:widowControl w:val="0"/>
              <w:pBdr>
                <w:top w:val="nil"/>
                <w:left w:val="nil"/>
                <w:bottom w:val="nil"/>
                <w:right w:val="nil"/>
                <w:between w:val="nil"/>
              </w:pBdr>
              <w:spacing w:before="60" w:after="60"/>
            </w:pPr>
            <w:r w:rsidRPr="002B44C4">
              <w:t>Từ chối phê duyệt báo cáo, hệ thống hiển thị màn hình từ chối nhập thông tin từ chối phê duyệt</w:t>
            </w:r>
          </w:p>
        </w:tc>
      </w:tr>
      <w:tr w:rsidR="000B4EFB" w:rsidRPr="002B44C4" w14:paraId="65FC9543" w14:textId="77777777" w:rsidTr="00E34A49">
        <w:trPr>
          <w:trHeight w:val="284"/>
          <w:jc w:val="center"/>
        </w:trPr>
        <w:tc>
          <w:tcPr>
            <w:tcW w:w="984" w:type="dxa"/>
            <w:shd w:val="clear" w:color="auto" w:fill="auto"/>
            <w:vAlign w:val="center"/>
          </w:tcPr>
          <w:p w14:paraId="34349D3E" w14:textId="06292EEE" w:rsidR="000B4EFB" w:rsidRPr="002B44C4" w:rsidRDefault="00AC69AE" w:rsidP="000B4EFB">
            <w:pPr>
              <w:spacing w:before="60" w:after="60" w:line="360" w:lineRule="auto"/>
              <w:ind w:left="142"/>
              <w:rPr>
                <w:b/>
              </w:rPr>
            </w:pPr>
            <w:r>
              <w:rPr>
                <w:b/>
              </w:rPr>
              <w:t>4</w:t>
            </w:r>
          </w:p>
        </w:tc>
        <w:tc>
          <w:tcPr>
            <w:tcW w:w="1949" w:type="dxa"/>
          </w:tcPr>
          <w:p w14:paraId="618120B3"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340A2F10" wp14:editId="05BC5773">
                  <wp:extent cx="714286" cy="2000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4286" cy="200000"/>
                          </a:xfrm>
                          <a:prstGeom prst="rect">
                            <a:avLst/>
                          </a:prstGeom>
                        </pic:spPr>
                      </pic:pic>
                    </a:graphicData>
                  </a:graphic>
                </wp:inline>
              </w:drawing>
            </w:r>
          </w:p>
        </w:tc>
        <w:tc>
          <w:tcPr>
            <w:tcW w:w="1418" w:type="dxa"/>
          </w:tcPr>
          <w:p w14:paraId="31D05050"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794C090A"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1FA5EC60" w14:textId="4C5879F8" w:rsidR="000B4EFB" w:rsidRPr="002B44C4" w:rsidRDefault="000B4EFB" w:rsidP="000B4EFB">
            <w:pPr>
              <w:keepLines/>
              <w:widowControl w:val="0"/>
              <w:pBdr>
                <w:top w:val="nil"/>
                <w:left w:val="nil"/>
                <w:bottom w:val="nil"/>
                <w:right w:val="nil"/>
                <w:between w:val="nil"/>
              </w:pBdr>
              <w:spacing w:before="60" w:after="60"/>
            </w:pPr>
            <w:r w:rsidRPr="002B44C4">
              <w:t>Phân công xử lý hồ sơ</w:t>
            </w:r>
          </w:p>
          <w:p w14:paraId="3B69D426" w14:textId="77777777" w:rsidR="000B4EFB" w:rsidRPr="002B44C4" w:rsidRDefault="000B4EFB" w:rsidP="000B4EFB">
            <w:pPr>
              <w:keepLines/>
              <w:widowControl w:val="0"/>
              <w:pBdr>
                <w:top w:val="nil"/>
                <w:left w:val="nil"/>
                <w:bottom w:val="nil"/>
                <w:right w:val="nil"/>
                <w:between w:val="nil"/>
              </w:pBdr>
              <w:spacing w:before="60" w:after="60"/>
            </w:pPr>
            <w:r w:rsidRPr="002B44C4">
              <w:t>Hệ thống đưa ra thông báo thực hiện phân công thành công</w:t>
            </w:r>
          </w:p>
        </w:tc>
      </w:tr>
      <w:tr w:rsidR="000B4EFB" w:rsidRPr="002B44C4" w14:paraId="12EA2C3A" w14:textId="77777777" w:rsidTr="00E46FDF">
        <w:trPr>
          <w:trHeight w:val="284"/>
          <w:jc w:val="center"/>
        </w:trPr>
        <w:tc>
          <w:tcPr>
            <w:tcW w:w="9535" w:type="dxa"/>
            <w:gridSpan w:val="5"/>
            <w:shd w:val="clear" w:color="auto" w:fill="F3F3F3"/>
          </w:tcPr>
          <w:p w14:paraId="25F714EA" w14:textId="7503BEB0" w:rsidR="000B4EFB" w:rsidRPr="002B44C4" w:rsidRDefault="000B4EFB" w:rsidP="000B4EFB">
            <w:pPr>
              <w:keepLines/>
              <w:widowControl w:val="0"/>
              <w:pBdr>
                <w:top w:val="nil"/>
                <w:left w:val="nil"/>
                <w:bottom w:val="nil"/>
                <w:right w:val="nil"/>
                <w:between w:val="nil"/>
              </w:pBdr>
              <w:spacing w:before="60" w:after="60"/>
              <w:rPr>
                <w:b/>
              </w:rPr>
            </w:pPr>
            <w:r w:rsidRPr="002B44C4">
              <w:rPr>
                <w:b/>
              </w:rPr>
              <w:t>Màn hình xác nhận lý do từ chối</w:t>
            </w:r>
          </w:p>
        </w:tc>
      </w:tr>
      <w:tr w:rsidR="000B4EFB" w:rsidRPr="002B44C4" w14:paraId="65138A2C" w14:textId="77777777" w:rsidTr="00E34A49">
        <w:trPr>
          <w:trHeight w:val="284"/>
          <w:jc w:val="center"/>
        </w:trPr>
        <w:tc>
          <w:tcPr>
            <w:tcW w:w="984" w:type="dxa"/>
            <w:shd w:val="clear" w:color="auto" w:fill="auto"/>
            <w:vAlign w:val="center"/>
          </w:tcPr>
          <w:p w14:paraId="3CAF7108" w14:textId="77777777" w:rsidR="000B4EFB" w:rsidRPr="002B44C4" w:rsidRDefault="000B4EFB" w:rsidP="000B4EFB">
            <w:pPr>
              <w:spacing w:before="60" w:after="60" w:line="360" w:lineRule="auto"/>
              <w:ind w:left="142"/>
              <w:rPr>
                <w:b/>
              </w:rPr>
            </w:pPr>
            <w:r w:rsidRPr="002B44C4">
              <w:rPr>
                <w:b/>
              </w:rPr>
              <w:t>1</w:t>
            </w:r>
          </w:p>
        </w:tc>
        <w:tc>
          <w:tcPr>
            <w:tcW w:w="1949" w:type="dxa"/>
          </w:tcPr>
          <w:p w14:paraId="31901015"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t>Nhập lý do từ chối</w:t>
            </w:r>
          </w:p>
        </w:tc>
        <w:tc>
          <w:tcPr>
            <w:tcW w:w="1418" w:type="dxa"/>
          </w:tcPr>
          <w:p w14:paraId="7EC5B6BD" w14:textId="77777777" w:rsidR="000B4EFB" w:rsidRPr="002B44C4" w:rsidRDefault="000B4EFB" w:rsidP="000B4EFB">
            <w:pPr>
              <w:keepLines/>
              <w:widowControl w:val="0"/>
              <w:pBdr>
                <w:top w:val="nil"/>
                <w:left w:val="nil"/>
                <w:bottom w:val="nil"/>
                <w:right w:val="nil"/>
                <w:between w:val="nil"/>
              </w:pBdr>
              <w:spacing w:before="60" w:after="60"/>
            </w:pPr>
            <w:r w:rsidRPr="002B44C4">
              <w:t>Textbox</w:t>
            </w:r>
          </w:p>
        </w:tc>
        <w:tc>
          <w:tcPr>
            <w:tcW w:w="1133" w:type="dxa"/>
          </w:tcPr>
          <w:p w14:paraId="3540DCEA" w14:textId="7AF148DE" w:rsidR="000B4EFB" w:rsidRPr="002B44C4" w:rsidRDefault="00A140E8" w:rsidP="00A140E8">
            <w:pPr>
              <w:keepLines/>
              <w:widowControl w:val="0"/>
              <w:pBdr>
                <w:top w:val="nil"/>
                <w:left w:val="nil"/>
                <w:bottom w:val="nil"/>
                <w:right w:val="nil"/>
                <w:between w:val="nil"/>
              </w:pBdr>
              <w:spacing w:before="60" w:after="60"/>
              <w:jc w:val="center"/>
            </w:pPr>
            <w:r>
              <w:t>Có</w:t>
            </w:r>
          </w:p>
        </w:tc>
        <w:tc>
          <w:tcPr>
            <w:tcW w:w="4051" w:type="dxa"/>
          </w:tcPr>
          <w:p w14:paraId="122CD795" w14:textId="77777777" w:rsidR="000B4EFB" w:rsidRDefault="000B4EFB" w:rsidP="000B4EFB">
            <w:pPr>
              <w:keepLines/>
              <w:widowControl w:val="0"/>
              <w:pBdr>
                <w:top w:val="nil"/>
                <w:left w:val="nil"/>
                <w:bottom w:val="nil"/>
                <w:right w:val="nil"/>
                <w:between w:val="nil"/>
              </w:pBdr>
              <w:spacing w:before="60" w:after="60"/>
            </w:pPr>
            <w:r w:rsidRPr="002B44C4">
              <w:t>Nhập nội dung lý do từ chối phê duyệt báo cáo tổn thất</w:t>
            </w:r>
          </w:p>
          <w:p w14:paraId="02006AF2" w14:textId="3DF9A0F2" w:rsidR="00A140E8" w:rsidRPr="002B44C4" w:rsidRDefault="00A140E8" w:rsidP="000B4EFB">
            <w:pPr>
              <w:keepLines/>
              <w:widowControl w:val="0"/>
              <w:pBdr>
                <w:top w:val="nil"/>
                <w:left w:val="nil"/>
                <w:bottom w:val="nil"/>
                <w:right w:val="nil"/>
                <w:between w:val="nil"/>
              </w:pBdr>
              <w:spacing w:before="60" w:after="60"/>
            </w:pPr>
            <w:r>
              <w:t>Giới hạn 500 ký tự</w:t>
            </w:r>
          </w:p>
        </w:tc>
      </w:tr>
      <w:tr w:rsidR="000B4EFB" w:rsidRPr="002B44C4" w14:paraId="28A5FE73" w14:textId="77777777" w:rsidTr="00E34A49">
        <w:trPr>
          <w:trHeight w:val="284"/>
          <w:jc w:val="center"/>
        </w:trPr>
        <w:tc>
          <w:tcPr>
            <w:tcW w:w="984" w:type="dxa"/>
            <w:shd w:val="clear" w:color="auto" w:fill="auto"/>
            <w:vAlign w:val="center"/>
          </w:tcPr>
          <w:p w14:paraId="39A8A609" w14:textId="77777777" w:rsidR="000B4EFB" w:rsidRPr="002B44C4" w:rsidRDefault="000B4EFB" w:rsidP="000B4EFB">
            <w:pPr>
              <w:spacing w:before="60" w:after="60" w:line="360" w:lineRule="auto"/>
              <w:ind w:left="142"/>
              <w:rPr>
                <w:b/>
              </w:rPr>
            </w:pPr>
            <w:r w:rsidRPr="002B44C4">
              <w:rPr>
                <w:b/>
              </w:rPr>
              <w:t>2</w:t>
            </w:r>
          </w:p>
        </w:tc>
        <w:tc>
          <w:tcPr>
            <w:tcW w:w="1949" w:type="dxa"/>
          </w:tcPr>
          <w:p w14:paraId="15F66EE7"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25739A11" wp14:editId="5EEA35FF">
                  <wp:extent cx="666750" cy="2741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413" cy="278492"/>
                          </a:xfrm>
                          <a:prstGeom prst="rect">
                            <a:avLst/>
                          </a:prstGeom>
                        </pic:spPr>
                      </pic:pic>
                    </a:graphicData>
                  </a:graphic>
                </wp:inline>
              </w:drawing>
            </w:r>
          </w:p>
        </w:tc>
        <w:tc>
          <w:tcPr>
            <w:tcW w:w="1418" w:type="dxa"/>
          </w:tcPr>
          <w:p w14:paraId="2A096046"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6F06105D"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44BF146D" w14:textId="1467D93F" w:rsidR="000B4EFB" w:rsidRPr="002B44C4" w:rsidRDefault="000B4EFB" w:rsidP="000B4EFB">
            <w:pPr>
              <w:keepLines/>
              <w:widowControl w:val="0"/>
              <w:pBdr>
                <w:top w:val="nil"/>
                <w:left w:val="nil"/>
                <w:bottom w:val="nil"/>
                <w:right w:val="nil"/>
                <w:between w:val="nil"/>
              </w:pBdr>
              <w:spacing w:before="60" w:after="60"/>
            </w:pPr>
            <w:r w:rsidRPr="002B44C4">
              <w:t>Xác nhận từ chối</w:t>
            </w:r>
          </w:p>
          <w:p w14:paraId="717F7FDF" w14:textId="77777777" w:rsidR="000B4EFB" w:rsidRPr="002B44C4" w:rsidRDefault="000B4EFB" w:rsidP="000B4EFB">
            <w:pPr>
              <w:keepLines/>
              <w:widowControl w:val="0"/>
              <w:pBdr>
                <w:top w:val="nil"/>
                <w:left w:val="nil"/>
                <w:bottom w:val="nil"/>
                <w:right w:val="nil"/>
                <w:between w:val="nil"/>
              </w:pBdr>
              <w:spacing w:before="60" w:after="60"/>
            </w:pPr>
            <w:r w:rsidRPr="002B44C4">
              <w:t>Hệ thống:</w:t>
            </w:r>
          </w:p>
          <w:p w14:paraId="43598BE4" w14:textId="77777777" w:rsidR="000B4EFB" w:rsidRPr="002B44C4" w:rsidRDefault="000B4EFB" w:rsidP="000B4EFB">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thông tin lý do từ chối phê duyệt</w:t>
            </w:r>
          </w:p>
          <w:p w14:paraId="5D5889A9" w14:textId="55BB9429" w:rsidR="000B4EFB" w:rsidRPr="002B44C4" w:rsidRDefault="000B157A" w:rsidP="000B157A">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tc>
      </w:tr>
      <w:tr w:rsidR="000B4EFB" w:rsidRPr="002B44C4" w14:paraId="5A385899" w14:textId="77777777" w:rsidTr="00E34A49">
        <w:trPr>
          <w:trHeight w:val="284"/>
          <w:jc w:val="center"/>
        </w:trPr>
        <w:tc>
          <w:tcPr>
            <w:tcW w:w="984" w:type="dxa"/>
            <w:shd w:val="clear" w:color="auto" w:fill="auto"/>
            <w:vAlign w:val="center"/>
          </w:tcPr>
          <w:p w14:paraId="031F4465" w14:textId="77777777" w:rsidR="000B4EFB" w:rsidRPr="002B44C4" w:rsidRDefault="000B4EFB" w:rsidP="000B4EFB">
            <w:pPr>
              <w:spacing w:before="60" w:after="60" w:line="360" w:lineRule="auto"/>
              <w:ind w:left="142"/>
              <w:rPr>
                <w:b/>
              </w:rPr>
            </w:pPr>
            <w:r w:rsidRPr="002B44C4">
              <w:rPr>
                <w:b/>
              </w:rPr>
              <w:t>3</w:t>
            </w:r>
          </w:p>
        </w:tc>
        <w:tc>
          <w:tcPr>
            <w:tcW w:w="1949" w:type="dxa"/>
          </w:tcPr>
          <w:p w14:paraId="618F7629"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5A265DD6" wp14:editId="0CEAD1A8">
                  <wp:extent cx="676275" cy="27198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190" cy="275163"/>
                          </a:xfrm>
                          <a:prstGeom prst="rect">
                            <a:avLst/>
                          </a:prstGeom>
                        </pic:spPr>
                      </pic:pic>
                    </a:graphicData>
                  </a:graphic>
                </wp:inline>
              </w:drawing>
            </w:r>
          </w:p>
        </w:tc>
        <w:tc>
          <w:tcPr>
            <w:tcW w:w="1418" w:type="dxa"/>
          </w:tcPr>
          <w:p w14:paraId="57B4E7D3"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0672FC68"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522E6DD5" w14:textId="56AEAEC1" w:rsidR="000B4EFB" w:rsidRPr="002B44C4" w:rsidRDefault="000B4EFB" w:rsidP="000B4EFB">
            <w:pPr>
              <w:keepLines/>
              <w:widowControl w:val="0"/>
              <w:pBdr>
                <w:top w:val="nil"/>
                <w:left w:val="nil"/>
                <w:bottom w:val="nil"/>
                <w:right w:val="nil"/>
                <w:between w:val="nil"/>
              </w:pBdr>
              <w:spacing w:before="60" w:after="60"/>
            </w:pPr>
            <w:r w:rsidRPr="002B44C4">
              <w:t>Đóng màn hình popup xác nhận từ chối. Hệ thống trở về màn hình phê duyệt báo cáo tổn thất</w:t>
            </w:r>
          </w:p>
        </w:tc>
      </w:tr>
      <w:tr w:rsidR="000B4EFB" w:rsidRPr="002B44C4" w14:paraId="5ECCD90B" w14:textId="77777777" w:rsidTr="00E46FDF">
        <w:trPr>
          <w:trHeight w:val="284"/>
          <w:jc w:val="center"/>
        </w:trPr>
        <w:tc>
          <w:tcPr>
            <w:tcW w:w="9535" w:type="dxa"/>
            <w:gridSpan w:val="5"/>
            <w:shd w:val="clear" w:color="auto" w:fill="F3F3F3"/>
          </w:tcPr>
          <w:p w14:paraId="3EABC5B7" w14:textId="0449D08A" w:rsidR="000B4EFB" w:rsidRPr="002B44C4" w:rsidRDefault="000B4EFB" w:rsidP="000B4EFB">
            <w:pPr>
              <w:keepLines/>
              <w:widowControl w:val="0"/>
              <w:pBdr>
                <w:top w:val="nil"/>
                <w:left w:val="nil"/>
                <w:bottom w:val="nil"/>
                <w:right w:val="nil"/>
                <w:between w:val="nil"/>
              </w:pBdr>
              <w:spacing w:before="60" w:after="60"/>
              <w:rPr>
                <w:b/>
              </w:rPr>
            </w:pPr>
            <w:r w:rsidRPr="002B44C4">
              <w:rPr>
                <w:b/>
              </w:rPr>
              <w:t>Màn hình thêm danh sách nhận thông báo</w:t>
            </w:r>
          </w:p>
        </w:tc>
      </w:tr>
      <w:tr w:rsidR="000B4EFB" w:rsidRPr="002B44C4" w14:paraId="3C0B86C4" w14:textId="77777777" w:rsidTr="00E34A49">
        <w:trPr>
          <w:trHeight w:val="284"/>
          <w:jc w:val="center"/>
        </w:trPr>
        <w:tc>
          <w:tcPr>
            <w:tcW w:w="984" w:type="dxa"/>
            <w:shd w:val="clear" w:color="auto" w:fill="auto"/>
            <w:vAlign w:val="center"/>
          </w:tcPr>
          <w:p w14:paraId="73AF537C" w14:textId="77777777" w:rsidR="000B4EFB" w:rsidRPr="002B44C4" w:rsidRDefault="000B4EFB" w:rsidP="000B4EFB">
            <w:pPr>
              <w:spacing w:before="60" w:after="60" w:line="360" w:lineRule="auto"/>
              <w:ind w:left="142"/>
              <w:rPr>
                <w:b/>
              </w:rPr>
            </w:pPr>
            <w:r w:rsidRPr="002B44C4">
              <w:rPr>
                <w:b/>
              </w:rPr>
              <w:t>1</w:t>
            </w:r>
          </w:p>
        </w:tc>
        <w:tc>
          <w:tcPr>
            <w:tcW w:w="1949" w:type="dxa"/>
          </w:tcPr>
          <w:p w14:paraId="2822A9BE"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t>#</w:t>
            </w:r>
          </w:p>
        </w:tc>
        <w:tc>
          <w:tcPr>
            <w:tcW w:w="1418" w:type="dxa"/>
          </w:tcPr>
          <w:p w14:paraId="54D6B4DD" w14:textId="77777777" w:rsidR="000B4EFB" w:rsidRPr="002B44C4" w:rsidRDefault="000B4EFB" w:rsidP="000B4EFB">
            <w:pPr>
              <w:keepLines/>
              <w:widowControl w:val="0"/>
              <w:pBdr>
                <w:top w:val="nil"/>
                <w:left w:val="nil"/>
                <w:bottom w:val="nil"/>
                <w:right w:val="nil"/>
                <w:between w:val="nil"/>
              </w:pBdr>
              <w:spacing w:before="60" w:after="60"/>
            </w:pPr>
          </w:p>
        </w:tc>
        <w:tc>
          <w:tcPr>
            <w:tcW w:w="1133" w:type="dxa"/>
          </w:tcPr>
          <w:p w14:paraId="27D8391E"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4BE57021" w14:textId="7928A894" w:rsidR="000B4EFB" w:rsidRPr="002B44C4" w:rsidRDefault="000B4EFB" w:rsidP="000B4EFB">
            <w:pPr>
              <w:keepLines/>
              <w:widowControl w:val="0"/>
              <w:pBdr>
                <w:top w:val="nil"/>
                <w:left w:val="nil"/>
                <w:bottom w:val="nil"/>
                <w:right w:val="nil"/>
                <w:between w:val="nil"/>
              </w:pBdr>
              <w:spacing w:before="60" w:after="60"/>
            </w:pPr>
            <w:r w:rsidRPr="002B44C4">
              <w:t>Số thứ tự</w:t>
            </w:r>
          </w:p>
        </w:tc>
      </w:tr>
      <w:tr w:rsidR="000B4EFB" w:rsidRPr="002B44C4" w14:paraId="2B57709D" w14:textId="77777777" w:rsidTr="00E34A49">
        <w:trPr>
          <w:trHeight w:val="284"/>
          <w:jc w:val="center"/>
        </w:trPr>
        <w:tc>
          <w:tcPr>
            <w:tcW w:w="984" w:type="dxa"/>
            <w:shd w:val="clear" w:color="auto" w:fill="auto"/>
            <w:vAlign w:val="center"/>
          </w:tcPr>
          <w:p w14:paraId="213DF2CF" w14:textId="77777777" w:rsidR="000B4EFB" w:rsidRPr="002B44C4" w:rsidRDefault="000B4EFB" w:rsidP="000B4EFB">
            <w:pPr>
              <w:spacing w:before="60" w:after="60" w:line="360" w:lineRule="auto"/>
              <w:ind w:left="142"/>
              <w:rPr>
                <w:b/>
              </w:rPr>
            </w:pPr>
            <w:r w:rsidRPr="002B44C4">
              <w:rPr>
                <w:b/>
              </w:rPr>
              <w:t>2</w:t>
            </w:r>
          </w:p>
        </w:tc>
        <w:tc>
          <w:tcPr>
            <w:tcW w:w="1949" w:type="dxa"/>
          </w:tcPr>
          <w:p w14:paraId="6098AE5D"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5C660458" w14:textId="77777777" w:rsidR="000B4EFB" w:rsidRPr="002B44C4" w:rsidRDefault="000B4EFB" w:rsidP="000B4EFB">
            <w:pPr>
              <w:keepLines/>
              <w:widowControl w:val="0"/>
              <w:pBdr>
                <w:top w:val="nil"/>
                <w:left w:val="nil"/>
                <w:bottom w:val="nil"/>
                <w:right w:val="nil"/>
                <w:between w:val="nil"/>
              </w:pBdr>
              <w:spacing w:before="60" w:after="60"/>
            </w:pPr>
          </w:p>
        </w:tc>
        <w:tc>
          <w:tcPr>
            <w:tcW w:w="1133" w:type="dxa"/>
          </w:tcPr>
          <w:p w14:paraId="720743DE" w14:textId="107BFE18" w:rsidR="000B4EFB" w:rsidRPr="002B44C4" w:rsidRDefault="00A140E8" w:rsidP="00A140E8">
            <w:pPr>
              <w:keepLines/>
              <w:widowControl w:val="0"/>
              <w:pBdr>
                <w:top w:val="nil"/>
                <w:left w:val="nil"/>
                <w:bottom w:val="nil"/>
                <w:right w:val="nil"/>
                <w:between w:val="nil"/>
              </w:pBdr>
              <w:spacing w:before="60" w:after="60"/>
              <w:ind w:left="360"/>
            </w:pPr>
            <w:r>
              <w:t>Có</w:t>
            </w:r>
          </w:p>
        </w:tc>
        <w:tc>
          <w:tcPr>
            <w:tcW w:w="4051" w:type="dxa"/>
          </w:tcPr>
          <w:p w14:paraId="607C28DC" w14:textId="77777777" w:rsidR="000B4EFB" w:rsidRDefault="000B4EFB" w:rsidP="000B4EFB">
            <w:pPr>
              <w:keepLines/>
              <w:widowControl w:val="0"/>
              <w:pBdr>
                <w:top w:val="nil"/>
                <w:left w:val="nil"/>
                <w:bottom w:val="nil"/>
                <w:right w:val="nil"/>
                <w:between w:val="nil"/>
              </w:pBdr>
              <w:spacing w:before="60" w:after="60"/>
            </w:pPr>
            <w:r w:rsidRPr="002B44C4">
              <w:t>Thông tin người nhận thông báo</w:t>
            </w:r>
          </w:p>
          <w:p w14:paraId="50C186A6" w14:textId="099CED4A" w:rsidR="00A140E8" w:rsidRPr="002B44C4" w:rsidRDefault="00A140E8" w:rsidP="000B4EFB">
            <w:pPr>
              <w:keepLines/>
              <w:widowControl w:val="0"/>
              <w:pBdr>
                <w:top w:val="nil"/>
                <w:left w:val="nil"/>
                <w:bottom w:val="nil"/>
                <w:right w:val="nil"/>
                <w:between w:val="nil"/>
              </w:pBdr>
              <w:spacing w:before="60" w:after="60"/>
            </w:pPr>
            <w:r>
              <w:t>Giới hạn 50 ký tự</w:t>
            </w:r>
          </w:p>
        </w:tc>
      </w:tr>
      <w:tr w:rsidR="000B4EFB" w:rsidRPr="002B44C4" w14:paraId="510EF3A2" w14:textId="77777777" w:rsidTr="00E34A49">
        <w:trPr>
          <w:trHeight w:val="284"/>
          <w:jc w:val="center"/>
        </w:trPr>
        <w:tc>
          <w:tcPr>
            <w:tcW w:w="984" w:type="dxa"/>
            <w:shd w:val="clear" w:color="auto" w:fill="auto"/>
            <w:vAlign w:val="center"/>
          </w:tcPr>
          <w:p w14:paraId="5487F680" w14:textId="77777777" w:rsidR="000B4EFB" w:rsidRPr="002B44C4" w:rsidRDefault="000B4EFB" w:rsidP="000B4EFB">
            <w:pPr>
              <w:spacing w:before="60" w:after="60" w:line="360" w:lineRule="auto"/>
              <w:ind w:left="142"/>
              <w:rPr>
                <w:b/>
              </w:rPr>
            </w:pPr>
            <w:r w:rsidRPr="002B44C4">
              <w:rPr>
                <w:b/>
              </w:rPr>
              <w:t>3</w:t>
            </w:r>
          </w:p>
        </w:tc>
        <w:tc>
          <w:tcPr>
            <w:tcW w:w="1949" w:type="dxa"/>
          </w:tcPr>
          <w:p w14:paraId="7F086091"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7F6D933B" w14:textId="77777777" w:rsidR="000B4EFB" w:rsidRPr="002B44C4" w:rsidRDefault="000B4EFB" w:rsidP="000B4EFB">
            <w:pPr>
              <w:keepLines/>
              <w:widowControl w:val="0"/>
              <w:pBdr>
                <w:top w:val="nil"/>
                <w:left w:val="nil"/>
                <w:bottom w:val="nil"/>
                <w:right w:val="nil"/>
                <w:between w:val="nil"/>
              </w:pBdr>
              <w:spacing w:before="60" w:after="60"/>
            </w:pPr>
          </w:p>
        </w:tc>
        <w:tc>
          <w:tcPr>
            <w:tcW w:w="1133" w:type="dxa"/>
          </w:tcPr>
          <w:p w14:paraId="3A3ECBF1" w14:textId="30F87199" w:rsidR="000B4EFB" w:rsidRPr="002B44C4" w:rsidRDefault="00A140E8" w:rsidP="00A140E8">
            <w:pPr>
              <w:keepLines/>
              <w:widowControl w:val="0"/>
              <w:pBdr>
                <w:top w:val="nil"/>
                <w:left w:val="nil"/>
                <w:bottom w:val="nil"/>
                <w:right w:val="nil"/>
                <w:between w:val="nil"/>
              </w:pBdr>
              <w:spacing w:before="60" w:after="60"/>
              <w:ind w:left="360"/>
            </w:pPr>
            <w:r>
              <w:t>Có</w:t>
            </w:r>
          </w:p>
        </w:tc>
        <w:tc>
          <w:tcPr>
            <w:tcW w:w="4051" w:type="dxa"/>
          </w:tcPr>
          <w:p w14:paraId="72AF7DAD" w14:textId="77777777" w:rsidR="000B4EFB" w:rsidRDefault="000B4EFB" w:rsidP="000B4EFB">
            <w:pPr>
              <w:keepLines/>
              <w:widowControl w:val="0"/>
              <w:pBdr>
                <w:top w:val="nil"/>
                <w:left w:val="nil"/>
                <w:bottom w:val="nil"/>
                <w:right w:val="nil"/>
                <w:between w:val="nil"/>
              </w:pBdr>
              <w:spacing w:before="60" w:after="60"/>
            </w:pPr>
            <w:r w:rsidRPr="002B44C4">
              <w:t>Vai trò người nhận thông báo</w:t>
            </w:r>
          </w:p>
          <w:p w14:paraId="29B648AE" w14:textId="06B5D244" w:rsidR="00A140E8" w:rsidRPr="002B44C4" w:rsidRDefault="00A140E8" w:rsidP="000B4EFB">
            <w:pPr>
              <w:keepLines/>
              <w:widowControl w:val="0"/>
              <w:pBdr>
                <w:top w:val="nil"/>
                <w:left w:val="nil"/>
                <w:bottom w:val="nil"/>
                <w:right w:val="nil"/>
                <w:between w:val="nil"/>
              </w:pBdr>
              <w:spacing w:before="60" w:after="60"/>
            </w:pPr>
            <w:r>
              <w:t>Giới hạn 50 ký tự</w:t>
            </w:r>
          </w:p>
        </w:tc>
      </w:tr>
      <w:tr w:rsidR="000B4EFB" w:rsidRPr="002B44C4" w14:paraId="757B2D81" w14:textId="77777777" w:rsidTr="00E34A49">
        <w:trPr>
          <w:trHeight w:val="284"/>
          <w:jc w:val="center"/>
        </w:trPr>
        <w:tc>
          <w:tcPr>
            <w:tcW w:w="984" w:type="dxa"/>
            <w:shd w:val="clear" w:color="auto" w:fill="auto"/>
            <w:vAlign w:val="center"/>
          </w:tcPr>
          <w:p w14:paraId="45A55F13" w14:textId="77777777" w:rsidR="000B4EFB" w:rsidRPr="002B44C4" w:rsidRDefault="000B4EFB" w:rsidP="000B4EFB">
            <w:pPr>
              <w:spacing w:before="60" w:after="60" w:line="360" w:lineRule="auto"/>
              <w:ind w:left="142"/>
              <w:rPr>
                <w:b/>
              </w:rPr>
            </w:pPr>
            <w:r w:rsidRPr="002B44C4">
              <w:rPr>
                <w:b/>
              </w:rPr>
              <w:t>4</w:t>
            </w:r>
          </w:p>
        </w:tc>
        <w:tc>
          <w:tcPr>
            <w:tcW w:w="1949" w:type="dxa"/>
          </w:tcPr>
          <w:p w14:paraId="743D31D8"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2779D7A0" wp14:editId="0851D471">
                  <wp:extent cx="209524" cy="180952"/>
                  <wp:effectExtent l="0" t="0" r="63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9524" cy="180952"/>
                          </a:xfrm>
                          <a:prstGeom prst="rect">
                            <a:avLst/>
                          </a:prstGeom>
                        </pic:spPr>
                      </pic:pic>
                    </a:graphicData>
                  </a:graphic>
                </wp:inline>
              </w:drawing>
            </w:r>
          </w:p>
        </w:tc>
        <w:tc>
          <w:tcPr>
            <w:tcW w:w="1418" w:type="dxa"/>
          </w:tcPr>
          <w:p w14:paraId="6AAE126B" w14:textId="77777777" w:rsidR="000B4EFB" w:rsidRPr="002B44C4" w:rsidRDefault="000B4EFB" w:rsidP="000B4EFB">
            <w:pPr>
              <w:keepLines/>
              <w:widowControl w:val="0"/>
              <w:pBdr>
                <w:top w:val="nil"/>
                <w:left w:val="nil"/>
                <w:bottom w:val="nil"/>
                <w:right w:val="nil"/>
                <w:between w:val="nil"/>
              </w:pBdr>
              <w:spacing w:before="60" w:after="60"/>
            </w:pPr>
            <w:r w:rsidRPr="002B44C4">
              <w:t>Icon</w:t>
            </w:r>
          </w:p>
        </w:tc>
        <w:tc>
          <w:tcPr>
            <w:tcW w:w="1133" w:type="dxa"/>
          </w:tcPr>
          <w:p w14:paraId="4DB600C0"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3B5DB4C0" w14:textId="77777777" w:rsidR="000B4EFB" w:rsidRPr="002B44C4" w:rsidRDefault="000B4EFB" w:rsidP="000B4EFB">
            <w:pPr>
              <w:keepLines/>
              <w:widowControl w:val="0"/>
              <w:pBdr>
                <w:top w:val="nil"/>
                <w:left w:val="nil"/>
                <w:bottom w:val="nil"/>
                <w:right w:val="nil"/>
                <w:between w:val="nil"/>
              </w:pBdr>
              <w:spacing w:before="60" w:after="60"/>
            </w:pPr>
            <w:r w:rsidRPr="002B44C4">
              <w:t>Xóa thông tin người nhận khỏi danh sách</w:t>
            </w:r>
          </w:p>
          <w:p w14:paraId="123DFED5" w14:textId="77777777" w:rsidR="003D001C" w:rsidRPr="002B44C4" w:rsidRDefault="003D001C" w:rsidP="003D001C">
            <w:pPr>
              <w:keepLines/>
              <w:widowControl w:val="0"/>
              <w:pBdr>
                <w:top w:val="nil"/>
                <w:left w:val="nil"/>
                <w:bottom w:val="nil"/>
                <w:right w:val="nil"/>
                <w:between w:val="nil"/>
              </w:pBdr>
              <w:spacing w:before="60" w:after="60"/>
            </w:pPr>
            <w:r w:rsidRPr="002B44C4">
              <w:t>Hệ thống hiển thị màn hình xác nhận xóa:</w:t>
            </w:r>
          </w:p>
          <w:p w14:paraId="6F65ED78" w14:textId="77777777" w:rsidR="003D001C" w:rsidRPr="002B44C4" w:rsidRDefault="003D001C" w:rsidP="003D001C">
            <w:pPr>
              <w:keepLines/>
              <w:widowControl w:val="0"/>
              <w:pBdr>
                <w:top w:val="nil"/>
                <w:left w:val="nil"/>
                <w:bottom w:val="nil"/>
                <w:right w:val="nil"/>
                <w:between w:val="nil"/>
              </w:pBdr>
              <w:spacing w:before="60" w:after="60"/>
            </w:pPr>
            <w:r w:rsidRPr="002B44C4">
              <w:t>+ Có: xóa thông tin người nhận, đồng thời đưa ra thông báo xóa thành công</w:t>
            </w:r>
          </w:p>
          <w:p w14:paraId="330582E4" w14:textId="3454085C" w:rsidR="003D001C" w:rsidRPr="002B44C4" w:rsidRDefault="003D001C" w:rsidP="003D001C">
            <w:pPr>
              <w:keepLines/>
              <w:widowControl w:val="0"/>
              <w:pBdr>
                <w:top w:val="nil"/>
                <w:left w:val="nil"/>
                <w:bottom w:val="nil"/>
                <w:right w:val="nil"/>
                <w:between w:val="nil"/>
              </w:pBdr>
              <w:spacing w:before="60" w:after="60"/>
            </w:pPr>
            <w:r w:rsidRPr="002B44C4">
              <w:t>+ Không: đóng màn hình xác nhận xóa</w:t>
            </w:r>
          </w:p>
        </w:tc>
      </w:tr>
      <w:tr w:rsidR="000B4EFB" w:rsidRPr="002B44C4" w14:paraId="658703F0" w14:textId="77777777" w:rsidTr="00E34A49">
        <w:trPr>
          <w:trHeight w:val="284"/>
          <w:jc w:val="center"/>
        </w:trPr>
        <w:tc>
          <w:tcPr>
            <w:tcW w:w="984" w:type="dxa"/>
            <w:shd w:val="clear" w:color="auto" w:fill="auto"/>
            <w:vAlign w:val="center"/>
          </w:tcPr>
          <w:p w14:paraId="118DB569" w14:textId="77777777" w:rsidR="000B4EFB" w:rsidRPr="002B44C4" w:rsidRDefault="000B4EFB" w:rsidP="000B4EFB">
            <w:pPr>
              <w:spacing w:before="60" w:after="60" w:line="360" w:lineRule="auto"/>
              <w:ind w:left="142"/>
              <w:rPr>
                <w:b/>
              </w:rPr>
            </w:pPr>
            <w:r w:rsidRPr="002B44C4">
              <w:rPr>
                <w:b/>
              </w:rPr>
              <w:t>5</w:t>
            </w:r>
          </w:p>
        </w:tc>
        <w:tc>
          <w:tcPr>
            <w:tcW w:w="1949" w:type="dxa"/>
          </w:tcPr>
          <w:p w14:paraId="04754741"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464FB92F" wp14:editId="7B801A82">
                  <wp:extent cx="752381" cy="23809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2381" cy="238095"/>
                          </a:xfrm>
                          <a:prstGeom prst="rect">
                            <a:avLst/>
                          </a:prstGeom>
                        </pic:spPr>
                      </pic:pic>
                    </a:graphicData>
                  </a:graphic>
                </wp:inline>
              </w:drawing>
            </w:r>
          </w:p>
        </w:tc>
        <w:tc>
          <w:tcPr>
            <w:tcW w:w="1418" w:type="dxa"/>
          </w:tcPr>
          <w:p w14:paraId="223B2E61" w14:textId="77777777" w:rsidR="000B4EFB" w:rsidRPr="002B44C4" w:rsidRDefault="000B4EFB" w:rsidP="000B4EFB">
            <w:pPr>
              <w:keepLines/>
              <w:widowControl w:val="0"/>
              <w:pBdr>
                <w:top w:val="nil"/>
                <w:left w:val="nil"/>
                <w:bottom w:val="nil"/>
                <w:right w:val="nil"/>
                <w:between w:val="nil"/>
              </w:pBdr>
              <w:spacing w:before="60" w:after="60"/>
            </w:pPr>
            <w:r w:rsidRPr="002B44C4">
              <w:t>Icon</w:t>
            </w:r>
          </w:p>
        </w:tc>
        <w:tc>
          <w:tcPr>
            <w:tcW w:w="1133" w:type="dxa"/>
          </w:tcPr>
          <w:p w14:paraId="06B42D33"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536F07B1" w14:textId="5A4791E0" w:rsidR="000B4EFB" w:rsidRPr="002B44C4" w:rsidRDefault="000B4EFB" w:rsidP="000B4EFB">
            <w:pPr>
              <w:keepLines/>
              <w:widowControl w:val="0"/>
              <w:pBdr>
                <w:top w:val="nil"/>
                <w:left w:val="nil"/>
                <w:bottom w:val="nil"/>
                <w:right w:val="nil"/>
                <w:between w:val="nil"/>
              </w:pBdr>
              <w:spacing w:before="60" w:after="60"/>
            </w:pPr>
            <w:r w:rsidRPr="002B44C4">
              <w:t>Thêm thông tin người nhận thông báo</w:t>
            </w:r>
          </w:p>
        </w:tc>
      </w:tr>
      <w:tr w:rsidR="000B4EFB" w:rsidRPr="002B44C4" w14:paraId="329B71A1" w14:textId="77777777" w:rsidTr="00E34A49">
        <w:trPr>
          <w:trHeight w:val="284"/>
          <w:jc w:val="center"/>
        </w:trPr>
        <w:tc>
          <w:tcPr>
            <w:tcW w:w="984" w:type="dxa"/>
            <w:shd w:val="clear" w:color="auto" w:fill="auto"/>
            <w:vAlign w:val="center"/>
          </w:tcPr>
          <w:p w14:paraId="07AF0AF2" w14:textId="77777777" w:rsidR="000B4EFB" w:rsidRPr="002B44C4" w:rsidRDefault="000B4EFB" w:rsidP="000B4EFB">
            <w:pPr>
              <w:spacing w:before="60" w:after="60" w:line="360" w:lineRule="auto"/>
              <w:ind w:left="142"/>
              <w:rPr>
                <w:b/>
              </w:rPr>
            </w:pPr>
            <w:r w:rsidRPr="002B44C4">
              <w:rPr>
                <w:b/>
              </w:rPr>
              <w:t>6</w:t>
            </w:r>
          </w:p>
        </w:tc>
        <w:tc>
          <w:tcPr>
            <w:tcW w:w="1949" w:type="dxa"/>
          </w:tcPr>
          <w:p w14:paraId="6143A9F2"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7C85F6A4" wp14:editId="3A53F6E0">
                  <wp:extent cx="790476" cy="304762"/>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04762"/>
                          </a:xfrm>
                          <a:prstGeom prst="rect">
                            <a:avLst/>
                          </a:prstGeom>
                        </pic:spPr>
                      </pic:pic>
                    </a:graphicData>
                  </a:graphic>
                </wp:inline>
              </w:drawing>
            </w:r>
          </w:p>
        </w:tc>
        <w:tc>
          <w:tcPr>
            <w:tcW w:w="1418" w:type="dxa"/>
          </w:tcPr>
          <w:p w14:paraId="7BDBA66A"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5028FC71"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4E6F26F9" w14:textId="6590D5F6" w:rsidR="000B4EFB" w:rsidRDefault="00120985" w:rsidP="000B157A">
            <w:pPr>
              <w:keepLines/>
              <w:widowControl w:val="0"/>
              <w:pBdr>
                <w:top w:val="nil"/>
                <w:left w:val="nil"/>
                <w:bottom w:val="nil"/>
                <w:right w:val="nil"/>
                <w:between w:val="nil"/>
              </w:pBdr>
              <w:spacing w:before="60" w:after="60"/>
            </w:pPr>
            <w:r>
              <w:t>Phê duyệt BCTT</w:t>
            </w:r>
            <w:r w:rsidR="000B157A">
              <w:t>. Hệ thống</w:t>
            </w:r>
          </w:p>
          <w:p w14:paraId="051CF388" w14:textId="494BBB17" w:rsidR="00120985" w:rsidRDefault="00120985" w:rsidP="000B157A">
            <w:pPr>
              <w:pStyle w:val="ListParagraph"/>
              <w:keepLines/>
              <w:widowControl w:val="0"/>
              <w:numPr>
                <w:ilvl w:val="0"/>
                <w:numId w:val="6"/>
              </w:numPr>
              <w:pBdr>
                <w:top w:val="nil"/>
                <w:left w:val="nil"/>
                <w:bottom w:val="nil"/>
                <w:right w:val="nil"/>
                <w:between w:val="nil"/>
              </w:pBdr>
              <w:spacing w:before="60" w:after="60"/>
            </w:pPr>
            <w:r>
              <w:t>Chuyển tới LĐ đơn vị cấp đơn/trưởng ban kinh doanh phê duyệt</w:t>
            </w:r>
          </w:p>
          <w:p w14:paraId="7B1F8DB6" w14:textId="7B8A5648" w:rsidR="000B157A" w:rsidRDefault="000B157A" w:rsidP="000B157A">
            <w:pPr>
              <w:pStyle w:val="ListParagraph"/>
              <w:keepLines/>
              <w:widowControl w:val="0"/>
              <w:numPr>
                <w:ilvl w:val="0"/>
                <w:numId w:val="6"/>
              </w:numPr>
              <w:pBdr>
                <w:top w:val="nil"/>
                <w:left w:val="nil"/>
                <w:bottom w:val="nil"/>
                <w:right w:val="nil"/>
                <w:between w:val="nil"/>
              </w:pBdr>
              <w:spacing w:before="60" w:after="60"/>
            </w:pPr>
            <w:r>
              <w:t>G</w:t>
            </w:r>
            <w:r w:rsidRPr="002B44C4">
              <w:t xml:space="preserve">ửi thông báo tới </w:t>
            </w:r>
            <w:r>
              <w:t xml:space="preserve">người nhận </w:t>
            </w:r>
            <w:r w:rsidRPr="002B44C4">
              <w:t>theo danh sách đã thiết lập</w:t>
            </w:r>
          </w:p>
          <w:p w14:paraId="048C69AB"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02A29785" w14:textId="1F02CD8E" w:rsidR="000B157A" w:rsidRPr="002B44C4" w:rsidRDefault="000B157A" w:rsidP="000B157A">
            <w:pPr>
              <w:pStyle w:val="ListParagraph"/>
              <w:keepLines/>
              <w:widowControl w:val="0"/>
              <w:numPr>
                <w:ilvl w:val="0"/>
                <w:numId w:val="6"/>
              </w:numPr>
              <w:pBdr>
                <w:top w:val="nil"/>
                <w:left w:val="nil"/>
                <w:bottom w:val="nil"/>
                <w:right w:val="nil"/>
                <w:between w:val="nil"/>
              </w:pBdr>
              <w:spacing w:before="60" w:after="60"/>
            </w:pPr>
            <w:r>
              <w:t>Lưu thông tin lịch sử xử lý</w:t>
            </w:r>
          </w:p>
        </w:tc>
      </w:tr>
      <w:tr w:rsidR="000B4EFB" w:rsidRPr="002B44C4" w14:paraId="14ECCE21" w14:textId="77777777" w:rsidTr="00E34A49">
        <w:trPr>
          <w:trHeight w:val="284"/>
          <w:jc w:val="center"/>
        </w:trPr>
        <w:tc>
          <w:tcPr>
            <w:tcW w:w="984" w:type="dxa"/>
            <w:shd w:val="clear" w:color="auto" w:fill="auto"/>
            <w:vAlign w:val="center"/>
          </w:tcPr>
          <w:p w14:paraId="1062FCB1" w14:textId="77777777" w:rsidR="000B4EFB" w:rsidRPr="002B44C4" w:rsidRDefault="000B4EFB" w:rsidP="000B4EFB">
            <w:pPr>
              <w:spacing w:before="60" w:after="60" w:line="360" w:lineRule="auto"/>
              <w:ind w:left="142"/>
              <w:rPr>
                <w:b/>
              </w:rPr>
            </w:pPr>
            <w:r w:rsidRPr="002B44C4">
              <w:rPr>
                <w:b/>
              </w:rPr>
              <w:t>7</w:t>
            </w:r>
          </w:p>
        </w:tc>
        <w:tc>
          <w:tcPr>
            <w:tcW w:w="1949" w:type="dxa"/>
          </w:tcPr>
          <w:p w14:paraId="4084DC8E"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4232CE9C" wp14:editId="322D0B58">
                  <wp:extent cx="790476" cy="3142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0476" cy="314286"/>
                          </a:xfrm>
                          <a:prstGeom prst="rect">
                            <a:avLst/>
                          </a:prstGeom>
                        </pic:spPr>
                      </pic:pic>
                    </a:graphicData>
                  </a:graphic>
                </wp:inline>
              </w:drawing>
            </w:r>
          </w:p>
        </w:tc>
        <w:tc>
          <w:tcPr>
            <w:tcW w:w="1418" w:type="dxa"/>
          </w:tcPr>
          <w:p w14:paraId="440E0DA6"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1965C3EC"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6A2E7FE1" w14:textId="4F696573" w:rsidR="000B4EFB" w:rsidRPr="002B44C4" w:rsidRDefault="000B4EFB" w:rsidP="000B4EFB">
            <w:pPr>
              <w:keepLines/>
              <w:widowControl w:val="0"/>
              <w:pBdr>
                <w:top w:val="nil"/>
                <w:left w:val="nil"/>
                <w:bottom w:val="nil"/>
                <w:right w:val="nil"/>
                <w:between w:val="nil"/>
              </w:pBdr>
              <w:spacing w:before="60" w:after="60"/>
            </w:pPr>
            <w:r w:rsidRPr="002B44C4">
              <w:t>Đóng màn hình chuyển xử lý. Hệ thống trở về màn hình báo cáo tổn thất</w:t>
            </w:r>
          </w:p>
        </w:tc>
      </w:tr>
    </w:tbl>
    <w:p w14:paraId="5BAC9756" w14:textId="77777777" w:rsidR="006F488B" w:rsidRPr="002B44C4" w:rsidRDefault="006F488B" w:rsidP="006F488B"/>
    <w:p w14:paraId="0736A5CC" w14:textId="77777777" w:rsidR="006F488B" w:rsidRPr="002B44C4" w:rsidRDefault="006F488B" w:rsidP="006F488B"/>
    <w:p w14:paraId="269016C4" w14:textId="77777777" w:rsidR="006F488B" w:rsidRPr="002B44C4" w:rsidRDefault="006F488B" w:rsidP="00F03CE2"/>
    <w:p w14:paraId="304855ED" w14:textId="059C257C" w:rsidR="00A8113D" w:rsidRPr="002B44C4" w:rsidRDefault="00A8113D">
      <w:pPr>
        <w:pStyle w:val="Heading4"/>
        <w:numPr>
          <w:ilvl w:val="2"/>
          <w:numId w:val="18"/>
        </w:numPr>
        <w:rPr>
          <w:rFonts w:cs="Times New Roman"/>
        </w:rPr>
        <w:pPrChange w:id="390" w:author="Microsoft Office User" w:date="2022-09-15T12:15:00Z">
          <w:pPr>
            <w:pStyle w:val="Heading4"/>
            <w:numPr>
              <w:ilvl w:val="2"/>
              <w:numId w:val="1"/>
            </w:numPr>
            <w:ind w:left="1224" w:hanging="504"/>
          </w:pPr>
        </w:pPrChange>
      </w:pPr>
      <w:bookmarkStart w:id="391" w:name="_Duyệt_báo_cáo_2"/>
      <w:bookmarkStart w:id="392" w:name="_Toc113613691"/>
      <w:bookmarkEnd w:id="391"/>
      <w:r w:rsidRPr="002B44C4">
        <w:rPr>
          <w:rFonts w:cs="Times New Roman"/>
        </w:rPr>
        <w:t>Duyệt báo cáo tổn thất –</w:t>
      </w:r>
      <w:r w:rsidR="00211B3B">
        <w:rPr>
          <w:rFonts w:cs="Times New Roman"/>
        </w:rPr>
        <w:t xml:space="preserve"> </w:t>
      </w:r>
      <w:r w:rsidRPr="002B44C4">
        <w:rPr>
          <w:rFonts w:cs="Times New Roman"/>
        </w:rPr>
        <w:t>Ban Tái Bảo Hiểm</w:t>
      </w:r>
      <w:bookmarkEnd w:id="392"/>
    </w:p>
    <w:p w14:paraId="529B922E" w14:textId="77777777" w:rsidR="00E516D6" w:rsidRPr="002B44C4" w:rsidRDefault="00E516D6">
      <w:pPr>
        <w:pStyle w:val="Heading5"/>
        <w:numPr>
          <w:ilvl w:val="3"/>
          <w:numId w:val="18"/>
        </w:numPr>
        <w:rPr>
          <w:rFonts w:cs="Times New Roman"/>
        </w:rPr>
        <w:pPrChange w:id="393" w:author="Microsoft Office User" w:date="2022-09-15T12:21:00Z">
          <w:pPr>
            <w:pStyle w:val="Heading5"/>
            <w:numPr>
              <w:ilvl w:val="3"/>
              <w:numId w:val="1"/>
            </w:numPr>
            <w:ind w:left="1728" w:hanging="647"/>
          </w:pPr>
        </w:pPrChange>
      </w:pPr>
      <w:bookmarkStart w:id="394" w:name="_Toc113613692"/>
      <w:r w:rsidRPr="002B44C4">
        <w:rPr>
          <w:rFonts w:cs="Times New Roman"/>
        </w:rPr>
        <w:t>Quy trình nghiệp vụ</w:t>
      </w:r>
    </w:p>
    <w:p w14:paraId="3543C2DB" w14:textId="77777777" w:rsidR="00E516D6" w:rsidRPr="002B44C4" w:rsidRDefault="00E516D6" w:rsidP="00E516D6"/>
    <w:p w14:paraId="7B6EEAF6" w14:textId="5F12B765" w:rsidR="00E925D9" w:rsidRPr="002B44C4" w:rsidRDefault="00E925D9">
      <w:pPr>
        <w:pStyle w:val="Heading6"/>
        <w:numPr>
          <w:ilvl w:val="4"/>
          <w:numId w:val="18"/>
        </w:numPr>
        <w:rPr>
          <w:rFonts w:ascii="Times New Roman" w:hAnsi="Times New Roman" w:cs="Times New Roman"/>
          <w:color w:val="auto"/>
        </w:rPr>
        <w:pPrChange w:id="395" w:author="Microsoft Office User" w:date="2022-09-15T12:27:00Z">
          <w:pPr>
            <w:pStyle w:val="Heading6"/>
            <w:numPr>
              <w:ilvl w:val="4"/>
              <w:numId w:val="1"/>
            </w:numPr>
            <w:ind w:left="2232" w:hanging="792"/>
          </w:pPr>
        </w:pPrChange>
      </w:pPr>
      <w:r w:rsidRPr="002B44C4">
        <w:rPr>
          <w:rFonts w:ascii="Times New Roman" w:hAnsi="Times New Roman" w:cs="Times New Roman"/>
          <w:color w:val="auto"/>
        </w:rPr>
        <w:t>Quy trình nghiệp vụ</w:t>
      </w:r>
    </w:p>
    <w:p w14:paraId="6C128DB5" w14:textId="77777777" w:rsidR="00420F39" w:rsidRPr="002B44C4" w:rsidRDefault="00420F39" w:rsidP="00420F39"/>
    <w:p w14:paraId="6938DE5E" w14:textId="447466AD" w:rsidR="00E925D9" w:rsidRPr="002B44C4" w:rsidRDefault="00E0400B" w:rsidP="00420F39">
      <w:pPr>
        <w:jc w:val="center"/>
      </w:pPr>
      <w:r>
        <w:rPr>
          <w:noProof/>
        </w:rPr>
        <w:drawing>
          <wp:inline distT="0" distB="0" distL="0" distR="0" wp14:anchorId="18EDBB7C" wp14:editId="5C655577">
            <wp:extent cx="4979215" cy="8229659"/>
            <wp:effectExtent l="19050" t="19050" r="1206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80912" cy="8232464"/>
                    </a:xfrm>
                    <a:prstGeom prst="rect">
                      <a:avLst/>
                    </a:prstGeom>
                    <a:noFill/>
                    <a:ln>
                      <a:solidFill>
                        <a:schemeClr val="accent1"/>
                      </a:solidFill>
                    </a:ln>
                  </pic:spPr>
                </pic:pic>
              </a:graphicData>
            </a:graphic>
          </wp:inline>
        </w:drawing>
      </w:r>
    </w:p>
    <w:p w14:paraId="7D704677" w14:textId="77777777" w:rsidR="00420F39" w:rsidRPr="002B44C4" w:rsidRDefault="00420F39" w:rsidP="00420F39">
      <w:pPr>
        <w:jc w:val="center"/>
      </w:pPr>
    </w:p>
    <w:p w14:paraId="45B7B7DB" w14:textId="77777777" w:rsidR="00E925D9" w:rsidRPr="002B44C4" w:rsidRDefault="00E925D9">
      <w:pPr>
        <w:pStyle w:val="Heading6"/>
        <w:numPr>
          <w:ilvl w:val="4"/>
          <w:numId w:val="18"/>
        </w:numPr>
        <w:rPr>
          <w:rFonts w:ascii="Times New Roman" w:hAnsi="Times New Roman" w:cs="Times New Roman"/>
          <w:color w:val="auto"/>
        </w:rPr>
        <w:pPrChange w:id="396" w:author="Microsoft Office User" w:date="2022-09-15T12:27:00Z">
          <w:pPr>
            <w:pStyle w:val="Heading6"/>
            <w:numPr>
              <w:ilvl w:val="4"/>
              <w:numId w:val="1"/>
            </w:numPr>
            <w:ind w:left="2232" w:hanging="792"/>
          </w:pPr>
        </w:pPrChange>
      </w:pPr>
      <w:r w:rsidRPr="002B44C4">
        <w:rPr>
          <w:rFonts w:ascii="Times New Roman" w:hAnsi="Times New Roman" w:cs="Times New Roman"/>
          <w:color w:val="auto"/>
        </w:rPr>
        <w:t>Mô tả quy trình</w:t>
      </w:r>
    </w:p>
    <w:p w14:paraId="34152221" w14:textId="77777777" w:rsidR="00E925D9" w:rsidRPr="002B44C4" w:rsidRDefault="00E925D9" w:rsidP="00E925D9"/>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4A557D" w:rsidRPr="002B44C4" w14:paraId="32BC494B" w14:textId="77777777" w:rsidTr="00E34A49">
        <w:trPr>
          <w:trHeight w:val="284"/>
          <w:jc w:val="center"/>
        </w:trPr>
        <w:tc>
          <w:tcPr>
            <w:tcW w:w="881" w:type="dxa"/>
            <w:shd w:val="clear" w:color="auto" w:fill="D9D9D9" w:themeFill="background1" w:themeFillShade="D9"/>
            <w:vAlign w:val="center"/>
          </w:tcPr>
          <w:p w14:paraId="29CB101A" w14:textId="77777777" w:rsidR="004A557D" w:rsidRPr="00E34A49" w:rsidRDefault="004A557D" w:rsidP="004A557D">
            <w:pPr>
              <w:spacing w:before="60" w:after="60" w:line="360" w:lineRule="auto"/>
              <w:ind w:left="142"/>
              <w:rPr>
                <w:b/>
              </w:rPr>
            </w:pPr>
            <w:r w:rsidRPr="00E34A49">
              <w:rPr>
                <w:b/>
              </w:rPr>
              <w:t>STT</w:t>
            </w:r>
          </w:p>
        </w:tc>
        <w:tc>
          <w:tcPr>
            <w:tcW w:w="1627" w:type="dxa"/>
            <w:shd w:val="clear" w:color="auto" w:fill="D9D9D9" w:themeFill="background1" w:themeFillShade="D9"/>
          </w:tcPr>
          <w:p w14:paraId="6E356D31" w14:textId="77777777" w:rsidR="004A557D" w:rsidRPr="00E34A49" w:rsidRDefault="004A557D" w:rsidP="004A557D">
            <w:pPr>
              <w:keepLines/>
              <w:widowControl w:val="0"/>
              <w:pBdr>
                <w:top w:val="nil"/>
                <w:left w:val="nil"/>
                <w:bottom w:val="nil"/>
                <w:right w:val="nil"/>
                <w:between w:val="nil"/>
              </w:pBdr>
              <w:spacing w:before="60" w:after="60" w:line="360" w:lineRule="auto"/>
              <w:jc w:val="center"/>
              <w:rPr>
                <w:b/>
              </w:rPr>
            </w:pPr>
            <w:r w:rsidRPr="00E34A49">
              <w:rPr>
                <w:b/>
              </w:rPr>
              <w:t>Tên bước</w:t>
            </w:r>
          </w:p>
        </w:tc>
        <w:tc>
          <w:tcPr>
            <w:tcW w:w="1447" w:type="dxa"/>
            <w:shd w:val="clear" w:color="auto" w:fill="D9D9D9" w:themeFill="background1" w:themeFillShade="D9"/>
          </w:tcPr>
          <w:p w14:paraId="12AAD00A" w14:textId="77777777" w:rsidR="004A557D" w:rsidRPr="00E34A49" w:rsidRDefault="004A557D" w:rsidP="004A557D">
            <w:pPr>
              <w:keepLines/>
              <w:widowControl w:val="0"/>
              <w:pBdr>
                <w:top w:val="nil"/>
                <w:left w:val="nil"/>
                <w:bottom w:val="nil"/>
                <w:right w:val="nil"/>
                <w:between w:val="nil"/>
              </w:pBdr>
              <w:spacing w:before="60" w:after="60" w:line="360" w:lineRule="auto"/>
              <w:jc w:val="center"/>
              <w:rPr>
                <w:b/>
              </w:rPr>
            </w:pPr>
            <w:r w:rsidRPr="00E34A49">
              <w:rPr>
                <w:b/>
              </w:rPr>
              <w:t>Vai trò</w:t>
            </w:r>
          </w:p>
        </w:tc>
        <w:tc>
          <w:tcPr>
            <w:tcW w:w="3343" w:type="dxa"/>
            <w:shd w:val="clear" w:color="auto" w:fill="D9D9D9" w:themeFill="background1" w:themeFillShade="D9"/>
          </w:tcPr>
          <w:p w14:paraId="3BCDEA91" w14:textId="74B4DC5C" w:rsidR="004A557D" w:rsidRPr="00E34A49" w:rsidRDefault="004A557D" w:rsidP="004A557D">
            <w:pPr>
              <w:keepLines/>
              <w:widowControl w:val="0"/>
              <w:pBdr>
                <w:top w:val="nil"/>
                <w:left w:val="nil"/>
                <w:bottom w:val="nil"/>
                <w:right w:val="nil"/>
                <w:between w:val="nil"/>
              </w:pBdr>
              <w:spacing w:before="60" w:after="60" w:line="360" w:lineRule="auto"/>
              <w:jc w:val="center"/>
              <w:rPr>
                <w:b/>
              </w:rPr>
            </w:pPr>
            <w:r w:rsidRPr="00E34A49">
              <w:rPr>
                <w:b/>
              </w:rPr>
              <w:t>Mô tả nội dung</w:t>
            </w:r>
          </w:p>
        </w:tc>
        <w:tc>
          <w:tcPr>
            <w:tcW w:w="1533" w:type="dxa"/>
            <w:shd w:val="clear" w:color="auto" w:fill="D9D9D9" w:themeFill="background1" w:themeFillShade="D9"/>
          </w:tcPr>
          <w:p w14:paraId="7DB563A2" w14:textId="77777777" w:rsidR="004A557D" w:rsidRPr="00E34A49" w:rsidRDefault="004A557D" w:rsidP="004A557D">
            <w:pPr>
              <w:keepLines/>
              <w:widowControl w:val="0"/>
              <w:pBdr>
                <w:top w:val="nil"/>
                <w:left w:val="nil"/>
                <w:bottom w:val="nil"/>
                <w:right w:val="nil"/>
                <w:between w:val="nil"/>
              </w:pBdr>
              <w:spacing w:before="60" w:after="60" w:line="360" w:lineRule="auto"/>
              <w:jc w:val="center"/>
              <w:rPr>
                <w:b/>
              </w:rPr>
            </w:pPr>
            <w:r w:rsidRPr="00E34A49">
              <w:rPr>
                <w:b/>
              </w:rPr>
              <w:t>Thực hiện</w:t>
            </w:r>
          </w:p>
        </w:tc>
      </w:tr>
      <w:tr w:rsidR="004A557D" w:rsidRPr="002B44C4" w14:paraId="50C9ED5B" w14:textId="77777777" w:rsidTr="00E34A49">
        <w:trPr>
          <w:trHeight w:val="284"/>
          <w:jc w:val="center"/>
        </w:trPr>
        <w:tc>
          <w:tcPr>
            <w:tcW w:w="881" w:type="dxa"/>
            <w:shd w:val="clear" w:color="auto" w:fill="auto"/>
            <w:vAlign w:val="center"/>
          </w:tcPr>
          <w:p w14:paraId="0532C970" w14:textId="77777777" w:rsidR="004A557D" w:rsidRPr="002B44C4" w:rsidRDefault="004A557D" w:rsidP="004A557D">
            <w:pPr>
              <w:spacing w:before="60" w:after="60" w:line="360" w:lineRule="auto"/>
              <w:ind w:left="142"/>
              <w:rPr>
                <w:b/>
              </w:rPr>
            </w:pPr>
            <w:r w:rsidRPr="002B44C4">
              <w:rPr>
                <w:b/>
              </w:rPr>
              <w:t>B1</w:t>
            </w:r>
          </w:p>
        </w:tc>
        <w:tc>
          <w:tcPr>
            <w:tcW w:w="1627" w:type="dxa"/>
          </w:tcPr>
          <w:p w14:paraId="0866854A" w14:textId="77777777" w:rsidR="004A557D" w:rsidRPr="002B44C4" w:rsidRDefault="004A557D" w:rsidP="004A557D">
            <w:pPr>
              <w:keepLines/>
              <w:widowControl w:val="0"/>
              <w:pBdr>
                <w:top w:val="nil"/>
                <w:left w:val="nil"/>
                <w:bottom w:val="nil"/>
                <w:right w:val="nil"/>
                <w:between w:val="nil"/>
              </w:pBdr>
              <w:spacing w:before="60" w:after="60"/>
            </w:pPr>
            <w:r w:rsidRPr="002B44C4">
              <w:t xml:space="preserve">Chọn hồ sơ </w:t>
            </w:r>
            <w:r>
              <w:t>cần xử lý</w:t>
            </w:r>
          </w:p>
        </w:tc>
        <w:tc>
          <w:tcPr>
            <w:tcW w:w="1447" w:type="dxa"/>
          </w:tcPr>
          <w:p w14:paraId="601412D1" w14:textId="73B085F5" w:rsidR="004A557D" w:rsidRPr="002B44C4" w:rsidRDefault="004A557D" w:rsidP="004A557D">
            <w:pPr>
              <w:keepLines/>
              <w:widowControl w:val="0"/>
              <w:pBdr>
                <w:top w:val="nil"/>
                <w:left w:val="nil"/>
                <w:bottom w:val="nil"/>
                <w:right w:val="nil"/>
                <w:between w:val="nil"/>
              </w:pBdr>
              <w:spacing w:before="60" w:after="60"/>
            </w:pPr>
            <w:r w:rsidRPr="002B44C4">
              <w:t xml:space="preserve">Cán bộ </w:t>
            </w:r>
            <w:r>
              <w:t>TBH</w:t>
            </w:r>
          </w:p>
        </w:tc>
        <w:tc>
          <w:tcPr>
            <w:tcW w:w="3343" w:type="dxa"/>
          </w:tcPr>
          <w:p w14:paraId="263738BC" w14:textId="1680B8C1" w:rsidR="004A557D" w:rsidRDefault="004A557D" w:rsidP="004A557D">
            <w:pPr>
              <w:keepLines/>
              <w:widowControl w:val="0"/>
              <w:pBdr>
                <w:top w:val="nil"/>
                <w:left w:val="nil"/>
                <w:bottom w:val="nil"/>
                <w:right w:val="nil"/>
                <w:between w:val="nil"/>
              </w:pBdr>
              <w:spacing w:before="60" w:after="60"/>
            </w:pPr>
            <w:r>
              <w:t>Chọn hồ sơ cần xác nhận cơ cấu tái BH.</w:t>
            </w:r>
          </w:p>
        </w:tc>
        <w:tc>
          <w:tcPr>
            <w:tcW w:w="1533" w:type="dxa"/>
            <w:vAlign w:val="center"/>
          </w:tcPr>
          <w:p w14:paraId="3819CC93" w14:textId="77777777" w:rsidR="004A557D" w:rsidRPr="002B44C4" w:rsidRDefault="004A557D" w:rsidP="004A557D">
            <w:pPr>
              <w:keepLines/>
              <w:widowControl w:val="0"/>
              <w:pBdr>
                <w:top w:val="nil"/>
                <w:left w:val="nil"/>
                <w:bottom w:val="nil"/>
                <w:right w:val="nil"/>
                <w:between w:val="nil"/>
              </w:pBdr>
              <w:spacing w:before="60" w:after="60"/>
            </w:pPr>
            <w:r w:rsidRPr="002B44C4">
              <w:t>Thực hiện trên hệ thống</w:t>
            </w:r>
          </w:p>
        </w:tc>
      </w:tr>
      <w:tr w:rsidR="004A557D" w:rsidRPr="002B44C4" w14:paraId="12B9945A" w14:textId="77777777" w:rsidTr="00E34A49">
        <w:trPr>
          <w:trHeight w:val="284"/>
          <w:jc w:val="center"/>
        </w:trPr>
        <w:tc>
          <w:tcPr>
            <w:tcW w:w="881" w:type="dxa"/>
            <w:shd w:val="clear" w:color="auto" w:fill="auto"/>
            <w:vAlign w:val="center"/>
          </w:tcPr>
          <w:p w14:paraId="0125EDD5" w14:textId="77777777" w:rsidR="004A557D" w:rsidRPr="002B44C4" w:rsidRDefault="004A557D" w:rsidP="004A557D">
            <w:pPr>
              <w:spacing w:before="60" w:after="60" w:line="360" w:lineRule="auto"/>
              <w:ind w:left="142"/>
              <w:rPr>
                <w:b/>
              </w:rPr>
            </w:pPr>
            <w:r w:rsidRPr="002B44C4">
              <w:rPr>
                <w:b/>
              </w:rPr>
              <w:t>B2</w:t>
            </w:r>
          </w:p>
        </w:tc>
        <w:tc>
          <w:tcPr>
            <w:tcW w:w="1627" w:type="dxa"/>
          </w:tcPr>
          <w:p w14:paraId="2721A69F" w14:textId="45123A85" w:rsidR="004A557D" w:rsidRPr="002B44C4" w:rsidRDefault="004A557D" w:rsidP="004A557D">
            <w:pPr>
              <w:keepLines/>
              <w:widowControl w:val="0"/>
              <w:pBdr>
                <w:top w:val="nil"/>
                <w:left w:val="nil"/>
                <w:bottom w:val="nil"/>
                <w:right w:val="nil"/>
                <w:between w:val="nil"/>
              </w:pBdr>
              <w:spacing w:before="60" w:after="60"/>
            </w:pPr>
            <w:r w:rsidRPr="002B44C4">
              <w:t xml:space="preserve">Kiểm tra thông </w:t>
            </w:r>
            <w:r w:rsidR="00EA343F">
              <w:t>tin cơ cấu tái</w:t>
            </w:r>
          </w:p>
        </w:tc>
        <w:tc>
          <w:tcPr>
            <w:tcW w:w="1447" w:type="dxa"/>
          </w:tcPr>
          <w:p w14:paraId="5101FBFA" w14:textId="7FDC2428" w:rsidR="004A557D" w:rsidRPr="002B44C4" w:rsidRDefault="004A557D" w:rsidP="004A557D">
            <w:pPr>
              <w:keepLines/>
              <w:widowControl w:val="0"/>
              <w:pBdr>
                <w:top w:val="nil"/>
                <w:left w:val="nil"/>
                <w:bottom w:val="nil"/>
                <w:right w:val="nil"/>
                <w:between w:val="nil"/>
              </w:pBdr>
              <w:spacing w:before="60" w:after="60"/>
            </w:pPr>
            <w:r w:rsidRPr="002B44C4">
              <w:t>Cán bộ TBH</w:t>
            </w:r>
          </w:p>
        </w:tc>
        <w:tc>
          <w:tcPr>
            <w:tcW w:w="3343" w:type="dxa"/>
          </w:tcPr>
          <w:p w14:paraId="3B7E5D26" w14:textId="34B91770" w:rsidR="004A557D" w:rsidRPr="002B44C4" w:rsidRDefault="004A557D" w:rsidP="004A557D">
            <w:pPr>
              <w:keepLines/>
              <w:widowControl w:val="0"/>
              <w:pBdr>
                <w:top w:val="nil"/>
                <w:left w:val="nil"/>
                <w:bottom w:val="nil"/>
                <w:right w:val="nil"/>
                <w:between w:val="nil"/>
              </w:pBdr>
              <w:spacing w:before="60" w:after="60"/>
            </w:pPr>
            <w:r w:rsidRPr="002B44C4">
              <w:rPr>
                <w:b/>
              </w:rPr>
              <w:t>B2.1.</w:t>
            </w:r>
            <w:r w:rsidRPr="002B44C4">
              <w:t xml:space="preserve"> Nếu </w:t>
            </w:r>
            <w:r>
              <w:t xml:space="preserve">đơn </w:t>
            </w:r>
            <w:r w:rsidRPr="002B44C4">
              <w:t>bảo hiểm</w:t>
            </w:r>
            <w:r>
              <w:t xml:space="preserve"> có cơ cấu tái</w:t>
            </w:r>
            <w:r w:rsidRPr="002B44C4">
              <w:t xml:space="preserve"> không đúng</w:t>
            </w:r>
            <w:r w:rsidR="00EA343F">
              <w:t xml:space="preserve">, người dùng </w:t>
            </w:r>
            <w:r w:rsidR="00EA343F" w:rsidRPr="002B44C4">
              <w:t>thực hiện</w:t>
            </w:r>
            <w:r w:rsidR="00EA343F">
              <w:t xml:space="preserve"> cập nhật</w:t>
            </w:r>
            <w:r w:rsidR="007B5732">
              <w:t>/từ chối</w:t>
            </w:r>
            <w:r w:rsidR="00EA343F">
              <w:t xml:space="preserve"> thông tin cơ cấu tái. Nếu từ chối: hệ thống gửi </w:t>
            </w:r>
            <w:r w:rsidR="00EA343F" w:rsidRPr="002B44C4">
              <w:t xml:space="preserve">thông báo tới các </w:t>
            </w:r>
            <w:r w:rsidR="00EA343F">
              <w:t>CB lập BCTT</w:t>
            </w:r>
          </w:p>
          <w:p w14:paraId="1A9F1846" w14:textId="4C5DFA6D" w:rsidR="004A557D" w:rsidRPr="002B44C4" w:rsidRDefault="004A557D" w:rsidP="004A557D">
            <w:pPr>
              <w:keepLines/>
              <w:widowControl w:val="0"/>
              <w:pBdr>
                <w:top w:val="nil"/>
                <w:left w:val="nil"/>
                <w:bottom w:val="nil"/>
                <w:right w:val="nil"/>
                <w:between w:val="nil"/>
              </w:pBdr>
              <w:spacing w:before="60" w:after="60"/>
              <w:rPr>
                <w:b/>
              </w:rPr>
            </w:pPr>
            <w:r w:rsidRPr="002B44C4">
              <w:rPr>
                <w:b/>
              </w:rPr>
              <w:t>B2.2.</w:t>
            </w:r>
            <w:r w:rsidRPr="002B44C4">
              <w:t xml:space="preserve"> Nếu </w:t>
            </w:r>
            <w:r w:rsidR="00506296">
              <w:t>cơ cấu tái</w:t>
            </w:r>
            <w:r w:rsidRPr="002B44C4">
              <w:t xml:space="preserve"> hợp lệ, CB </w:t>
            </w:r>
            <w:r w:rsidR="007B5732">
              <w:t>TBH</w:t>
            </w:r>
            <w:r w:rsidRPr="002B44C4">
              <w:t xml:space="preserve"> thực hiện cập nhật thêm thông tin </w:t>
            </w:r>
            <w:r w:rsidR="007B5732">
              <w:t>cơ cấu tái</w:t>
            </w:r>
            <w:r w:rsidRPr="002B44C4">
              <w:t xml:space="preserve"> (nếu cần)</w:t>
            </w:r>
            <w:r>
              <w:t xml:space="preserve">. </w:t>
            </w:r>
          </w:p>
        </w:tc>
        <w:tc>
          <w:tcPr>
            <w:tcW w:w="1533" w:type="dxa"/>
            <w:vAlign w:val="center"/>
          </w:tcPr>
          <w:p w14:paraId="51F72E57" w14:textId="357E1EA4" w:rsidR="004A557D" w:rsidRPr="002B44C4" w:rsidRDefault="004A557D" w:rsidP="004A557D">
            <w:pPr>
              <w:keepLines/>
              <w:widowControl w:val="0"/>
              <w:pBdr>
                <w:top w:val="nil"/>
                <w:left w:val="nil"/>
                <w:bottom w:val="nil"/>
                <w:right w:val="nil"/>
                <w:between w:val="nil"/>
              </w:pBdr>
              <w:spacing w:before="60" w:after="60"/>
            </w:pPr>
            <w:r w:rsidRPr="002B44C4">
              <w:t>Thực hiện trên hệ thống</w:t>
            </w:r>
          </w:p>
        </w:tc>
      </w:tr>
      <w:tr w:rsidR="004A557D" w:rsidRPr="002B44C4" w14:paraId="3D912758" w14:textId="77777777" w:rsidTr="00E34A49">
        <w:trPr>
          <w:trHeight w:val="284"/>
          <w:jc w:val="center"/>
        </w:trPr>
        <w:tc>
          <w:tcPr>
            <w:tcW w:w="881" w:type="dxa"/>
            <w:shd w:val="clear" w:color="auto" w:fill="auto"/>
            <w:vAlign w:val="center"/>
          </w:tcPr>
          <w:p w14:paraId="747D04E1" w14:textId="77777777" w:rsidR="004A557D" w:rsidRPr="002B44C4" w:rsidRDefault="004A557D" w:rsidP="004A557D">
            <w:pPr>
              <w:spacing w:before="60" w:after="60" w:line="360" w:lineRule="auto"/>
              <w:ind w:left="142"/>
              <w:rPr>
                <w:b/>
              </w:rPr>
            </w:pPr>
            <w:r w:rsidRPr="002B44C4">
              <w:rPr>
                <w:b/>
              </w:rPr>
              <w:t>B3</w:t>
            </w:r>
          </w:p>
        </w:tc>
        <w:tc>
          <w:tcPr>
            <w:tcW w:w="1627" w:type="dxa"/>
          </w:tcPr>
          <w:p w14:paraId="7B3110D0" w14:textId="4197825F" w:rsidR="004A557D" w:rsidRPr="002B44C4" w:rsidRDefault="004A557D" w:rsidP="004A557D">
            <w:pPr>
              <w:keepLines/>
              <w:widowControl w:val="0"/>
              <w:pBdr>
                <w:top w:val="nil"/>
                <w:left w:val="nil"/>
                <w:bottom w:val="nil"/>
                <w:right w:val="nil"/>
                <w:between w:val="nil"/>
              </w:pBdr>
              <w:spacing w:before="60" w:after="60"/>
            </w:pPr>
            <w:r w:rsidRPr="002B44C4">
              <w:t>Gửi duyệt thông tin cơ cấu TBH</w:t>
            </w:r>
          </w:p>
        </w:tc>
        <w:tc>
          <w:tcPr>
            <w:tcW w:w="1447" w:type="dxa"/>
          </w:tcPr>
          <w:p w14:paraId="245EFD1E" w14:textId="50B62716" w:rsidR="004A557D" w:rsidRPr="002B44C4" w:rsidRDefault="004A557D" w:rsidP="004A557D">
            <w:pPr>
              <w:keepLines/>
              <w:widowControl w:val="0"/>
              <w:pBdr>
                <w:top w:val="nil"/>
                <w:left w:val="nil"/>
                <w:bottom w:val="nil"/>
                <w:right w:val="nil"/>
                <w:between w:val="nil"/>
              </w:pBdr>
              <w:spacing w:before="60" w:after="60"/>
            </w:pPr>
            <w:r w:rsidRPr="002B44C4">
              <w:t>Cán bộ TBH</w:t>
            </w:r>
          </w:p>
        </w:tc>
        <w:tc>
          <w:tcPr>
            <w:tcW w:w="3343" w:type="dxa"/>
          </w:tcPr>
          <w:p w14:paraId="1555B043" w14:textId="0DBCA90D" w:rsidR="004A557D" w:rsidRDefault="004A557D" w:rsidP="004A557D">
            <w:pPr>
              <w:keepLines/>
              <w:widowControl w:val="0"/>
              <w:pBdr>
                <w:top w:val="nil"/>
                <w:left w:val="nil"/>
                <w:bottom w:val="nil"/>
                <w:right w:val="nil"/>
                <w:between w:val="nil"/>
              </w:pBdr>
              <w:spacing w:before="60" w:after="60"/>
            </w:pPr>
            <w:r>
              <w:t>Người dùng thực hiện “Chuyển xử lý”</w:t>
            </w:r>
            <w:r w:rsidRPr="002B44C4">
              <w:t xml:space="preserve">. Hệ thống kiểm tra thông tin </w:t>
            </w:r>
            <w:r w:rsidR="00B97DBC">
              <w:t>cơ cấu TBH</w:t>
            </w:r>
            <w:r>
              <w:t>:</w:t>
            </w:r>
          </w:p>
          <w:p w14:paraId="1357C20D" w14:textId="77777777" w:rsidR="004A557D" w:rsidRPr="002B44C4" w:rsidRDefault="004A557D" w:rsidP="004A557D">
            <w:pPr>
              <w:keepLines/>
              <w:widowControl w:val="0"/>
              <w:pBdr>
                <w:top w:val="nil"/>
                <w:left w:val="nil"/>
                <w:bottom w:val="nil"/>
                <w:right w:val="nil"/>
                <w:between w:val="nil"/>
              </w:pBdr>
              <w:spacing w:before="60" w:after="60"/>
            </w:pPr>
            <w:r>
              <w:t xml:space="preserve">- </w:t>
            </w:r>
            <w:r w:rsidRPr="002B44C4">
              <w:t>Nếu thông tin không hợp lệ: Hệ thống hiển thị cảnh báo nội dung không hợp lệ</w:t>
            </w:r>
            <w:r>
              <w:t>.</w:t>
            </w:r>
          </w:p>
          <w:p w14:paraId="28215529" w14:textId="1527DDD8" w:rsidR="004A557D" w:rsidRPr="002B44C4" w:rsidRDefault="004A557D" w:rsidP="004A557D">
            <w:pPr>
              <w:keepLines/>
              <w:widowControl w:val="0"/>
              <w:pBdr>
                <w:top w:val="nil"/>
                <w:left w:val="nil"/>
                <w:bottom w:val="nil"/>
                <w:right w:val="nil"/>
                <w:between w:val="nil"/>
              </w:pBdr>
              <w:spacing w:before="60" w:after="60"/>
            </w:pPr>
            <w:r>
              <w:t xml:space="preserve">- </w:t>
            </w:r>
            <w:r w:rsidRPr="002B44C4">
              <w:t>Nếu thông tin hợp lệ</w:t>
            </w:r>
            <w:r>
              <w:t xml:space="preserve">: </w:t>
            </w:r>
            <w:r w:rsidRPr="002B44C4">
              <w:t>hệ thống</w:t>
            </w:r>
            <w:r>
              <w:t xml:space="preserve"> gửi </w:t>
            </w:r>
            <w:r w:rsidRPr="002B44C4">
              <w:t xml:space="preserve">thông báo tới Lãnh đạo </w:t>
            </w:r>
            <w:r w:rsidR="00B40225">
              <w:t>TBH</w:t>
            </w:r>
            <w:r>
              <w:t xml:space="preserve"> để thực hiện phê duyệt.</w:t>
            </w:r>
          </w:p>
        </w:tc>
        <w:tc>
          <w:tcPr>
            <w:tcW w:w="1533" w:type="dxa"/>
            <w:vAlign w:val="center"/>
          </w:tcPr>
          <w:p w14:paraId="30E78975" w14:textId="4A785DCF" w:rsidR="004A557D" w:rsidRPr="002B44C4" w:rsidRDefault="004A557D" w:rsidP="004A557D">
            <w:pPr>
              <w:keepLines/>
              <w:widowControl w:val="0"/>
              <w:pBdr>
                <w:top w:val="nil"/>
                <w:left w:val="nil"/>
                <w:bottom w:val="nil"/>
                <w:right w:val="nil"/>
                <w:between w:val="nil"/>
              </w:pBdr>
              <w:spacing w:before="60" w:after="60"/>
            </w:pPr>
            <w:r w:rsidRPr="002B44C4">
              <w:t>Thực hiện trên hệ thống</w:t>
            </w:r>
          </w:p>
        </w:tc>
      </w:tr>
      <w:tr w:rsidR="004A557D" w:rsidRPr="002B44C4" w14:paraId="7F332B17" w14:textId="77777777" w:rsidTr="00E34A49">
        <w:trPr>
          <w:trHeight w:val="284"/>
          <w:jc w:val="center"/>
        </w:trPr>
        <w:tc>
          <w:tcPr>
            <w:tcW w:w="881" w:type="dxa"/>
            <w:shd w:val="clear" w:color="auto" w:fill="auto"/>
            <w:vAlign w:val="center"/>
          </w:tcPr>
          <w:p w14:paraId="049F2CA5" w14:textId="77777777" w:rsidR="004A557D" w:rsidRPr="002B44C4" w:rsidRDefault="004A557D" w:rsidP="004A557D">
            <w:pPr>
              <w:spacing w:before="60" w:after="60" w:line="360" w:lineRule="auto"/>
              <w:ind w:left="142"/>
              <w:rPr>
                <w:b/>
              </w:rPr>
            </w:pPr>
            <w:r w:rsidRPr="002B44C4">
              <w:rPr>
                <w:b/>
              </w:rPr>
              <w:t>B4</w:t>
            </w:r>
          </w:p>
        </w:tc>
        <w:tc>
          <w:tcPr>
            <w:tcW w:w="1627" w:type="dxa"/>
          </w:tcPr>
          <w:p w14:paraId="698068F7" w14:textId="3C1827FC" w:rsidR="004A557D" w:rsidRPr="002B44C4" w:rsidRDefault="004A557D" w:rsidP="004A557D">
            <w:pPr>
              <w:keepLines/>
              <w:widowControl w:val="0"/>
              <w:pBdr>
                <w:top w:val="nil"/>
                <w:left w:val="nil"/>
                <w:bottom w:val="nil"/>
                <w:right w:val="nil"/>
                <w:between w:val="nil"/>
              </w:pBdr>
              <w:spacing w:before="60" w:after="60"/>
            </w:pPr>
            <w:r w:rsidRPr="002B44C4">
              <w:t xml:space="preserve">Lãnh đạo </w:t>
            </w:r>
            <w:r w:rsidR="00B97DBC">
              <w:t>TBH</w:t>
            </w:r>
            <w:r w:rsidRPr="002B44C4">
              <w:t xml:space="preserve"> thực hiện phê duyệt</w:t>
            </w:r>
          </w:p>
        </w:tc>
        <w:tc>
          <w:tcPr>
            <w:tcW w:w="1447" w:type="dxa"/>
          </w:tcPr>
          <w:p w14:paraId="7E47C051" w14:textId="4240F185" w:rsidR="004A557D" w:rsidRPr="002B44C4" w:rsidRDefault="004A557D" w:rsidP="004A557D">
            <w:pPr>
              <w:keepLines/>
              <w:widowControl w:val="0"/>
              <w:pBdr>
                <w:top w:val="nil"/>
                <w:left w:val="nil"/>
                <w:bottom w:val="nil"/>
                <w:right w:val="nil"/>
                <w:between w:val="nil"/>
              </w:pBdr>
              <w:spacing w:before="60" w:after="60"/>
            </w:pPr>
            <w:r w:rsidRPr="002B44C4">
              <w:t>Lãnh đạo TBH</w:t>
            </w:r>
          </w:p>
        </w:tc>
        <w:tc>
          <w:tcPr>
            <w:tcW w:w="3343" w:type="dxa"/>
          </w:tcPr>
          <w:p w14:paraId="53320173" w14:textId="747AE165" w:rsidR="004A557D" w:rsidRDefault="004A557D" w:rsidP="004A557D">
            <w:pPr>
              <w:keepLines/>
              <w:widowControl w:val="0"/>
              <w:pBdr>
                <w:top w:val="nil"/>
                <w:left w:val="nil"/>
                <w:bottom w:val="nil"/>
                <w:right w:val="nil"/>
                <w:between w:val="nil"/>
              </w:pBdr>
              <w:spacing w:before="60" w:after="60"/>
            </w:pPr>
            <w:r>
              <w:t xml:space="preserve">- </w:t>
            </w:r>
            <w:r w:rsidRPr="002B44C4">
              <w:t xml:space="preserve">Nếu thông tin </w:t>
            </w:r>
            <w:r w:rsidR="00B97DBC">
              <w:t>cơ cấu tái</w:t>
            </w:r>
            <w:r w:rsidRPr="002B44C4">
              <w:t xml:space="preserve"> không đúng. Lãnh đạo thực hiện “Từ chối”</w:t>
            </w:r>
            <w:r>
              <w:t xml:space="preserve">. </w:t>
            </w:r>
            <w:r w:rsidRPr="002B44C4">
              <w:t>Hệ thống gửi thông báo tới các cán bộ phòng/ban cấp đơn nội dung lý do từ chối</w:t>
            </w:r>
            <w:r>
              <w:t>.</w:t>
            </w:r>
          </w:p>
          <w:p w14:paraId="49DE55EB" w14:textId="2D3BE885" w:rsidR="004A557D" w:rsidRPr="002B44C4" w:rsidRDefault="004A557D" w:rsidP="004A557D">
            <w:pPr>
              <w:keepLines/>
              <w:widowControl w:val="0"/>
              <w:pBdr>
                <w:top w:val="nil"/>
                <w:left w:val="nil"/>
                <w:bottom w:val="nil"/>
                <w:right w:val="nil"/>
                <w:between w:val="nil"/>
              </w:pBdr>
              <w:spacing w:before="60" w:after="60"/>
              <w:jc w:val="both"/>
            </w:pPr>
            <w:r>
              <w:t xml:space="preserve">- </w:t>
            </w:r>
            <w:r w:rsidRPr="002B44C4">
              <w:t xml:space="preserve">Nếu thông tin </w:t>
            </w:r>
            <w:r w:rsidR="00B97DBC">
              <w:t>cơ cấu tái</w:t>
            </w:r>
            <w:r w:rsidRPr="002B44C4">
              <w:t xml:space="preserve"> hợp lệ, Lãnh đạo thực hiện chọn “Phê duyệt”, hệ thống</w:t>
            </w:r>
            <w:r>
              <w:t xml:space="preserve"> gửi </w:t>
            </w:r>
            <w:r w:rsidRPr="002B44C4">
              <w:t>thông báo phê duyệt thành công</w:t>
            </w:r>
            <w:r>
              <w:t xml:space="preserve"> tới LĐ ĐVCĐ, c</w:t>
            </w:r>
            <w:r w:rsidRPr="002B44C4">
              <w:t xml:space="preserve">c </w:t>
            </w:r>
            <w:r>
              <w:t xml:space="preserve">CB </w:t>
            </w:r>
            <w:r w:rsidRPr="002B44C4">
              <w:t>lập báo cáo để phối hợp</w:t>
            </w:r>
            <w:r>
              <w:t>.</w:t>
            </w:r>
          </w:p>
        </w:tc>
        <w:tc>
          <w:tcPr>
            <w:tcW w:w="1533" w:type="dxa"/>
            <w:vAlign w:val="center"/>
          </w:tcPr>
          <w:p w14:paraId="722B38E9" w14:textId="70343292" w:rsidR="004A557D" w:rsidRPr="002B44C4" w:rsidRDefault="004A557D" w:rsidP="004A557D">
            <w:pPr>
              <w:keepLines/>
              <w:widowControl w:val="0"/>
              <w:pBdr>
                <w:top w:val="nil"/>
                <w:left w:val="nil"/>
                <w:bottom w:val="nil"/>
                <w:right w:val="nil"/>
                <w:between w:val="nil"/>
              </w:pBdr>
              <w:spacing w:before="60" w:after="60"/>
            </w:pPr>
            <w:r w:rsidRPr="002B44C4">
              <w:t>Thực hiện trên hệ thống</w:t>
            </w:r>
          </w:p>
        </w:tc>
      </w:tr>
    </w:tbl>
    <w:p w14:paraId="2E25C65D" w14:textId="77777777" w:rsidR="00F55FA3" w:rsidRPr="002B44C4" w:rsidRDefault="00F55FA3" w:rsidP="00F55FA3"/>
    <w:p w14:paraId="77595588" w14:textId="77777777" w:rsidR="00F55FA3" w:rsidRPr="002B44C4" w:rsidRDefault="00F55FA3" w:rsidP="00E516D6"/>
    <w:p w14:paraId="7D373633" w14:textId="12DE4EA7" w:rsidR="00E516D6" w:rsidRPr="002B44C4" w:rsidRDefault="00E516D6">
      <w:pPr>
        <w:pStyle w:val="Heading5"/>
        <w:numPr>
          <w:ilvl w:val="3"/>
          <w:numId w:val="18"/>
        </w:numPr>
        <w:rPr>
          <w:rFonts w:cs="Times New Roman"/>
        </w:rPr>
        <w:pPrChange w:id="397" w:author="Microsoft Office User" w:date="2022-09-15T12:21:00Z">
          <w:pPr>
            <w:pStyle w:val="Heading5"/>
            <w:numPr>
              <w:ilvl w:val="3"/>
              <w:numId w:val="1"/>
            </w:numPr>
            <w:ind w:left="1728" w:hanging="647"/>
          </w:pPr>
        </w:pPrChange>
      </w:pPr>
      <w:r w:rsidRPr="002B44C4">
        <w:rPr>
          <w:rFonts w:cs="Times New Roman"/>
        </w:rPr>
        <w:t>Giao diện thiết kế</w:t>
      </w:r>
    </w:p>
    <w:p w14:paraId="39D92347" w14:textId="09B92B4F" w:rsidR="000F78DA" w:rsidRDefault="000F78DA">
      <w:pPr>
        <w:pStyle w:val="Heading6"/>
        <w:numPr>
          <w:ilvl w:val="4"/>
          <w:numId w:val="18"/>
        </w:numPr>
        <w:rPr>
          <w:rFonts w:ascii="Times New Roman" w:hAnsi="Times New Roman" w:cs="Times New Roman"/>
          <w:color w:val="auto"/>
        </w:rPr>
        <w:pPrChange w:id="398" w:author="Microsoft Office User" w:date="2022-09-15T12:27:00Z">
          <w:pPr>
            <w:pStyle w:val="Heading6"/>
            <w:numPr>
              <w:ilvl w:val="4"/>
              <w:numId w:val="1"/>
            </w:numPr>
            <w:ind w:left="2232" w:hanging="792"/>
          </w:pPr>
        </w:pPrChange>
      </w:pPr>
      <w:r>
        <w:rPr>
          <w:rFonts w:ascii="Times New Roman" w:hAnsi="Times New Roman" w:cs="Times New Roman"/>
          <w:color w:val="auto"/>
        </w:rPr>
        <w:t>Cán bộ ban Tái bảo hiểm</w:t>
      </w:r>
    </w:p>
    <w:p w14:paraId="786F7F7C" w14:textId="0F484ECA" w:rsidR="00937F5A" w:rsidRPr="002B44C4" w:rsidRDefault="00A8113D">
      <w:pPr>
        <w:pStyle w:val="Heading7"/>
        <w:numPr>
          <w:ilvl w:val="5"/>
          <w:numId w:val="18"/>
        </w:numPr>
        <w:pPrChange w:id="399" w:author="Microsoft Office User" w:date="2022-09-15T12:35:00Z">
          <w:pPr>
            <w:pStyle w:val="Heading7"/>
            <w:numPr>
              <w:ilvl w:val="5"/>
              <w:numId w:val="1"/>
            </w:numPr>
            <w:ind w:left="2736" w:hanging="934"/>
          </w:pPr>
        </w:pPrChange>
      </w:pPr>
      <w:r w:rsidRPr="002B44C4">
        <w:rPr>
          <w:rFonts w:cs="Times New Roman"/>
          <w:color w:val="auto"/>
        </w:rPr>
        <w:t>Màn hình</w:t>
      </w:r>
      <w:r w:rsidR="006F488B" w:rsidRPr="002B44C4">
        <w:rPr>
          <w:rFonts w:cs="Times New Roman"/>
          <w:color w:val="auto"/>
        </w:rPr>
        <w:t xml:space="preserve"> </w:t>
      </w:r>
      <w:bookmarkEnd w:id="394"/>
    </w:p>
    <w:p w14:paraId="32FA267B" w14:textId="5E0E0726" w:rsidR="00D32EF4" w:rsidRPr="002B44C4" w:rsidRDefault="00D32EF4" w:rsidP="00D32EF4">
      <w:r w:rsidRPr="002B44C4">
        <w:rPr>
          <w:noProof/>
        </w:rPr>
        <w:drawing>
          <wp:inline distT="0" distB="0" distL="0" distR="0" wp14:anchorId="5B3513A5" wp14:editId="0A61C8C6">
            <wp:extent cx="5731510" cy="5816600"/>
            <wp:effectExtent l="19050" t="19050" r="21590" b="1270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816600"/>
                    </a:xfrm>
                    <a:prstGeom prst="rect">
                      <a:avLst/>
                    </a:prstGeom>
                    <a:ln>
                      <a:solidFill>
                        <a:schemeClr val="accent1"/>
                      </a:solidFill>
                    </a:ln>
                  </pic:spPr>
                </pic:pic>
              </a:graphicData>
            </a:graphic>
          </wp:inline>
        </w:drawing>
      </w:r>
    </w:p>
    <w:p w14:paraId="41A318FF" w14:textId="7C4B5F35" w:rsidR="00D32EF4" w:rsidRPr="002B44C4" w:rsidRDefault="00D32EF4" w:rsidP="00D32EF4">
      <w:pPr>
        <w:jc w:val="center"/>
        <w:rPr>
          <w:i/>
        </w:rPr>
      </w:pPr>
      <w:r w:rsidRPr="002B44C4">
        <w:rPr>
          <w:i/>
        </w:rPr>
        <w:t>Màn hình tiếp nhận chuyển xử lý Account cán bộ TBH</w:t>
      </w:r>
    </w:p>
    <w:p w14:paraId="2902C016" w14:textId="77777777" w:rsidR="00D32EF4" w:rsidRPr="002B44C4" w:rsidRDefault="00D32EF4" w:rsidP="00D32EF4">
      <w:pPr>
        <w:jc w:val="center"/>
        <w:rPr>
          <w:i/>
        </w:rPr>
      </w:pPr>
      <w:r w:rsidRPr="002B44C4">
        <w:rPr>
          <w:noProof/>
        </w:rPr>
        <w:drawing>
          <wp:inline distT="0" distB="0" distL="0" distR="0" wp14:anchorId="71A4ECC2" wp14:editId="3AF970F6">
            <wp:extent cx="3933333" cy="2552381"/>
            <wp:effectExtent l="19050" t="19050" r="10160" b="196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3333" cy="2552381"/>
                    </a:xfrm>
                    <a:prstGeom prst="rect">
                      <a:avLst/>
                    </a:prstGeom>
                    <a:ln>
                      <a:solidFill>
                        <a:schemeClr val="accent1"/>
                      </a:solidFill>
                    </a:ln>
                  </pic:spPr>
                </pic:pic>
              </a:graphicData>
            </a:graphic>
          </wp:inline>
        </w:drawing>
      </w:r>
    </w:p>
    <w:p w14:paraId="698FD079" w14:textId="4C8BD9C9" w:rsidR="00D32EF4" w:rsidRDefault="00D32EF4" w:rsidP="00D32EF4">
      <w:pPr>
        <w:jc w:val="center"/>
        <w:rPr>
          <w:ins w:id="400" w:author="Mít love" w:date="2022-09-15T11:32:00Z"/>
          <w:i/>
        </w:rPr>
      </w:pPr>
      <w:r w:rsidRPr="002B44C4">
        <w:rPr>
          <w:i/>
        </w:rPr>
        <w:t>Màn hình xác nhận trả lại Account cán bộ TBH</w:t>
      </w:r>
    </w:p>
    <w:p w14:paraId="2C2ED6C7" w14:textId="77777777" w:rsidR="002C53E3" w:rsidRPr="002B44C4" w:rsidRDefault="002C53E3" w:rsidP="00D32EF4">
      <w:pPr>
        <w:jc w:val="center"/>
        <w:rPr>
          <w:i/>
        </w:rPr>
      </w:pPr>
    </w:p>
    <w:p w14:paraId="4D3DB2E8" w14:textId="77777777" w:rsidR="00D32EF4" w:rsidRPr="002B44C4" w:rsidRDefault="00D32EF4" w:rsidP="00D32EF4">
      <w:pPr>
        <w:rPr>
          <w:noProof/>
        </w:rPr>
      </w:pPr>
      <w:r w:rsidRPr="002B44C4">
        <w:rPr>
          <w:noProof/>
        </w:rPr>
        <w:drawing>
          <wp:inline distT="0" distB="0" distL="0" distR="0" wp14:anchorId="45510383" wp14:editId="58E10220">
            <wp:extent cx="5731510" cy="3127375"/>
            <wp:effectExtent l="19050" t="19050" r="21590" b="158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27375"/>
                    </a:xfrm>
                    <a:prstGeom prst="rect">
                      <a:avLst/>
                    </a:prstGeom>
                    <a:ln>
                      <a:solidFill>
                        <a:schemeClr val="accent1"/>
                      </a:solidFill>
                    </a:ln>
                  </pic:spPr>
                </pic:pic>
              </a:graphicData>
            </a:graphic>
          </wp:inline>
        </w:drawing>
      </w:r>
    </w:p>
    <w:p w14:paraId="53055F46" w14:textId="5EB55028" w:rsidR="00D32EF4" w:rsidRPr="002B44C4" w:rsidRDefault="00D32EF4" w:rsidP="00D32EF4">
      <w:pPr>
        <w:jc w:val="center"/>
        <w:rPr>
          <w:i/>
        </w:rPr>
      </w:pPr>
      <w:r w:rsidRPr="002B44C4">
        <w:rPr>
          <w:i/>
        </w:rPr>
        <w:t>Màn hình thêm danh sách nhận thông báo Account cán bộ TBH thực hiện chuyển xử lý</w:t>
      </w:r>
    </w:p>
    <w:p w14:paraId="783F55FD" w14:textId="77777777" w:rsidR="00D32EF4" w:rsidRPr="002B44C4" w:rsidRDefault="00D32EF4" w:rsidP="00937F5A"/>
    <w:p w14:paraId="60B2762C" w14:textId="414CD58A" w:rsidR="00A8113D" w:rsidRPr="002B44C4" w:rsidRDefault="00A8113D">
      <w:pPr>
        <w:pStyle w:val="Heading7"/>
        <w:numPr>
          <w:ilvl w:val="5"/>
          <w:numId w:val="18"/>
        </w:numPr>
        <w:rPr>
          <w:rFonts w:cs="Times New Roman"/>
          <w:color w:val="auto"/>
        </w:rPr>
        <w:pPrChange w:id="401" w:author="Microsoft Office User" w:date="2022-09-15T12:35:00Z">
          <w:pPr>
            <w:pStyle w:val="Heading7"/>
            <w:numPr>
              <w:ilvl w:val="5"/>
              <w:numId w:val="1"/>
            </w:numPr>
            <w:ind w:left="2736" w:hanging="934"/>
          </w:pPr>
        </w:pPrChange>
      </w:pPr>
      <w:bookmarkStart w:id="402" w:name="_Toc113613693"/>
      <w:r w:rsidRPr="002B44C4">
        <w:rPr>
          <w:rFonts w:cs="Times New Roman"/>
          <w:color w:val="auto"/>
        </w:rPr>
        <w:t>Mô tả màn hình</w:t>
      </w:r>
      <w:r w:rsidR="006F488B" w:rsidRPr="002B44C4">
        <w:rPr>
          <w:rFonts w:cs="Times New Roman"/>
          <w:color w:val="auto"/>
        </w:rPr>
        <w:t xml:space="preserve"> </w:t>
      </w:r>
      <w:bookmarkEnd w:id="402"/>
    </w:p>
    <w:p w14:paraId="32873B0D" w14:textId="2E2B2E91" w:rsidR="003E75CB" w:rsidRDefault="0093125F" w:rsidP="0093125F">
      <w:pPr>
        <w:pStyle w:val="ListParagraph"/>
        <w:numPr>
          <w:ilvl w:val="0"/>
          <w:numId w:val="6"/>
        </w:numPr>
      </w:pPr>
      <w:r>
        <w:t>Màn hình chuyển xử lý</w:t>
      </w:r>
    </w:p>
    <w:p w14:paraId="49A62ECB" w14:textId="77777777" w:rsidR="0093125F" w:rsidRPr="002B44C4" w:rsidRDefault="0093125F" w:rsidP="0093125F">
      <w:pPr>
        <w:pStyle w:val="ListParagraph"/>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E46FDF" w:rsidRPr="002B44C4" w14:paraId="6CCDFC7C" w14:textId="77777777" w:rsidTr="00E34A49">
        <w:trPr>
          <w:trHeight w:val="284"/>
          <w:jc w:val="center"/>
        </w:trPr>
        <w:tc>
          <w:tcPr>
            <w:tcW w:w="984" w:type="dxa"/>
            <w:shd w:val="clear" w:color="auto" w:fill="D9D9D9" w:themeFill="background1" w:themeFillShade="D9"/>
            <w:vAlign w:val="center"/>
          </w:tcPr>
          <w:p w14:paraId="13BD59A8" w14:textId="77777777" w:rsidR="00E46FDF" w:rsidRPr="00E34A49" w:rsidRDefault="00E46FDF" w:rsidP="00D32EF4">
            <w:pPr>
              <w:spacing w:before="60" w:after="60" w:line="360" w:lineRule="auto"/>
              <w:ind w:left="142"/>
              <w:rPr>
                <w:b/>
              </w:rPr>
            </w:pPr>
            <w:r w:rsidRPr="00E34A49">
              <w:rPr>
                <w:b/>
              </w:rPr>
              <w:t>STT</w:t>
            </w:r>
          </w:p>
        </w:tc>
        <w:tc>
          <w:tcPr>
            <w:tcW w:w="1949" w:type="dxa"/>
            <w:shd w:val="clear" w:color="auto" w:fill="D9D9D9" w:themeFill="background1" w:themeFillShade="D9"/>
          </w:tcPr>
          <w:p w14:paraId="62254F21" w14:textId="77777777" w:rsidR="00E46FDF" w:rsidRPr="00E34A49" w:rsidRDefault="00E46FDF" w:rsidP="00D32EF4">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4C59A1AB" w14:textId="77777777" w:rsidR="00E46FDF" w:rsidRPr="00E34A49" w:rsidRDefault="00E46FDF" w:rsidP="00D32EF4">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707F5AFE" w14:textId="6A4EA1E8" w:rsidR="00E46FDF" w:rsidRPr="00E34A49" w:rsidRDefault="00E46FDF" w:rsidP="00D32EF4">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960" w:type="dxa"/>
            <w:shd w:val="clear" w:color="auto" w:fill="D9D9D9" w:themeFill="background1" w:themeFillShade="D9"/>
          </w:tcPr>
          <w:p w14:paraId="259C008E" w14:textId="6DC66E38" w:rsidR="00E46FDF" w:rsidRPr="00E34A49" w:rsidRDefault="00E46FDF" w:rsidP="00D32EF4">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93125F" w:rsidRPr="002B44C4" w14:paraId="2419BDB9" w14:textId="77777777" w:rsidTr="00E34A49">
        <w:trPr>
          <w:trHeight w:val="284"/>
          <w:jc w:val="center"/>
        </w:trPr>
        <w:tc>
          <w:tcPr>
            <w:tcW w:w="984" w:type="dxa"/>
            <w:shd w:val="clear" w:color="auto" w:fill="auto"/>
            <w:vAlign w:val="center"/>
          </w:tcPr>
          <w:p w14:paraId="74306A3D" w14:textId="77777777" w:rsidR="0093125F" w:rsidRPr="002B44C4" w:rsidRDefault="0093125F" w:rsidP="00D94035">
            <w:pPr>
              <w:spacing w:before="60" w:after="60" w:line="360" w:lineRule="auto"/>
              <w:ind w:left="142"/>
              <w:rPr>
                <w:b/>
              </w:rPr>
            </w:pPr>
            <w:r w:rsidRPr="002B44C4">
              <w:rPr>
                <w:b/>
              </w:rPr>
              <w:t>1</w:t>
            </w:r>
          </w:p>
        </w:tc>
        <w:tc>
          <w:tcPr>
            <w:tcW w:w="8461" w:type="dxa"/>
            <w:gridSpan w:val="4"/>
          </w:tcPr>
          <w:p w14:paraId="29F7D7AC" w14:textId="3905A8CC" w:rsidR="0093125F" w:rsidRPr="002B44C4" w:rsidRDefault="0093125F" w:rsidP="0093125F">
            <w:pPr>
              <w:keepLines/>
              <w:widowControl w:val="0"/>
              <w:pBdr>
                <w:top w:val="nil"/>
                <w:left w:val="nil"/>
                <w:bottom w:val="nil"/>
                <w:right w:val="nil"/>
                <w:between w:val="nil"/>
              </w:pBdr>
              <w:spacing w:before="60" w:after="60"/>
            </w:pPr>
            <w:r>
              <w:t xml:space="preserve">Các trường thông tin hiển thị màn hình phê duyệt báo cáo tổn thất tương tự như phần </w:t>
            </w:r>
            <w:hyperlink w:anchor="_Mô_tả_màn" w:history="1">
              <w:r w:rsidRPr="00B80C57">
                <w:rPr>
                  <w:rStyle w:val="Hyperlink"/>
                </w:rPr>
                <w:t>mô màn hình giao diện thiết kế của CBCĐ</w:t>
              </w:r>
            </w:hyperlink>
            <w:r>
              <w:t>, chỉ cho phép sửa thông tin Tab Tái Bảo hiểm. Các thông tin khác không cho sửa</w:t>
            </w:r>
          </w:p>
        </w:tc>
      </w:tr>
      <w:tr w:rsidR="00D94035" w:rsidRPr="002B44C4" w14:paraId="3E1ADFE6" w14:textId="77777777" w:rsidTr="00E34A49">
        <w:trPr>
          <w:trHeight w:val="284"/>
          <w:jc w:val="center"/>
        </w:trPr>
        <w:tc>
          <w:tcPr>
            <w:tcW w:w="984" w:type="dxa"/>
            <w:shd w:val="clear" w:color="auto" w:fill="auto"/>
            <w:vAlign w:val="center"/>
          </w:tcPr>
          <w:p w14:paraId="77475B8D" w14:textId="22F61036" w:rsidR="00D94035" w:rsidRPr="002B44C4" w:rsidRDefault="0093125F" w:rsidP="00D94035">
            <w:pPr>
              <w:spacing w:before="60" w:after="60" w:line="360" w:lineRule="auto"/>
              <w:ind w:left="142"/>
              <w:rPr>
                <w:b/>
              </w:rPr>
            </w:pPr>
            <w:r>
              <w:rPr>
                <w:b/>
              </w:rPr>
              <w:t>2</w:t>
            </w:r>
          </w:p>
        </w:tc>
        <w:tc>
          <w:tcPr>
            <w:tcW w:w="8461" w:type="dxa"/>
            <w:gridSpan w:val="4"/>
          </w:tcPr>
          <w:p w14:paraId="079018FA" w14:textId="7D222A56" w:rsidR="00D94035" w:rsidRPr="002B44C4" w:rsidRDefault="00D94035" w:rsidP="00D94035">
            <w:pPr>
              <w:keepLines/>
              <w:widowControl w:val="0"/>
              <w:pBdr>
                <w:top w:val="nil"/>
                <w:left w:val="nil"/>
                <w:bottom w:val="nil"/>
                <w:right w:val="nil"/>
                <w:between w:val="nil"/>
              </w:pBdr>
              <w:spacing w:before="60" w:after="60"/>
              <w:rPr>
                <w:b/>
              </w:rPr>
            </w:pPr>
            <w:r w:rsidRPr="002B44C4">
              <w:rPr>
                <w:b/>
              </w:rPr>
              <w:t>Tab thông tin T</w:t>
            </w:r>
            <w:r w:rsidR="0093125F">
              <w:rPr>
                <w:b/>
              </w:rPr>
              <w:t>ái</w:t>
            </w:r>
            <w:r w:rsidRPr="002B44C4">
              <w:rPr>
                <w:b/>
              </w:rPr>
              <w:t xml:space="preserve"> bảo hiểm</w:t>
            </w:r>
          </w:p>
        </w:tc>
      </w:tr>
      <w:tr w:rsidR="00D94035" w:rsidRPr="002B44C4" w14:paraId="2E04941A" w14:textId="77777777" w:rsidTr="00E34A49">
        <w:trPr>
          <w:trHeight w:val="284"/>
          <w:jc w:val="center"/>
        </w:trPr>
        <w:tc>
          <w:tcPr>
            <w:tcW w:w="984" w:type="dxa"/>
            <w:shd w:val="clear" w:color="auto" w:fill="auto"/>
            <w:vAlign w:val="center"/>
          </w:tcPr>
          <w:p w14:paraId="280C536C" w14:textId="0BC95801" w:rsidR="00D94035" w:rsidRPr="002B44C4" w:rsidRDefault="0093125F" w:rsidP="00D94035">
            <w:pPr>
              <w:spacing w:before="60" w:after="60" w:line="360" w:lineRule="auto"/>
              <w:ind w:left="142"/>
              <w:rPr>
                <w:b/>
              </w:rPr>
            </w:pPr>
            <w:r>
              <w:rPr>
                <w:b/>
              </w:rPr>
              <w:t>2.1</w:t>
            </w:r>
          </w:p>
        </w:tc>
        <w:tc>
          <w:tcPr>
            <w:tcW w:w="1949" w:type="dxa"/>
          </w:tcPr>
          <w:p w14:paraId="7BE91A0B" w14:textId="77777777" w:rsidR="00D94035" w:rsidRPr="002B44C4" w:rsidRDefault="00D94035" w:rsidP="00D94035">
            <w:pPr>
              <w:keepLines/>
              <w:widowControl w:val="0"/>
              <w:pBdr>
                <w:top w:val="nil"/>
                <w:left w:val="nil"/>
                <w:bottom w:val="nil"/>
                <w:right w:val="nil"/>
                <w:between w:val="nil"/>
              </w:pBdr>
              <w:spacing w:before="60" w:after="60"/>
            </w:pPr>
            <w:r w:rsidRPr="002B44C4">
              <w:t>Tái bảo hiểm fronting/chỉ định</w:t>
            </w:r>
          </w:p>
        </w:tc>
        <w:tc>
          <w:tcPr>
            <w:tcW w:w="1418" w:type="dxa"/>
          </w:tcPr>
          <w:p w14:paraId="38990099" w14:textId="77777777" w:rsidR="00D94035" w:rsidRPr="002B44C4" w:rsidRDefault="00D94035" w:rsidP="00D94035">
            <w:pPr>
              <w:keepLines/>
              <w:widowControl w:val="0"/>
              <w:pBdr>
                <w:top w:val="nil"/>
                <w:left w:val="nil"/>
                <w:bottom w:val="nil"/>
                <w:right w:val="nil"/>
                <w:between w:val="nil"/>
              </w:pBdr>
              <w:spacing w:before="60" w:after="60"/>
            </w:pPr>
            <w:r w:rsidRPr="002B44C4">
              <w:t>Radio button</w:t>
            </w:r>
          </w:p>
        </w:tc>
        <w:tc>
          <w:tcPr>
            <w:tcW w:w="1134" w:type="dxa"/>
          </w:tcPr>
          <w:p w14:paraId="3E3B7377" w14:textId="77777777" w:rsidR="00D94035" w:rsidRPr="002B44C4" w:rsidRDefault="00D94035" w:rsidP="00D94035">
            <w:pPr>
              <w:keepLines/>
              <w:widowControl w:val="0"/>
              <w:pBdr>
                <w:top w:val="nil"/>
                <w:left w:val="nil"/>
                <w:bottom w:val="nil"/>
                <w:right w:val="nil"/>
                <w:between w:val="nil"/>
              </w:pBdr>
              <w:spacing w:before="60" w:after="60"/>
            </w:pPr>
          </w:p>
        </w:tc>
        <w:tc>
          <w:tcPr>
            <w:tcW w:w="3960" w:type="dxa"/>
          </w:tcPr>
          <w:p w14:paraId="5334DCB9" w14:textId="07376094" w:rsidR="00D94035" w:rsidRPr="002B44C4" w:rsidRDefault="00D94035" w:rsidP="00D94035">
            <w:pPr>
              <w:keepLines/>
              <w:widowControl w:val="0"/>
              <w:pBdr>
                <w:top w:val="nil"/>
                <w:left w:val="nil"/>
                <w:bottom w:val="nil"/>
                <w:right w:val="nil"/>
                <w:between w:val="nil"/>
              </w:pBdr>
              <w:spacing w:before="60" w:after="60"/>
            </w:pPr>
            <w:r w:rsidRPr="002B44C4">
              <w:t>Hiển thị thông tin tái bảo hiểm không cho sửa</w:t>
            </w:r>
          </w:p>
        </w:tc>
      </w:tr>
      <w:tr w:rsidR="0093125F" w:rsidRPr="002B44C4" w14:paraId="24F1A00A" w14:textId="77777777" w:rsidTr="00E34A49">
        <w:trPr>
          <w:trHeight w:val="284"/>
          <w:jc w:val="center"/>
        </w:trPr>
        <w:tc>
          <w:tcPr>
            <w:tcW w:w="984" w:type="dxa"/>
            <w:shd w:val="clear" w:color="auto" w:fill="auto"/>
          </w:tcPr>
          <w:p w14:paraId="00B27CB2" w14:textId="44F21AE4" w:rsidR="0093125F" w:rsidRPr="002B44C4" w:rsidRDefault="0093125F" w:rsidP="0093125F">
            <w:pPr>
              <w:spacing w:before="60" w:after="60" w:line="360" w:lineRule="auto"/>
              <w:ind w:left="142"/>
              <w:rPr>
                <w:b/>
              </w:rPr>
            </w:pPr>
            <w:r w:rsidRPr="001C625A">
              <w:rPr>
                <w:b/>
              </w:rPr>
              <w:t>2.</w:t>
            </w:r>
            <w:r>
              <w:rPr>
                <w:b/>
              </w:rPr>
              <w:t>2</w:t>
            </w:r>
          </w:p>
        </w:tc>
        <w:tc>
          <w:tcPr>
            <w:tcW w:w="1949" w:type="dxa"/>
          </w:tcPr>
          <w:p w14:paraId="5A666492" w14:textId="77777777" w:rsidR="0093125F" w:rsidRPr="002B44C4" w:rsidRDefault="0093125F" w:rsidP="0093125F">
            <w:pPr>
              <w:keepLines/>
              <w:widowControl w:val="0"/>
              <w:pBdr>
                <w:top w:val="nil"/>
                <w:left w:val="nil"/>
                <w:bottom w:val="nil"/>
                <w:right w:val="nil"/>
                <w:between w:val="nil"/>
              </w:pBdr>
              <w:spacing w:before="60" w:after="60"/>
            </w:pPr>
            <w:r w:rsidRPr="002B44C4">
              <w:t>Tỷ lệ giữ lại PVI</w:t>
            </w:r>
          </w:p>
        </w:tc>
        <w:tc>
          <w:tcPr>
            <w:tcW w:w="1418" w:type="dxa"/>
          </w:tcPr>
          <w:p w14:paraId="252D1FD1" w14:textId="77777777" w:rsidR="0093125F" w:rsidRPr="002B44C4" w:rsidRDefault="0093125F" w:rsidP="0093125F">
            <w:pPr>
              <w:keepLines/>
              <w:widowControl w:val="0"/>
              <w:pBdr>
                <w:top w:val="nil"/>
                <w:left w:val="nil"/>
                <w:bottom w:val="nil"/>
                <w:right w:val="nil"/>
                <w:between w:val="nil"/>
              </w:pBdr>
              <w:spacing w:before="60" w:after="60"/>
            </w:pPr>
            <w:r w:rsidRPr="002B44C4">
              <w:t>Number</w:t>
            </w:r>
          </w:p>
        </w:tc>
        <w:tc>
          <w:tcPr>
            <w:tcW w:w="1134" w:type="dxa"/>
          </w:tcPr>
          <w:p w14:paraId="119DD863"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4F2A4DA5" w14:textId="4F37A811" w:rsidR="0093125F" w:rsidRPr="002B44C4" w:rsidRDefault="0093125F" w:rsidP="0093125F">
            <w:pPr>
              <w:keepLines/>
              <w:widowControl w:val="0"/>
              <w:pBdr>
                <w:top w:val="nil"/>
                <w:left w:val="nil"/>
                <w:bottom w:val="nil"/>
                <w:right w:val="nil"/>
                <w:between w:val="nil"/>
              </w:pBdr>
              <w:spacing w:before="60" w:after="60"/>
            </w:pPr>
            <w:r w:rsidRPr="002B44C4">
              <w:t>Hiển thị tỷ lệ tái giữ lại tái bảo hiểm PVI không cho sửa</w:t>
            </w:r>
          </w:p>
        </w:tc>
      </w:tr>
      <w:tr w:rsidR="0093125F" w:rsidRPr="002B44C4" w14:paraId="7D55BF9D" w14:textId="77777777" w:rsidTr="00E34A49">
        <w:trPr>
          <w:trHeight w:val="284"/>
          <w:jc w:val="center"/>
        </w:trPr>
        <w:tc>
          <w:tcPr>
            <w:tcW w:w="984" w:type="dxa"/>
            <w:shd w:val="clear" w:color="auto" w:fill="auto"/>
          </w:tcPr>
          <w:p w14:paraId="64956517" w14:textId="1F993DF0" w:rsidR="0093125F" w:rsidRPr="002B44C4" w:rsidRDefault="0093125F" w:rsidP="0093125F">
            <w:pPr>
              <w:spacing w:before="60" w:after="60" w:line="360" w:lineRule="auto"/>
              <w:ind w:left="142"/>
              <w:rPr>
                <w:b/>
              </w:rPr>
            </w:pPr>
            <w:r w:rsidRPr="001C625A">
              <w:rPr>
                <w:b/>
              </w:rPr>
              <w:t>2.</w:t>
            </w:r>
            <w:r>
              <w:rPr>
                <w:b/>
              </w:rPr>
              <w:t>3</w:t>
            </w:r>
          </w:p>
        </w:tc>
        <w:tc>
          <w:tcPr>
            <w:tcW w:w="8461" w:type="dxa"/>
            <w:gridSpan w:val="4"/>
          </w:tcPr>
          <w:p w14:paraId="52540BCE" w14:textId="6F82FAB2" w:rsidR="0093125F" w:rsidRPr="002B44C4" w:rsidRDefault="0093125F" w:rsidP="0093125F">
            <w:pPr>
              <w:keepLines/>
              <w:widowControl w:val="0"/>
              <w:pBdr>
                <w:top w:val="nil"/>
                <w:left w:val="nil"/>
                <w:bottom w:val="nil"/>
                <w:right w:val="nil"/>
                <w:between w:val="nil"/>
              </w:pBdr>
              <w:spacing w:before="60" w:after="60"/>
              <w:rPr>
                <w:i/>
              </w:rPr>
            </w:pPr>
            <w:r w:rsidRPr="002B44C4">
              <w:rPr>
                <w:i/>
              </w:rPr>
              <w:t>Danh sách thông tin tái bảo hiểm</w:t>
            </w:r>
          </w:p>
        </w:tc>
      </w:tr>
      <w:tr w:rsidR="00A140E8" w:rsidRPr="002B44C4" w14:paraId="1787C040" w14:textId="77777777" w:rsidTr="00E34A49">
        <w:trPr>
          <w:trHeight w:val="284"/>
          <w:jc w:val="center"/>
        </w:trPr>
        <w:tc>
          <w:tcPr>
            <w:tcW w:w="984" w:type="dxa"/>
            <w:shd w:val="clear" w:color="auto" w:fill="auto"/>
          </w:tcPr>
          <w:p w14:paraId="5DA4EBCF" w14:textId="3124D3AB" w:rsidR="00A140E8" w:rsidRPr="002B44C4" w:rsidRDefault="00A140E8" w:rsidP="00A140E8">
            <w:pPr>
              <w:spacing w:before="60" w:after="60" w:line="360" w:lineRule="auto"/>
              <w:ind w:left="142"/>
              <w:rPr>
                <w:b/>
              </w:rPr>
            </w:pPr>
            <w:r w:rsidRPr="001C625A">
              <w:rPr>
                <w:b/>
              </w:rPr>
              <w:t>2.</w:t>
            </w:r>
            <w:r>
              <w:rPr>
                <w:b/>
              </w:rPr>
              <w:t>4</w:t>
            </w:r>
          </w:p>
        </w:tc>
        <w:tc>
          <w:tcPr>
            <w:tcW w:w="1949" w:type="dxa"/>
          </w:tcPr>
          <w:p w14:paraId="1AF7551E" w14:textId="77777777" w:rsidR="00A140E8" w:rsidRPr="002B44C4" w:rsidRDefault="00A140E8" w:rsidP="00A140E8">
            <w:pPr>
              <w:keepLines/>
              <w:widowControl w:val="0"/>
              <w:pBdr>
                <w:top w:val="nil"/>
                <w:left w:val="nil"/>
                <w:bottom w:val="nil"/>
                <w:right w:val="nil"/>
                <w:between w:val="nil"/>
              </w:pBdr>
              <w:spacing w:before="60" w:after="60"/>
            </w:pPr>
            <w:r w:rsidRPr="002B44C4">
              <w:t>#</w:t>
            </w:r>
          </w:p>
        </w:tc>
        <w:tc>
          <w:tcPr>
            <w:tcW w:w="1418" w:type="dxa"/>
          </w:tcPr>
          <w:p w14:paraId="1D892F7A" w14:textId="77777777" w:rsidR="00A140E8" w:rsidRPr="002B44C4" w:rsidRDefault="00A140E8" w:rsidP="00A140E8">
            <w:pPr>
              <w:keepLines/>
              <w:widowControl w:val="0"/>
              <w:pBdr>
                <w:top w:val="nil"/>
                <w:left w:val="nil"/>
                <w:bottom w:val="nil"/>
                <w:right w:val="nil"/>
                <w:between w:val="nil"/>
              </w:pBdr>
              <w:spacing w:before="60" w:after="60"/>
            </w:pPr>
            <w:r w:rsidRPr="002B44C4">
              <w:t>Number</w:t>
            </w:r>
          </w:p>
        </w:tc>
        <w:tc>
          <w:tcPr>
            <w:tcW w:w="1134" w:type="dxa"/>
          </w:tcPr>
          <w:p w14:paraId="302B588F"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32EF0B0D" w14:textId="684D2494" w:rsidR="00A140E8" w:rsidRPr="002B44C4" w:rsidRDefault="00A140E8" w:rsidP="00A140E8">
            <w:pPr>
              <w:keepLines/>
              <w:widowControl w:val="0"/>
              <w:pBdr>
                <w:top w:val="nil"/>
                <w:left w:val="nil"/>
                <w:bottom w:val="nil"/>
                <w:right w:val="nil"/>
                <w:between w:val="nil"/>
              </w:pBdr>
              <w:spacing w:before="60" w:after="60"/>
            </w:pPr>
            <w:r w:rsidRPr="002B44C4">
              <w:t>Số thứ tự tự tăng theo số nguyên</w:t>
            </w:r>
          </w:p>
        </w:tc>
      </w:tr>
      <w:tr w:rsidR="00A140E8" w:rsidRPr="002B44C4" w14:paraId="171FB273" w14:textId="77777777" w:rsidTr="00E34A49">
        <w:trPr>
          <w:trHeight w:val="284"/>
          <w:jc w:val="center"/>
        </w:trPr>
        <w:tc>
          <w:tcPr>
            <w:tcW w:w="984" w:type="dxa"/>
            <w:shd w:val="clear" w:color="auto" w:fill="auto"/>
          </w:tcPr>
          <w:p w14:paraId="4DE71883" w14:textId="6E759C7B" w:rsidR="00A140E8" w:rsidRPr="002B44C4" w:rsidRDefault="00A140E8" w:rsidP="00A140E8">
            <w:pPr>
              <w:spacing w:before="60" w:after="60" w:line="360" w:lineRule="auto"/>
              <w:ind w:left="142"/>
              <w:rPr>
                <w:b/>
              </w:rPr>
            </w:pPr>
            <w:r w:rsidRPr="001C625A">
              <w:rPr>
                <w:b/>
              </w:rPr>
              <w:t>2.</w:t>
            </w:r>
            <w:r>
              <w:rPr>
                <w:b/>
              </w:rPr>
              <w:t>5</w:t>
            </w:r>
          </w:p>
        </w:tc>
        <w:tc>
          <w:tcPr>
            <w:tcW w:w="1949" w:type="dxa"/>
          </w:tcPr>
          <w:p w14:paraId="35A43B72" w14:textId="77777777" w:rsidR="00A140E8" w:rsidRPr="002B44C4" w:rsidRDefault="00A140E8" w:rsidP="00A140E8">
            <w:pPr>
              <w:keepLines/>
              <w:widowControl w:val="0"/>
              <w:pBdr>
                <w:top w:val="nil"/>
                <w:left w:val="nil"/>
                <w:bottom w:val="nil"/>
                <w:right w:val="nil"/>
                <w:between w:val="nil"/>
              </w:pBdr>
              <w:spacing w:before="60" w:after="60"/>
            </w:pPr>
            <w:r w:rsidRPr="002B44C4">
              <w:t>Tên nhà tái bảo hiểm</w:t>
            </w:r>
          </w:p>
        </w:tc>
        <w:tc>
          <w:tcPr>
            <w:tcW w:w="1418" w:type="dxa"/>
          </w:tcPr>
          <w:p w14:paraId="788966CB"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068DC10B" w14:textId="72812365" w:rsidR="00A140E8" w:rsidRPr="002B44C4" w:rsidRDefault="00A140E8" w:rsidP="00A140E8">
            <w:pPr>
              <w:keepLines/>
              <w:widowControl w:val="0"/>
              <w:pBdr>
                <w:top w:val="nil"/>
                <w:left w:val="nil"/>
                <w:bottom w:val="nil"/>
                <w:right w:val="nil"/>
                <w:between w:val="nil"/>
              </w:pBdr>
              <w:spacing w:before="60" w:after="60"/>
            </w:pPr>
            <w:r>
              <w:t>Không</w:t>
            </w:r>
          </w:p>
        </w:tc>
        <w:tc>
          <w:tcPr>
            <w:tcW w:w="3960" w:type="dxa"/>
          </w:tcPr>
          <w:p w14:paraId="4A39668B" w14:textId="7AD4AD59" w:rsidR="00A140E8" w:rsidRPr="002B44C4" w:rsidRDefault="00A140E8" w:rsidP="00A140E8">
            <w:pPr>
              <w:keepLines/>
              <w:widowControl w:val="0"/>
              <w:pBdr>
                <w:top w:val="nil"/>
                <w:left w:val="nil"/>
                <w:bottom w:val="nil"/>
                <w:right w:val="nil"/>
                <w:between w:val="nil"/>
              </w:pBdr>
              <w:spacing w:before="60" w:after="60"/>
            </w:pPr>
            <w:r w:rsidRPr="005C7BB6">
              <w:t>Chỉ hiển thị dữ liệu không cho phép sửa.</w:t>
            </w:r>
          </w:p>
        </w:tc>
      </w:tr>
      <w:tr w:rsidR="00A140E8" w:rsidRPr="002B44C4" w14:paraId="17C5F8F9" w14:textId="77777777" w:rsidTr="00E34A49">
        <w:trPr>
          <w:trHeight w:val="284"/>
          <w:jc w:val="center"/>
        </w:trPr>
        <w:tc>
          <w:tcPr>
            <w:tcW w:w="984" w:type="dxa"/>
            <w:shd w:val="clear" w:color="auto" w:fill="auto"/>
          </w:tcPr>
          <w:p w14:paraId="360D91FC" w14:textId="2DCCC0FE" w:rsidR="00A140E8" w:rsidRPr="002B44C4" w:rsidRDefault="00A140E8" w:rsidP="00A140E8">
            <w:pPr>
              <w:spacing w:before="60" w:after="60" w:line="360" w:lineRule="auto"/>
              <w:ind w:left="142"/>
              <w:rPr>
                <w:b/>
              </w:rPr>
            </w:pPr>
            <w:r w:rsidRPr="001C625A">
              <w:rPr>
                <w:b/>
              </w:rPr>
              <w:t>2.</w:t>
            </w:r>
            <w:r>
              <w:rPr>
                <w:b/>
              </w:rPr>
              <w:t>6</w:t>
            </w:r>
          </w:p>
        </w:tc>
        <w:tc>
          <w:tcPr>
            <w:tcW w:w="1949" w:type="dxa"/>
          </w:tcPr>
          <w:p w14:paraId="41A650D4" w14:textId="77777777" w:rsidR="00A140E8" w:rsidRPr="002B44C4" w:rsidRDefault="00A140E8" w:rsidP="00A140E8">
            <w:pPr>
              <w:keepLines/>
              <w:widowControl w:val="0"/>
              <w:pBdr>
                <w:top w:val="nil"/>
                <w:left w:val="nil"/>
                <w:bottom w:val="nil"/>
                <w:right w:val="nil"/>
                <w:between w:val="nil"/>
              </w:pBdr>
              <w:spacing w:before="60" w:after="60"/>
            </w:pPr>
            <w:r w:rsidRPr="002B44C4">
              <w:t>Hợp đồng tái bảo hiểm</w:t>
            </w:r>
          </w:p>
        </w:tc>
        <w:tc>
          <w:tcPr>
            <w:tcW w:w="1418" w:type="dxa"/>
          </w:tcPr>
          <w:p w14:paraId="2477BE84"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5B1E5F98" w14:textId="4C0B3275" w:rsidR="00A140E8" w:rsidRPr="002B44C4" w:rsidRDefault="00A140E8" w:rsidP="00A140E8">
            <w:pPr>
              <w:keepLines/>
              <w:widowControl w:val="0"/>
              <w:pBdr>
                <w:top w:val="nil"/>
                <w:left w:val="nil"/>
                <w:bottom w:val="nil"/>
                <w:right w:val="nil"/>
                <w:between w:val="nil"/>
              </w:pBdr>
              <w:spacing w:before="60" w:after="60"/>
            </w:pPr>
            <w:r>
              <w:t>Không</w:t>
            </w:r>
          </w:p>
        </w:tc>
        <w:tc>
          <w:tcPr>
            <w:tcW w:w="3960" w:type="dxa"/>
          </w:tcPr>
          <w:p w14:paraId="20D49E34" w14:textId="3DABE5EB" w:rsidR="00A140E8" w:rsidRPr="002B44C4" w:rsidRDefault="00A140E8" w:rsidP="00A140E8">
            <w:pPr>
              <w:keepLines/>
              <w:widowControl w:val="0"/>
              <w:pBdr>
                <w:top w:val="nil"/>
                <w:left w:val="nil"/>
                <w:bottom w:val="nil"/>
                <w:right w:val="nil"/>
                <w:between w:val="nil"/>
              </w:pBdr>
              <w:spacing w:before="60" w:after="60"/>
            </w:pPr>
            <w:r w:rsidRPr="005C7BB6">
              <w:t>Chỉ hiển thị dữ liệu không cho phép sửa.</w:t>
            </w:r>
          </w:p>
        </w:tc>
      </w:tr>
      <w:tr w:rsidR="00A140E8" w:rsidRPr="002B44C4" w14:paraId="0F03474D" w14:textId="77777777" w:rsidTr="00E34A49">
        <w:trPr>
          <w:trHeight w:val="284"/>
          <w:jc w:val="center"/>
        </w:trPr>
        <w:tc>
          <w:tcPr>
            <w:tcW w:w="984" w:type="dxa"/>
            <w:shd w:val="clear" w:color="auto" w:fill="auto"/>
          </w:tcPr>
          <w:p w14:paraId="20ED3842" w14:textId="7C55F688" w:rsidR="00A140E8" w:rsidRPr="002B44C4" w:rsidRDefault="00A140E8" w:rsidP="00A140E8">
            <w:pPr>
              <w:spacing w:before="60" w:after="60" w:line="360" w:lineRule="auto"/>
              <w:ind w:left="142"/>
              <w:rPr>
                <w:b/>
              </w:rPr>
            </w:pPr>
            <w:r w:rsidRPr="001C625A">
              <w:rPr>
                <w:b/>
              </w:rPr>
              <w:t>2.</w:t>
            </w:r>
            <w:r>
              <w:rPr>
                <w:b/>
              </w:rPr>
              <w:t>7</w:t>
            </w:r>
          </w:p>
        </w:tc>
        <w:tc>
          <w:tcPr>
            <w:tcW w:w="1949" w:type="dxa"/>
          </w:tcPr>
          <w:p w14:paraId="4794009C" w14:textId="77777777" w:rsidR="00A140E8" w:rsidRPr="002B44C4" w:rsidRDefault="00A140E8" w:rsidP="00A140E8">
            <w:pPr>
              <w:keepLines/>
              <w:widowControl w:val="0"/>
              <w:pBdr>
                <w:top w:val="nil"/>
                <w:left w:val="nil"/>
                <w:bottom w:val="nil"/>
                <w:right w:val="nil"/>
                <w:between w:val="nil"/>
              </w:pBdr>
              <w:spacing w:before="60" w:after="60"/>
            </w:pPr>
            <w:r w:rsidRPr="002B44C4">
              <w:t>Liên hệ</w:t>
            </w:r>
          </w:p>
        </w:tc>
        <w:tc>
          <w:tcPr>
            <w:tcW w:w="1418" w:type="dxa"/>
          </w:tcPr>
          <w:p w14:paraId="13E84933"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1C463E11" w14:textId="06A03CF8" w:rsidR="00A140E8" w:rsidRPr="002B44C4" w:rsidRDefault="00A140E8" w:rsidP="00A140E8">
            <w:pPr>
              <w:keepLines/>
              <w:widowControl w:val="0"/>
              <w:pBdr>
                <w:top w:val="nil"/>
                <w:left w:val="nil"/>
                <w:bottom w:val="nil"/>
                <w:right w:val="nil"/>
                <w:between w:val="nil"/>
              </w:pBdr>
              <w:spacing w:before="60" w:after="60"/>
            </w:pPr>
            <w:r>
              <w:t>Không</w:t>
            </w:r>
          </w:p>
        </w:tc>
        <w:tc>
          <w:tcPr>
            <w:tcW w:w="3960" w:type="dxa"/>
          </w:tcPr>
          <w:p w14:paraId="514CEBEA" w14:textId="279372ED" w:rsidR="00A140E8" w:rsidRPr="002B44C4" w:rsidRDefault="00A140E8" w:rsidP="00A140E8">
            <w:pPr>
              <w:keepLines/>
              <w:widowControl w:val="0"/>
              <w:pBdr>
                <w:top w:val="nil"/>
                <w:left w:val="nil"/>
                <w:bottom w:val="nil"/>
                <w:right w:val="nil"/>
                <w:between w:val="nil"/>
              </w:pBdr>
              <w:spacing w:before="60" w:after="60"/>
            </w:pPr>
            <w:r w:rsidRPr="005C7BB6">
              <w:t>Chỉ hiển thị dữ liệu không cho phép sửa.</w:t>
            </w:r>
          </w:p>
        </w:tc>
      </w:tr>
      <w:tr w:rsidR="00A140E8" w:rsidRPr="002B44C4" w14:paraId="5A8BCC14" w14:textId="77777777" w:rsidTr="00E34A49">
        <w:trPr>
          <w:trHeight w:val="284"/>
          <w:jc w:val="center"/>
        </w:trPr>
        <w:tc>
          <w:tcPr>
            <w:tcW w:w="984" w:type="dxa"/>
            <w:shd w:val="clear" w:color="auto" w:fill="auto"/>
          </w:tcPr>
          <w:p w14:paraId="0BD31FE8" w14:textId="14872487" w:rsidR="00A140E8" w:rsidRPr="002B44C4" w:rsidRDefault="00A140E8" w:rsidP="00A140E8">
            <w:pPr>
              <w:spacing w:before="60" w:after="60" w:line="360" w:lineRule="auto"/>
              <w:ind w:left="142"/>
              <w:rPr>
                <w:b/>
              </w:rPr>
            </w:pPr>
            <w:r w:rsidRPr="001C625A">
              <w:rPr>
                <w:b/>
              </w:rPr>
              <w:t>2.</w:t>
            </w:r>
            <w:r>
              <w:rPr>
                <w:b/>
              </w:rPr>
              <w:t>8</w:t>
            </w:r>
          </w:p>
        </w:tc>
        <w:tc>
          <w:tcPr>
            <w:tcW w:w="1949" w:type="dxa"/>
          </w:tcPr>
          <w:p w14:paraId="3D7BACF8" w14:textId="77777777" w:rsidR="00A140E8" w:rsidRPr="002B44C4" w:rsidRDefault="00A140E8" w:rsidP="00A140E8">
            <w:pPr>
              <w:keepLines/>
              <w:widowControl w:val="0"/>
              <w:pBdr>
                <w:top w:val="nil"/>
                <w:left w:val="nil"/>
                <w:bottom w:val="nil"/>
                <w:right w:val="nil"/>
                <w:between w:val="nil"/>
              </w:pBdr>
              <w:spacing w:before="60" w:after="60"/>
            </w:pPr>
            <w:r w:rsidRPr="002B44C4">
              <w:t>Số điện thoại</w:t>
            </w:r>
          </w:p>
        </w:tc>
        <w:tc>
          <w:tcPr>
            <w:tcW w:w="1418" w:type="dxa"/>
          </w:tcPr>
          <w:p w14:paraId="4CA78DF2"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071B4522" w14:textId="5EACC876" w:rsidR="00A140E8" w:rsidRPr="002B44C4" w:rsidRDefault="00A140E8" w:rsidP="00A140E8">
            <w:pPr>
              <w:keepLines/>
              <w:widowControl w:val="0"/>
              <w:pBdr>
                <w:top w:val="nil"/>
                <w:left w:val="nil"/>
                <w:bottom w:val="nil"/>
                <w:right w:val="nil"/>
                <w:between w:val="nil"/>
              </w:pBdr>
              <w:spacing w:before="60" w:after="60"/>
            </w:pPr>
            <w:r>
              <w:t>Không</w:t>
            </w:r>
          </w:p>
        </w:tc>
        <w:tc>
          <w:tcPr>
            <w:tcW w:w="3960" w:type="dxa"/>
          </w:tcPr>
          <w:p w14:paraId="52FD4D50" w14:textId="1B169D8C" w:rsidR="00A140E8" w:rsidRPr="002B44C4" w:rsidRDefault="00A140E8" w:rsidP="00A140E8">
            <w:pPr>
              <w:keepLines/>
              <w:widowControl w:val="0"/>
              <w:pBdr>
                <w:top w:val="nil"/>
                <w:left w:val="nil"/>
                <w:bottom w:val="nil"/>
                <w:right w:val="nil"/>
                <w:between w:val="nil"/>
              </w:pBdr>
              <w:spacing w:before="60" w:after="60"/>
            </w:pPr>
            <w:r w:rsidRPr="005C7BB6">
              <w:t>Chỉ hiển thị dữ liệu không cho phép sửa.</w:t>
            </w:r>
          </w:p>
        </w:tc>
      </w:tr>
      <w:tr w:rsidR="00A140E8" w:rsidRPr="002B44C4" w14:paraId="671BBDA1" w14:textId="77777777" w:rsidTr="00E34A49">
        <w:trPr>
          <w:trHeight w:val="284"/>
          <w:jc w:val="center"/>
        </w:trPr>
        <w:tc>
          <w:tcPr>
            <w:tcW w:w="984" w:type="dxa"/>
            <w:shd w:val="clear" w:color="auto" w:fill="auto"/>
          </w:tcPr>
          <w:p w14:paraId="40210930" w14:textId="1FFA8C25" w:rsidR="00A140E8" w:rsidRPr="002B44C4" w:rsidRDefault="00A140E8" w:rsidP="00A140E8">
            <w:pPr>
              <w:spacing w:before="60" w:after="60" w:line="360" w:lineRule="auto"/>
              <w:ind w:left="142"/>
              <w:rPr>
                <w:b/>
              </w:rPr>
            </w:pPr>
            <w:r w:rsidRPr="001C625A">
              <w:rPr>
                <w:b/>
              </w:rPr>
              <w:t>2.</w:t>
            </w:r>
            <w:r>
              <w:rPr>
                <w:b/>
              </w:rPr>
              <w:t>9</w:t>
            </w:r>
          </w:p>
        </w:tc>
        <w:tc>
          <w:tcPr>
            <w:tcW w:w="1949" w:type="dxa"/>
          </w:tcPr>
          <w:p w14:paraId="4E6A3BD2" w14:textId="77777777" w:rsidR="00A140E8" w:rsidRPr="002B44C4" w:rsidRDefault="00A140E8" w:rsidP="00A140E8">
            <w:pPr>
              <w:keepLines/>
              <w:widowControl w:val="0"/>
              <w:pBdr>
                <w:top w:val="nil"/>
                <w:left w:val="nil"/>
                <w:bottom w:val="nil"/>
                <w:right w:val="nil"/>
                <w:between w:val="nil"/>
              </w:pBdr>
              <w:spacing w:before="60" w:after="60"/>
            </w:pPr>
            <w:r w:rsidRPr="002B44C4">
              <w:t>Email</w:t>
            </w:r>
          </w:p>
        </w:tc>
        <w:tc>
          <w:tcPr>
            <w:tcW w:w="1418" w:type="dxa"/>
          </w:tcPr>
          <w:p w14:paraId="5C85C8C5"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459B48A3" w14:textId="4DA6D4B5" w:rsidR="00A140E8" w:rsidRPr="002B44C4" w:rsidRDefault="00A140E8" w:rsidP="00A140E8">
            <w:pPr>
              <w:keepLines/>
              <w:widowControl w:val="0"/>
              <w:pBdr>
                <w:top w:val="nil"/>
                <w:left w:val="nil"/>
                <w:bottom w:val="nil"/>
                <w:right w:val="nil"/>
                <w:between w:val="nil"/>
              </w:pBdr>
              <w:spacing w:before="60" w:after="60"/>
            </w:pPr>
            <w:r>
              <w:t>Không</w:t>
            </w:r>
          </w:p>
        </w:tc>
        <w:tc>
          <w:tcPr>
            <w:tcW w:w="3960" w:type="dxa"/>
          </w:tcPr>
          <w:p w14:paraId="13741379" w14:textId="3611228A" w:rsidR="00A140E8" w:rsidRPr="002B44C4" w:rsidRDefault="00A140E8" w:rsidP="00A140E8">
            <w:pPr>
              <w:keepLines/>
              <w:widowControl w:val="0"/>
              <w:pBdr>
                <w:top w:val="nil"/>
                <w:left w:val="nil"/>
                <w:bottom w:val="nil"/>
                <w:right w:val="nil"/>
                <w:between w:val="nil"/>
              </w:pBdr>
              <w:spacing w:before="60" w:after="60"/>
            </w:pPr>
            <w:r w:rsidRPr="005C7BB6">
              <w:t>Chỉ hiển thị dữ liệu không cho phép sửa.</w:t>
            </w:r>
          </w:p>
        </w:tc>
      </w:tr>
      <w:tr w:rsidR="00A140E8" w:rsidRPr="002B44C4" w14:paraId="79411A44" w14:textId="77777777" w:rsidTr="00E34A49">
        <w:trPr>
          <w:trHeight w:val="284"/>
          <w:jc w:val="center"/>
        </w:trPr>
        <w:tc>
          <w:tcPr>
            <w:tcW w:w="984" w:type="dxa"/>
            <w:shd w:val="clear" w:color="auto" w:fill="auto"/>
          </w:tcPr>
          <w:p w14:paraId="2E46BDEE" w14:textId="3F1C8D32" w:rsidR="00A140E8" w:rsidRPr="002B44C4" w:rsidRDefault="00A140E8" w:rsidP="00A140E8">
            <w:pPr>
              <w:spacing w:before="60" w:after="60" w:line="360" w:lineRule="auto"/>
              <w:ind w:left="142"/>
              <w:rPr>
                <w:b/>
              </w:rPr>
            </w:pPr>
            <w:r w:rsidRPr="001C625A">
              <w:rPr>
                <w:b/>
              </w:rPr>
              <w:t>2.</w:t>
            </w:r>
            <w:r>
              <w:rPr>
                <w:b/>
              </w:rPr>
              <w:t>10</w:t>
            </w:r>
          </w:p>
        </w:tc>
        <w:tc>
          <w:tcPr>
            <w:tcW w:w="1949" w:type="dxa"/>
          </w:tcPr>
          <w:p w14:paraId="6AF11146" w14:textId="77777777" w:rsidR="00A140E8" w:rsidRPr="002B44C4" w:rsidRDefault="00A140E8" w:rsidP="00A140E8">
            <w:pPr>
              <w:keepLines/>
              <w:widowControl w:val="0"/>
              <w:pBdr>
                <w:top w:val="nil"/>
                <w:left w:val="nil"/>
                <w:bottom w:val="nil"/>
                <w:right w:val="nil"/>
                <w:between w:val="nil"/>
              </w:pBdr>
              <w:spacing w:before="60" w:after="60"/>
            </w:pPr>
            <w:r w:rsidRPr="002B44C4">
              <w:t>Tỷ lệ tái</w:t>
            </w:r>
          </w:p>
        </w:tc>
        <w:tc>
          <w:tcPr>
            <w:tcW w:w="1418" w:type="dxa"/>
          </w:tcPr>
          <w:p w14:paraId="3D30A503" w14:textId="77777777" w:rsidR="00A140E8" w:rsidRPr="002B44C4" w:rsidRDefault="00A140E8" w:rsidP="00A140E8">
            <w:pPr>
              <w:keepLines/>
              <w:widowControl w:val="0"/>
              <w:pBdr>
                <w:top w:val="nil"/>
                <w:left w:val="nil"/>
                <w:bottom w:val="nil"/>
                <w:right w:val="nil"/>
                <w:between w:val="nil"/>
              </w:pBdr>
              <w:spacing w:before="60" w:after="60"/>
            </w:pPr>
            <w:r w:rsidRPr="002B44C4">
              <w:t>Number</w:t>
            </w:r>
          </w:p>
        </w:tc>
        <w:tc>
          <w:tcPr>
            <w:tcW w:w="1134" w:type="dxa"/>
          </w:tcPr>
          <w:p w14:paraId="02CFC26B" w14:textId="4A66CFC4" w:rsidR="00A140E8" w:rsidRPr="002B44C4" w:rsidRDefault="00A140E8" w:rsidP="00A140E8">
            <w:pPr>
              <w:keepLines/>
              <w:widowControl w:val="0"/>
              <w:pBdr>
                <w:top w:val="nil"/>
                <w:left w:val="nil"/>
                <w:bottom w:val="nil"/>
                <w:right w:val="nil"/>
                <w:between w:val="nil"/>
              </w:pBdr>
              <w:spacing w:before="60" w:after="60"/>
            </w:pPr>
            <w:r>
              <w:t>Không</w:t>
            </w:r>
          </w:p>
        </w:tc>
        <w:tc>
          <w:tcPr>
            <w:tcW w:w="3960" w:type="dxa"/>
          </w:tcPr>
          <w:p w14:paraId="0E37443A" w14:textId="7E614AF1" w:rsidR="00A140E8" w:rsidRPr="002B44C4" w:rsidRDefault="00A140E8" w:rsidP="00A140E8">
            <w:pPr>
              <w:keepLines/>
              <w:widowControl w:val="0"/>
              <w:pBdr>
                <w:top w:val="nil"/>
                <w:left w:val="nil"/>
                <w:bottom w:val="nil"/>
                <w:right w:val="nil"/>
                <w:between w:val="nil"/>
              </w:pBdr>
              <w:spacing w:before="60" w:after="60"/>
            </w:pPr>
            <w:r w:rsidRPr="005C7BB6">
              <w:t>Chỉ hiển thị dữ liệu không cho phép sửa.</w:t>
            </w:r>
          </w:p>
        </w:tc>
      </w:tr>
      <w:tr w:rsidR="00A140E8" w:rsidRPr="002B44C4" w14:paraId="4D5A48D7" w14:textId="77777777" w:rsidTr="00E34A49">
        <w:trPr>
          <w:trHeight w:val="284"/>
          <w:jc w:val="center"/>
        </w:trPr>
        <w:tc>
          <w:tcPr>
            <w:tcW w:w="984" w:type="dxa"/>
            <w:shd w:val="clear" w:color="auto" w:fill="auto"/>
          </w:tcPr>
          <w:p w14:paraId="5199A18E" w14:textId="1C85D158" w:rsidR="00A140E8" w:rsidRPr="002B44C4" w:rsidRDefault="00A140E8" w:rsidP="00A140E8">
            <w:pPr>
              <w:spacing w:before="60" w:after="60" w:line="360" w:lineRule="auto"/>
              <w:ind w:left="142"/>
              <w:rPr>
                <w:b/>
              </w:rPr>
            </w:pPr>
            <w:r w:rsidRPr="001C625A">
              <w:rPr>
                <w:b/>
              </w:rPr>
              <w:t>2.</w:t>
            </w:r>
            <w:r>
              <w:rPr>
                <w:b/>
              </w:rPr>
              <w:t>11</w:t>
            </w:r>
          </w:p>
        </w:tc>
        <w:tc>
          <w:tcPr>
            <w:tcW w:w="1949" w:type="dxa"/>
          </w:tcPr>
          <w:p w14:paraId="0DD7B25C"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3E7AF0B1" wp14:editId="0D708D25">
                  <wp:extent cx="369278" cy="3429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16" cy="346649"/>
                          </a:xfrm>
                          <a:prstGeom prst="rect">
                            <a:avLst/>
                          </a:prstGeom>
                        </pic:spPr>
                      </pic:pic>
                    </a:graphicData>
                  </a:graphic>
                </wp:inline>
              </w:drawing>
            </w:r>
          </w:p>
        </w:tc>
        <w:tc>
          <w:tcPr>
            <w:tcW w:w="1418" w:type="dxa"/>
          </w:tcPr>
          <w:p w14:paraId="26E22ADF" w14:textId="77777777"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0CFCCF52"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4D93705F" w14:textId="776230F3" w:rsidR="00A140E8" w:rsidRPr="002B44C4" w:rsidRDefault="00A140E8" w:rsidP="00A140E8">
            <w:pPr>
              <w:keepLines/>
              <w:widowControl w:val="0"/>
              <w:pBdr>
                <w:top w:val="nil"/>
                <w:left w:val="nil"/>
                <w:bottom w:val="nil"/>
                <w:right w:val="nil"/>
                <w:between w:val="nil"/>
              </w:pBdr>
              <w:spacing w:before="60" w:after="60"/>
            </w:pPr>
            <w:r w:rsidRPr="002B44C4">
              <w:t>Chỉnh sửa thông tin tái bảo hiểm</w:t>
            </w:r>
          </w:p>
          <w:p w14:paraId="2C4AD1AB" w14:textId="77777777" w:rsidR="00A140E8" w:rsidRPr="002B44C4" w:rsidRDefault="00A140E8" w:rsidP="00A140E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sửa thông tin tái bảo hiểm </w:t>
            </w:r>
            <w:r w:rsidRPr="002B44C4">
              <w:t xml:space="preserve">(thông tin màn hình tương tự </w:t>
            </w:r>
            <w:r w:rsidRPr="002B44C4">
              <w:rPr>
                <w:b/>
              </w:rPr>
              <w:t xml:space="preserve">Màn hình sửa thông tin tái bảo hiểm </w:t>
            </w:r>
            <w:r w:rsidRPr="002B44C4">
              <w:t>ở mục lập báo cáo tổn thất)</w:t>
            </w:r>
          </w:p>
        </w:tc>
      </w:tr>
      <w:tr w:rsidR="00A140E8" w:rsidRPr="002B44C4" w14:paraId="1E48DE5C" w14:textId="77777777" w:rsidTr="00E34A49">
        <w:trPr>
          <w:trHeight w:val="284"/>
          <w:jc w:val="center"/>
        </w:trPr>
        <w:tc>
          <w:tcPr>
            <w:tcW w:w="984" w:type="dxa"/>
            <w:shd w:val="clear" w:color="auto" w:fill="auto"/>
          </w:tcPr>
          <w:p w14:paraId="1BA93108" w14:textId="7F2ABB9A" w:rsidR="00A140E8" w:rsidRPr="002B44C4" w:rsidRDefault="00A140E8" w:rsidP="00A140E8">
            <w:pPr>
              <w:spacing w:before="60" w:after="60" w:line="360" w:lineRule="auto"/>
              <w:ind w:left="142"/>
              <w:rPr>
                <w:b/>
              </w:rPr>
            </w:pPr>
            <w:r w:rsidRPr="001C625A">
              <w:rPr>
                <w:b/>
              </w:rPr>
              <w:t>2.</w:t>
            </w:r>
            <w:r>
              <w:rPr>
                <w:b/>
              </w:rPr>
              <w:t>12</w:t>
            </w:r>
          </w:p>
        </w:tc>
        <w:tc>
          <w:tcPr>
            <w:tcW w:w="1949" w:type="dxa"/>
          </w:tcPr>
          <w:p w14:paraId="44CAB9FA"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31E38BED" wp14:editId="017BC184">
                  <wp:extent cx="314325" cy="314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42" cy="315242"/>
                          </a:xfrm>
                          <a:prstGeom prst="rect">
                            <a:avLst/>
                          </a:prstGeom>
                        </pic:spPr>
                      </pic:pic>
                    </a:graphicData>
                  </a:graphic>
                </wp:inline>
              </w:drawing>
            </w:r>
          </w:p>
        </w:tc>
        <w:tc>
          <w:tcPr>
            <w:tcW w:w="1418" w:type="dxa"/>
          </w:tcPr>
          <w:p w14:paraId="304D7CE5" w14:textId="77777777"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72E79CE7"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5CE30368" w14:textId="77777777" w:rsidR="00A140E8" w:rsidRPr="002B44C4" w:rsidRDefault="00A140E8" w:rsidP="00A140E8">
            <w:pPr>
              <w:keepLines/>
              <w:widowControl w:val="0"/>
              <w:pBdr>
                <w:top w:val="nil"/>
                <w:left w:val="nil"/>
                <w:bottom w:val="nil"/>
                <w:right w:val="nil"/>
                <w:between w:val="nil"/>
              </w:pBdr>
              <w:spacing w:before="60" w:after="60"/>
            </w:pPr>
            <w:r w:rsidRPr="002B44C4">
              <w:t>Xóa thông tin nhà tái bảo hiểm</w:t>
            </w:r>
          </w:p>
          <w:p w14:paraId="77EDC011" w14:textId="77777777" w:rsidR="00A140E8" w:rsidRPr="002B44C4" w:rsidRDefault="00A140E8" w:rsidP="00A140E8">
            <w:pPr>
              <w:keepLines/>
              <w:widowControl w:val="0"/>
              <w:pBdr>
                <w:top w:val="nil"/>
                <w:left w:val="nil"/>
                <w:bottom w:val="nil"/>
                <w:right w:val="nil"/>
                <w:between w:val="nil"/>
              </w:pBdr>
              <w:spacing w:before="60" w:after="60"/>
            </w:pPr>
            <w:r w:rsidRPr="002B44C4">
              <w:t>Hệ thống hiển thị màn hình xác nhận xóa:</w:t>
            </w:r>
          </w:p>
          <w:p w14:paraId="76EE4D80" w14:textId="1B25F543" w:rsidR="00A140E8" w:rsidRPr="002B44C4" w:rsidRDefault="00A140E8" w:rsidP="00A140E8">
            <w:pPr>
              <w:keepLines/>
              <w:widowControl w:val="0"/>
              <w:pBdr>
                <w:top w:val="nil"/>
                <w:left w:val="nil"/>
                <w:bottom w:val="nil"/>
                <w:right w:val="nil"/>
                <w:between w:val="nil"/>
              </w:pBdr>
              <w:spacing w:before="60" w:after="60"/>
            </w:pPr>
            <w:r w:rsidRPr="002B44C4">
              <w:t>+ Có: xóa thông tin người nhà tái bảo hiểm, đồng thời đưa ra thông báo xóa thành công</w:t>
            </w:r>
          </w:p>
          <w:p w14:paraId="27BD2533" w14:textId="2F20151F" w:rsidR="00A140E8" w:rsidRPr="002B44C4" w:rsidRDefault="00A140E8" w:rsidP="00A140E8">
            <w:pPr>
              <w:keepLines/>
              <w:widowControl w:val="0"/>
              <w:pBdr>
                <w:top w:val="nil"/>
                <w:left w:val="nil"/>
                <w:bottom w:val="nil"/>
                <w:right w:val="nil"/>
                <w:between w:val="nil"/>
              </w:pBdr>
              <w:spacing w:before="60" w:after="60"/>
            </w:pPr>
            <w:r w:rsidRPr="002B44C4">
              <w:t>+ Không: đóng màn hình xác nhận xóa</w:t>
            </w:r>
          </w:p>
        </w:tc>
      </w:tr>
      <w:tr w:rsidR="00A140E8" w:rsidRPr="002B44C4" w14:paraId="0A7705C6" w14:textId="77777777" w:rsidTr="00E34A49">
        <w:trPr>
          <w:trHeight w:val="284"/>
          <w:jc w:val="center"/>
        </w:trPr>
        <w:tc>
          <w:tcPr>
            <w:tcW w:w="984" w:type="dxa"/>
            <w:shd w:val="clear" w:color="auto" w:fill="auto"/>
          </w:tcPr>
          <w:p w14:paraId="6C87382D" w14:textId="6A8D11E0" w:rsidR="00A140E8" w:rsidRPr="002B44C4" w:rsidRDefault="00A140E8" w:rsidP="00A140E8">
            <w:pPr>
              <w:spacing w:before="60" w:after="60" w:line="360" w:lineRule="auto"/>
              <w:ind w:left="142"/>
              <w:rPr>
                <w:b/>
              </w:rPr>
            </w:pPr>
            <w:r w:rsidRPr="001C625A">
              <w:rPr>
                <w:b/>
              </w:rPr>
              <w:t>2.</w:t>
            </w:r>
            <w:r>
              <w:rPr>
                <w:b/>
              </w:rPr>
              <w:t>13</w:t>
            </w:r>
          </w:p>
        </w:tc>
        <w:tc>
          <w:tcPr>
            <w:tcW w:w="1949" w:type="dxa"/>
          </w:tcPr>
          <w:p w14:paraId="1A82FE80"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03BBA432" wp14:editId="5096D154">
                  <wp:extent cx="875279" cy="295275"/>
                  <wp:effectExtent l="0" t="0" r="127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0226" cy="296944"/>
                          </a:xfrm>
                          <a:prstGeom prst="rect">
                            <a:avLst/>
                          </a:prstGeom>
                        </pic:spPr>
                      </pic:pic>
                    </a:graphicData>
                  </a:graphic>
                </wp:inline>
              </w:drawing>
            </w:r>
          </w:p>
        </w:tc>
        <w:tc>
          <w:tcPr>
            <w:tcW w:w="1418" w:type="dxa"/>
          </w:tcPr>
          <w:p w14:paraId="2E6A3A8F" w14:textId="77777777"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27BD4EAA"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3C55536B" w14:textId="3A7B501D" w:rsidR="00A140E8" w:rsidRPr="002B44C4" w:rsidRDefault="00A140E8" w:rsidP="00A140E8">
            <w:pPr>
              <w:keepLines/>
              <w:widowControl w:val="0"/>
              <w:pBdr>
                <w:top w:val="nil"/>
                <w:left w:val="nil"/>
                <w:bottom w:val="nil"/>
                <w:right w:val="nil"/>
                <w:between w:val="nil"/>
              </w:pBdr>
              <w:spacing w:before="60" w:after="60"/>
            </w:pPr>
            <w:r w:rsidRPr="002B44C4">
              <w:t>Thêm mới thông tin tái bảo hiểm</w:t>
            </w:r>
          </w:p>
          <w:p w14:paraId="306E170C" w14:textId="77777777" w:rsidR="00A140E8" w:rsidRPr="002B44C4" w:rsidRDefault="00A140E8" w:rsidP="00A140E8">
            <w:pPr>
              <w:keepLines/>
              <w:widowControl w:val="0"/>
              <w:pBdr>
                <w:top w:val="nil"/>
                <w:left w:val="nil"/>
                <w:bottom w:val="nil"/>
                <w:right w:val="nil"/>
                <w:between w:val="nil"/>
              </w:pBdr>
              <w:spacing w:before="60" w:after="60"/>
            </w:pPr>
            <w:r w:rsidRPr="002B44C4">
              <w:t xml:space="preserve">Hệ thống hiển thị </w:t>
            </w:r>
            <w:r w:rsidRPr="002B44C4">
              <w:rPr>
                <w:b/>
              </w:rPr>
              <w:t xml:space="preserve">Màn hình thêm mới tái bảo hiểm </w:t>
            </w:r>
            <w:r w:rsidRPr="002B44C4">
              <w:t xml:space="preserve">(thông tin màn hình tương tự </w:t>
            </w:r>
            <w:r w:rsidRPr="002B44C4">
              <w:rPr>
                <w:b/>
              </w:rPr>
              <w:t xml:space="preserve">Màn hình thêm mới tái bảo hiểm </w:t>
            </w:r>
            <w:r w:rsidRPr="002B44C4">
              <w:t>ở mục lập báo cáo tổn thất)</w:t>
            </w:r>
          </w:p>
        </w:tc>
      </w:tr>
      <w:tr w:rsidR="00A140E8" w:rsidRPr="002B44C4" w14:paraId="29CAEBCF" w14:textId="77777777" w:rsidTr="00E34A49">
        <w:trPr>
          <w:trHeight w:val="284"/>
          <w:jc w:val="center"/>
        </w:trPr>
        <w:tc>
          <w:tcPr>
            <w:tcW w:w="984" w:type="dxa"/>
            <w:shd w:val="clear" w:color="auto" w:fill="auto"/>
            <w:vAlign w:val="center"/>
          </w:tcPr>
          <w:p w14:paraId="6699156F" w14:textId="7321596F" w:rsidR="00A140E8" w:rsidRPr="002B44C4" w:rsidRDefault="00A140E8" w:rsidP="00A140E8">
            <w:pPr>
              <w:spacing w:before="60" w:after="60" w:line="360" w:lineRule="auto"/>
              <w:ind w:left="142"/>
              <w:rPr>
                <w:b/>
              </w:rPr>
            </w:pPr>
            <w:r>
              <w:rPr>
                <w:b/>
              </w:rPr>
              <w:t>3</w:t>
            </w:r>
          </w:p>
        </w:tc>
        <w:tc>
          <w:tcPr>
            <w:tcW w:w="1949" w:type="dxa"/>
          </w:tcPr>
          <w:p w14:paraId="19D820FD"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1CB94079" wp14:editId="09EB2A1E">
                  <wp:extent cx="883081" cy="247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7667" cy="248936"/>
                          </a:xfrm>
                          <a:prstGeom prst="rect">
                            <a:avLst/>
                          </a:prstGeom>
                        </pic:spPr>
                      </pic:pic>
                    </a:graphicData>
                  </a:graphic>
                </wp:inline>
              </w:drawing>
            </w:r>
          </w:p>
        </w:tc>
        <w:tc>
          <w:tcPr>
            <w:tcW w:w="1418" w:type="dxa"/>
          </w:tcPr>
          <w:p w14:paraId="13763F56" w14:textId="77777777" w:rsidR="00A140E8" w:rsidRPr="002B44C4" w:rsidRDefault="00A140E8" w:rsidP="00A140E8">
            <w:pPr>
              <w:keepLines/>
              <w:widowControl w:val="0"/>
              <w:pBdr>
                <w:top w:val="nil"/>
                <w:left w:val="nil"/>
                <w:bottom w:val="nil"/>
                <w:right w:val="nil"/>
                <w:between w:val="nil"/>
              </w:pBdr>
              <w:spacing w:before="60" w:after="60"/>
            </w:pPr>
            <w:r w:rsidRPr="002B44C4">
              <w:t>Button</w:t>
            </w:r>
          </w:p>
        </w:tc>
        <w:tc>
          <w:tcPr>
            <w:tcW w:w="1134" w:type="dxa"/>
          </w:tcPr>
          <w:p w14:paraId="2ED9185C"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3A688D46" w14:textId="2B6F1040" w:rsidR="00A140E8" w:rsidRPr="002B44C4" w:rsidRDefault="00A140E8" w:rsidP="00A140E8">
            <w:pPr>
              <w:keepLines/>
              <w:widowControl w:val="0"/>
              <w:pBdr>
                <w:top w:val="nil"/>
                <w:left w:val="nil"/>
                <w:bottom w:val="nil"/>
                <w:right w:val="nil"/>
                <w:between w:val="nil"/>
              </w:pBdr>
              <w:spacing w:before="60" w:after="60"/>
            </w:pPr>
            <w:r w:rsidRPr="002B44C4">
              <w:t xml:space="preserve">Chuyển </w:t>
            </w:r>
            <w:r w:rsidR="00120985">
              <w:t>xử lý BCTT tới LĐ</w:t>
            </w:r>
            <w:r w:rsidRPr="002B44C4">
              <w:t xml:space="preserve"> TBH </w:t>
            </w:r>
            <w:r w:rsidR="00120985">
              <w:t>phê duyệt</w:t>
            </w:r>
          </w:p>
          <w:p w14:paraId="580097C3" w14:textId="77777777" w:rsidR="00A140E8" w:rsidRPr="002B44C4" w:rsidRDefault="00A140E8" w:rsidP="00A140E8">
            <w:pPr>
              <w:keepLines/>
              <w:widowControl w:val="0"/>
              <w:pBdr>
                <w:top w:val="nil"/>
                <w:left w:val="nil"/>
                <w:bottom w:val="nil"/>
                <w:right w:val="nil"/>
                <w:between w:val="nil"/>
              </w:pBdr>
              <w:spacing w:before="60" w:after="60"/>
            </w:pPr>
            <w:r w:rsidRPr="002B44C4">
              <w:t>Hệ thống hiển thị màn hình thêm danh sách người nhận thông báo</w:t>
            </w:r>
          </w:p>
        </w:tc>
      </w:tr>
      <w:tr w:rsidR="00A140E8" w:rsidRPr="002B44C4" w14:paraId="4B8DC57B" w14:textId="77777777" w:rsidTr="00E34A49">
        <w:trPr>
          <w:trHeight w:val="284"/>
          <w:jc w:val="center"/>
        </w:trPr>
        <w:tc>
          <w:tcPr>
            <w:tcW w:w="984" w:type="dxa"/>
            <w:shd w:val="clear" w:color="auto" w:fill="auto"/>
            <w:vAlign w:val="center"/>
          </w:tcPr>
          <w:p w14:paraId="68C5211D" w14:textId="17B7A699" w:rsidR="00A140E8" w:rsidRPr="002B44C4" w:rsidRDefault="00A140E8" w:rsidP="00A140E8">
            <w:pPr>
              <w:spacing w:before="60" w:after="60" w:line="360" w:lineRule="auto"/>
              <w:ind w:left="142"/>
              <w:rPr>
                <w:b/>
              </w:rPr>
            </w:pPr>
            <w:r>
              <w:rPr>
                <w:b/>
              </w:rPr>
              <w:t>4</w:t>
            </w:r>
          </w:p>
        </w:tc>
        <w:tc>
          <w:tcPr>
            <w:tcW w:w="1949" w:type="dxa"/>
          </w:tcPr>
          <w:p w14:paraId="6D944939" w14:textId="77777777" w:rsidR="00A140E8" w:rsidRPr="002B44C4" w:rsidRDefault="00A140E8" w:rsidP="00A140E8">
            <w:pPr>
              <w:keepLines/>
              <w:widowControl w:val="0"/>
              <w:pBdr>
                <w:top w:val="nil"/>
                <w:left w:val="nil"/>
                <w:bottom w:val="nil"/>
                <w:right w:val="nil"/>
                <w:between w:val="nil"/>
              </w:pBdr>
              <w:spacing w:before="60" w:after="60"/>
              <w:rPr>
                <w:noProof/>
              </w:rPr>
            </w:pPr>
            <w:r w:rsidRPr="002B44C4">
              <w:rPr>
                <w:noProof/>
              </w:rPr>
              <w:drawing>
                <wp:inline distT="0" distB="0" distL="0" distR="0" wp14:anchorId="1DBB714E" wp14:editId="3AF67DDA">
                  <wp:extent cx="752475" cy="238283"/>
                  <wp:effectExtent l="0" t="0" r="0"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66708" cy="242790"/>
                          </a:xfrm>
                          <a:prstGeom prst="rect">
                            <a:avLst/>
                          </a:prstGeom>
                        </pic:spPr>
                      </pic:pic>
                    </a:graphicData>
                  </a:graphic>
                </wp:inline>
              </w:drawing>
            </w:r>
          </w:p>
        </w:tc>
        <w:tc>
          <w:tcPr>
            <w:tcW w:w="1418" w:type="dxa"/>
          </w:tcPr>
          <w:p w14:paraId="6CC9FAED" w14:textId="77777777" w:rsidR="00A140E8" w:rsidRPr="002B44C4" w:rsidRDefault="00A140E8" w:rsidP="00A140E8">
            <w:pPr>
              <w:keepLines/>
              <w:widowControl w:val="0"/>
              <w:pBdr>
                <w:top w:val="nil"/>
                <w:left w:val="nil"/>
                <w:bottom w:val="nil"/>
                <w:right w:val="nil"/>
                <w:between w:val="nil"/>
              </w:pBdr>
              <w:spacing w:before="60" w:after="60"/>
            </w:pPr>
            <w:r w:rsidRPr="002B44C4">
              <w:t>Button</w:t>
            </w:r>
          </w:p>
        </w:tc>
        <w:tc>
          <w:tcPr>
            <w:tcW w:w="1134" w:type="dxa"/>
          </w:tcPr>
          <w:p w14:paraId="5EB4AFED"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1BAC539B" w14:textId="5988586A" w:rsidR="00A140E8" w:rsidRPr="002B44C4" w:rsidRDefault="00A140E8" w:rsidP="00A140E8">
            <w:pPr>
              <w:keepLines/>
              <w:widowControl w:val="0"/>
              <w:pBdr>
                <w:top w:val="nil"/>
                <w:left w:val="nil"/>
                <w:bottom w:val="nil"/>
                <w:right w:val="nil"/>
                <w:between w:val="nil"/>
              </w:pBdr>
              <w:spacing w:before="60" w:after="60"/>
            </w:pPr>
            <w:r w:rsidRPr="002B44C4">
              <w:t>Trả lại cho cán bộ cấp đơn hoàn thiện lại báo cáo tổn thất.</w:t>
            </w:r>
          </w:p>
          <w:p w14:paraId="3D101E60" w14:textId="77777777" w:rsidR="00A140E8" w:rsidRPr="002B44C4" w:rsidRDefault="00A140E8" w:rsidP="00A140E8">
            <w:pPr>
              <w:keepLines/>
              <w:widowControl w:val="0"/>
              <w:pBdr>
                <w:top w:val="nil"/>
                <w:left w:val="nil"/>
                <w:bottom w:val="nil"/>
                <w:right w:val="nil"/>
                <w:between w:val="nil"/>
              </w:pBdr>
              <w:spacing w:before="60" w:after="60"/>
            </w:pPr>
            <w:r w:rsidRPr="002B44C4">
              <w:t>Hệ thống:</w:t>
            </w:r>
          </w:p>
          <w:p w14:paraId="2E6A2424" w14:textId="77777777" w:rsidR="00A140E8" w:rsidRPr="002B44C4" w:rsidRDefault="00A140E8" w:rsidP="00A140E8">
            <w:pPr>
              <w:pStyle w:val="ListParagraph"/>
              <w:keepLines/>
              <w:widowControl w:val="0"/>
              <w:numPr>
                <w:ilvl w:val="0"/>
                <w:numId w:val="6"/>
              </w:numPr>
              <w:pBdr>
                <w:top w:val="nil"/>
                <w:left w:val="nil"/>
                <w:bottom w:val="nil"/>
                <w:right w:val="nil"/>
                <w:between w:val="nil"/>
              </w:pBdr>
              <w:spacing w:before="60" w:after="60"/>
            </w:pPr>
            <w:r w:rsidRPr="002B44C4">
              <w:t>Hiển thị màn hình nhập lý do xác nhận trả lại</w:t>
            </w:r>
          </w:p>
          <w:p w14:paraId="38F935B2" w14:textId="77777777" w:rsidR="00A140E8" w:rsidRPr="002B44C4" w:rsidRDefault="00A140E8" w:rsidP="00A140E8">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để hoàn thiện</w:t>
            </w:r>
          </w:p>
        </w:tc>
      </w:tr>
    </w:tbl>
    <w:p w14:paraId="39C0A077" w14:textId="3A67169C" w:rsidR="00BF0EBE" w:rsidRDefault="00BF0EBE" w:rsidP="00BF0EBE"/>
    <w:p w14:paraId="4E371BE1" w14:textId="1C615996" w:rsidR="0093125F" w:rsidRDefault="0093125F" w:rsidP="0093125F">
      <w:pPr>
        <w:pStyle w:val="ListParagraph"/>
        <w:numPr>
          <w:ilvl w:val="0"/>
          <w:numId w:val="6"/>
        </w:numPr>
      </w:pPr>
      <w:r>
        <w:t>Màn hình nhập lý do từ chối</w:t>
      </w:r>
    </w:p>
    <w:p w14:paraId="5DB68E48" w14:textId="68CEC5A6" w:rsidR="0093125F" w:rsidRDefault="0093125F" w:rsidP="0093125F">
      <w:pPr>
        <w:pStyle w:val="ListParagraph"/>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93125F" w:rsidRPr="002B44C4" w14:paraId="4A3BF893" w14:textId="77777777" w:rsidTr="00E34A49">
        <w:trPr>
          <w:trHeight w:val="284"/>
          <w:jc w:val="center"/>
        </w:trPr>
        <w:tc>
          <w:tcPr>
            <w:tcW w:w="984" w:type="dxa"/>
            <w:shd w:val="clear" w:color="auto" w:fill="D9D9D9" w:themeFill="background1" w:themeFillShade="D9"/>
            <w:vAlign w:val="center"/>
          </w:tcPr>
          <w:p w14:paraId="41F21E87"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008A0886"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4A75AA3C"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1F10AA6C"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960" w:type="dxa"/>
            <w:shd w:val="clear" w:color="auto" w:fill="D9D9D9" w:themeFill="background1" w:themeFillShade="D9"/>
          </w:tcPr>
          <w:p w14:paraId="5D66C261"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93125F" w:rsidRPr="002B44C4" w14:paraId="41D2BAD3" w14:textId="77777777" w:rsidTr="00E34A49">
        <w:trPr>
          <w:trHeight w:val="284"/>
          <w:jc w:val="center"/>
        </w:trPr>
        <w:tc>
          <w:tcPr>
            <w:tcW w:w="984" w:type="dxa"/>
            <w:shd w:val="clear" w:color="auto" w:fill="auto"/>
            <w:vAlign w:val="center"/>
          </w:tcPr>
          <w:p w14:paraId="4B9950D4" w14:textId="77777777" w:rsidR="0093125F" w:rsidRPr="002B44C4" w:rsidRDefault="0093125F" w:rsidP="0093125F">
            <w:pPr>
              <w:spacing w:before="60" w:after="60" w:line="360" w:lineRule="auto"/>
              <w:ind w:left="142"/>
              <w:rPr>
                <w:b/>
              </w:rPr>
            </w:pPr>
            <w:r w:rsidRPr="002B44C4">
              <w:rPr>
                <w:b/>
              </w:rPr>
              <w:t>1</w:t>
            </w:r>
          </w:p>
        </w:tc>
        <w:tc>
          <w:tcPr>
            <w:tcW w:w="1949" w:type="dxa"/>
          </w:tcPr>
          <w:p w14:paraId="53BEB0F4"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Nhập lý do trả lại</w:t>
            </w:r>
          </w:p>
        </w:tc>
        <w:tc>
          <w:tcPr>
            <w:tcW w:w="1418" w:type="dxa"/>
          </w:tcPr>
          <w:p w14:paraId="5597559C" w14:textId="77777777" w:rsidR="0093125F" w:rsidRPr="002B44C4" w:rsidRDefault="0093125F" w:rsidP="0093125F">
            <w:pPr>
              <w:keepLines/>
              <w:widowControl w:val="0"/>
              <w:pBdr>
                <w:top w:val="nil"/>
                <w:left w:val="nil"/>
                <w:bottom w:val="nil"/>
                <w:right w:val="nil"/>
                <w:between w:val="nil"/>
              </w:pBdr>
              <w:spacing w:before="60" w:after="60"/>
            </w:pPr>
            <w:r w:rsidRPr="002B44C4">
              <w:t>Textbox</w:t>
            </w:r>
          </w:p>
        </w:tc>
        <w:tc>
          <w:tcPr>
            <w:tcW w:w="1134" w:type="dxa"/>
          </w:tcPr>
          <w:p w14:paraId="29BC1AC3" w14:textId="47B9AD53" w:rsidR="0093125F" w:rsidRPr="002B44C4" w:rsidRDefault="00A140E8" w:rsidP="00A140E8">
            <w:pPr>
              <w:keepLines/>
              <w:widowControl w:val="0"/>
              <w:pBdr>
                <w:top w:val="nil"/>
                <w:left w:val="nil"/>
                <w:bottom w:val="nil"/>
                <w:right w:val="nil"/>
                <w:between w:val="nil"/>
              </w:pBdr>
              <w:spacing w:before="60" w:after="60"/>
              <w:jc w:val="center"/>
            </w:pPr>
            <w:r>
              <w:t>Có</w:t>
            </w:r>
          </w:p>
        </w:tc>
        <w:tc>
          <w:tcPr>
            <w:tcW w:w="3960" w:type="dxa"/>
          </w:tcPr>
          <w:p w14:paraId="5FBF4254" w14:textId="77777777" w:rsidR="0093125F" w:rsidRDefault="0093125F" w:rsidP="0093125F">
            <w:pPr>
              <w:keepLines/>
              <w:widowControl w:val="0"/>
              <w:pBdr>
                <w:top w:val="nil"/>
                <w:left w:val="nil"/>
                <w:bottom w:val="nil"/>
                <w:right w:val="nil"/>
                <w:between w:val="nil"/>
              </w:pBdr>
              <w:spacing w:before="60" w:after="60"/>
            </w:pPr>
            <w:r w:rsidRPr="002B44C4">
              <w:t>Nhập nội dung lý do từ trả lại báo cáo tổn thất</w:t>
            </w:r>
          </w:p>
          <w:p w14:paraId="305B838E" w14:textId="1E1F5AF3" w:rsidR="00A140E8" w:rsidRPr="002B44C4" w:rsidRDefault="00A140E8" w:rsidP="0093125F">
            <w:pPr>
              <w:keepLines/>
              <w:widowControl w:val="0"/>
              <w:pBdr>
                <w:top w:val="nil"/>
                <w:left w:val="nil"/>
                <w:bottom w:val="nil"/>
                <w:right w:val="nil"/>
                <w:between w:val="nil"/>
              </w:pBdr>
              <w:spacing w:before="60" w:after="60"/>
            </w:pPr>
            <w:r>
              <w:t>Giới hạn 500 ký tự</w:t>
            </w:r>
          </w:p>
        </w:tc>
      </w:tr>
      <w:tr w:rsidR="0093125F" w:rsidRPr="002B44C4" w14:paraId="75044984" w14:textId="77777777" w:rsidTr="00E34A49">
        <w:trPr>
          <w:trHeight w:val="284"/>
          <w:jc w:val="center"/>
        </w:trPr>
        <w:tc>
          <w:tcPr>
            <w:tcW w:w="984" w:type="dxa"/>
            <w:shd w:val="clear" w:color="auto" w:fill="auto"/>
            <w:vAlign w:val="center"/>
          </w:tcPr>
          <w:p w14:paraId="4C55FB21" w14:textId="77777777" w:rsidR="0093125F" w:rsidRPr="002B44C4" w:rsidRDefault="0093125F" w:rsidP="0093125F">
            <w:pPr>
              <w:spacing w:before="60" w:after="60" w:line="360" w:lineRule="auto"/>
              <w:ind w:left="142"/>
              <w:rPr>
                <w:b/>
              </w:rPr>
            </w:pPr>
            <w:r w:rsidRPr="002B44C4">
              <w:rPr>
                <w:b/>
              </w:rPr>
              <w:t>2</w:t>
            </w:r>
          </w:p>
        </w:tc>
        <w:tc>
          <w:tcPr>
            <w:tcW w:w="1949" w:type="dxa"/>
          </w:tcPr>
          <w:p w14:paraId="19900FF6"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00224CE3" wp14:editId="3EEC5537">
                  <wp:extent cx="666750" cy="274108"/>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413" cy="278492"/>
                          </a:xfrm>
                          <a:prstGeom prst="rect">
                            <a:avLst/>
                          </a:prstGeom>
                        </pic:spPr>
                      </pic:pic>
                    </a:graphicData>
                  </a:graphic>
                </wp:inline>
              </w:drawing>
            </w:r>
          </w:p>
        </w:tc>
        <w:tc>
          <w:tcPr>
            <w:tcW w:w="1418" w:type="dxa"/>
          </w:tcPr>
          <w:p w14:paraId="46C10438"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4" w:type="dxa"/>
          </w:tcPr>
          <w:p w14:paraId="75CBA67E"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20BF1AEC" w14:textId="77777777" w:rsidR="0093125F" w:rsidRPr="002B44C4" w:rsidRDefault="0093125F" w:rsidP="0093125F">
            <w:pPr>
              <w:keepLines/>
              <w:widowControl w:val="0"/>
              <w:pBdr>
                <w:top w:val="nil"/>
                <w:left w:val="nil"/>
                <w:bottom w:val="nil"/>
                <w:right w:val="nil"/>
                <w:between w:val="nil"/>
              </w:pBdr>
              <w:spacing w:before="60" w:after="60"/>
            </w:pPr>
            <w:r w:rsidRPr="002B44C4">
              <w:t>Xác nhận trả lại</w:t>
            </w:r>
          </w:p>
          <w:p w14:paraId="5E789FFB" w14:textId="77777777" w:rsidR="0093125F" w:rsidRPr="002B44C4" w:rsidRDefault="0093125F" w:rsidP="0093125F">
            <w:pPr>
              <w:keepLines/>
              <w:widowControl w:val="0"/>
              <w:pBdr>
                <w:top w:val="nil"/>
                <w:left w:val="nil"/>
                <w:bottom w:val="nil"/>
                <w:right w:val="nil"/>
                <w:between w:val="nil"/>
              </w:pBdr>
              <w:spacing w:before="60" w:after="60"/>
            </w:pPr>
            <w:r w:rsidRPr="002B44C4">
              <w:t>Hệ thống:</w:t>
            </w:r>
          </w:p>
          <w:p w14:paraId="549E4EA1"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thông tin lý do trả lại</w:t>
            </w:r>
          </w:p>
          <w:p w14:paraId="583B4649"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pPr>
            <w:r w:rsidRPr="002B44C4">
              <w:t>Cập nhật trạng thái báo cáo tổn thất là Từ chối</w:t>
            </w:r>
          </w:p>
        </w:tc>
      </w:tr>
      <w:tr w:rsidR="0093125F" w:rsidRPr="002B44C4" w14:paraId="3F0403F8" w14:textId="77777777" w:rsidTr="00E34A49">
        <w:trPr>
          <w:trHeight w:val="284"/>
          <w:jc w:val="center"/>
        </w:trPr>
        <w:tc>
          <w:tcPr>
            <w:tcW w:w="984" w:type="dxa"/>
            <w:shd w:val="clear" w:color="auto" w:fill="auto"/>
            <w:vAlign w:val="center"/>
          </w:tcPr>
          <w:p w14:paraId="4085357A" w14:textId="77777777" w:rsidR="0093125F" w:rsidRPr="002B44C4" w:rsidRDefault="0093125F" w:rsidP="0093125F">
            <w:pPr>
              <w:spacing w:before="60" w:after="60" w:line="360" w:lineRule="auto"/>
              <w:ind w:left="142"/>
              <w:rPr>
                <w:b/>
              </w:rPr>
            </w:pPr>
            <w:r w:rsidRPr="002B44C4">
              <w:rPr>
                <w:b/>
              </w:rPr>
              <w:t>3</w:t>
            </w:r>
          </w:p>
        </w:tc>
        <w:tc>
          <w:tcPr>
            <w:tcW w:w="1949" w:type="dxa"/>
          </w:tcPr>
          <w:p w14:paraId="51617225"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0B8DF407" wp14:editId="5FD7789F">
                  <wp:extent cx="676275" cy="27198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190" cy="275163"/>
                          </a:xfrm>
                          <a:prstGeom prst="rect">
                            <a:avLst/>
                          </a:prstGeom>
                        </pic:spPr>
                      </pic:pic>
                    </a:graphicData>
                  </a:graphic>
                </wp:inline>
              </w:drawing>
            </w:r>
          </w:p>
        </w:tc>
        <w:tc>
          <w:tcPr>
            <w:tcW w:w="1418" w:type="dxa"/>
          </w:tcPr>
          <w:p w14:paraId="2264D3B4"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4" w:type="dxa"/>
          </w:tcPr>
          <w:p w14:paraId="111A6733"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3CF5DBF4" w14:textId="77777777" w:rsidR="0093125F" w:rsidRPr="002B44C4" w:rsidRDefault="0093125F" w:rsidP="0093125F">
            <w:pPr>
              <w:keepLines/>
              <w:widowControl w:val="0"/>
              <w:pBdr>
                <w:top w:val="nil"/>
                <w:left w:val="nil"/>
                <w:bottom w:val="nil"/>
                <w:right w:val="nil"/>
                <w:between w:val="nil"/>
              </w:pBdr>
              <w:spacing w:before="60" w:after="60"/>
            </w:pPr>
            <w:r w:rsidRPr="002B44C4">
              <w:t>Đóng màn hình popup xác nhận trả lại. Hệ thống trở về màn hình báo cáo tổn thất</w:t>
            </w:r>
          </w:p>
        </w:tc>
      </w:tr>
    </w:tbl>
    <w:p w14:paraId="5F816C2F" w14:textId="77777777" w:rsidR="0093125F" w:rsidRDefault="0093125F" w:rsidP="0093125F">
      <w:pPr>
        <w:pStyle w:val="ListParagraph"/>
      </w:pPr>
    </w:p>
    <w:p w14:paraId="6FC724FC" w14:textId="6754285E" w:rsidR="0093125F" w:rsidRDefault="0093125F" w:rsidP="0093125F">
      <w:pPr>
        <w:pStyle w:val="ListParagraph"/>
        <w:numPr>
          <w:ilvl w:val="0"/>
          <w:numId w:val="6"/>
        </w:numPr>
      </w:pPr>
      <w: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93125F" w:rsidRPr="002B44C4" w14:paraId="51D1E28D" w14:textId="77777777" w:rsidTr="00E34A49">
        <w:trPr>
          <w:trHeight w:val="284"/>
          <w:jc w:val="center"/>
        </w:trPr>
        <w:tc>
          <w:tcPr>
            <w:tcW w:w="984" w:type="dxa"/>
            <w:shd w:val="clear" w:color="auto" w:fill="D9D9D9" w:themeFill="background1" w:themeFillShade="D9"/>
            <w:vAlign w:val="center"/>
          </w:tcPr>
          <w:p w14:paraId="68F89303"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232CC47D"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077AC68E"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0C1FF295"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960" w:type="dxa"/>
            <w:shd w:val="clear" w:color="auto" w:fill="D9D9D9" w:themeFill="background1" w:themeFillShade="D9"/>
          </w:tcPr>
          <w:p w14:paraId="40A9EC0F"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93125F" w:rsidRPr="002B44C4" w14:paraId="14AE2A2B" w14:textId="77777777" w:rsidTr="00E34A49">
        <w:trPr>
          <w:trHeight w:val="284"/>
          <w:jc w:val="center"/>
        </w:trPr>
        <w:tc>
          <w:tcPr>
            <w:tcW w:w="984" w:type="dxa"/>
            <w:shd w:val="clear" w:color="auto" w:fill="auto"/>
            <w:vAlign w:val="center"/>
          </w:tcPr>
          <w:p w14:paraId="14F6F375" w14:textId="77777777" w:rsidR="0093125F" w:rsidRPr="002B44C4" w:rsidRDefault="0093125F" w:rsidP="0093125F">
            <w:pPr>
              <w:spacing w:before="60" w:after="60" w:line="360" w:lineRule="auto"/>
              <w:ind w:left="142"/>
              <w:rPr>
                <w:b/>
              </w:rPr>
            </w:pPr>
            <w:r w:rsidRPr="002B44C4">
              <w:rPr>
                <w:b/>
              </w:rPr>
              <w:t>1</w:t>
            </w:r>
          </w:p>
        </w:tc>
        <w:tc>
          <w:tcPr>
            <w:tcW w:w="1949" w:type="dxa"/>
          </w:tcPr>
          <w:p w14:paraId="60E67F3B"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w:t>
            </w:r>
          </w:p>
        </w:tc>
        <w:tc>
          <w:tcPr>
            <w:tcW w:w="1418" w:type="dxa"/>
          </w:tcPr>
          <w:p w14:paraId="05ABEF53" w14:textId="77777777" w:rsidR="0093125F" w:rsidRPr="002B44C4" w:rsidRDefault="0093125F" w:rsidP="0093125F">
            <w:pPr>
              <w:keepLines/>
              <w:widowControl w:val="0"/>
              <w:pBdr>
                <w:top w:val="nil"/>
                <w:left w:val="nil"/>
                <w:bottom w:val="nil"/>
                <w:right w:val="nil"/>
                <w:between w:val="nil"/>
              </w:pBdr>
              <w:spacing w:before="60" w:after="60"/>
            </w:pPr>
          </w:p>
        </w:tc>
        <w:tc>
          <w:tcPr>
            <w:tcW w:w="1134" w:type="dxa"/>
          </w:tcPr>
          <w:p w14:paraId="3009046B"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64FB385D" w14:textId="77777777" w:rsidR="0093125F" w:rsidRPr="002B44C4" w:rsidRDefault="0093125F" w:rsidP="0093125F">
            <w:pPr>
              <w:keepLines/>
              <w:widowControl w:val="0"/>
              <w:pBdr>
                <w:top w:val="nil"/>
                <w:left w:val="nil"/>
                <w:bottom w:val="nil"/>
                <w:right w:val="nil"/>
                <w:between w:val="nil"/>
              </w:pBdr>
              <w:spacing w:before="60" w:after="60"/>
            </w:pPr>
            <w:r w:rsidRPr="002B44C4">
              <w:t>Số thứ tự</w:t>
            </w:r>
          </w:p>
        </w:tc>
      </w:tr>
      <w:tr w:rsidR="0093125F" w:rsidRPr="002B44C4" w14:paraId="65197C71" w14:textId="77777777" w:rsidTr="00E34A49">
        <w:trPr>
          <w:trHeight w:val="284"/>
          <w:jc w:val="center"/>
        </w:trPr>
        <w:tc>
          <w:tcPr>
            <w:tcW w:w="984" w:type="dxa"/>
            <w:shd w:val="clear" w:color="auto" w:fill="auto"/>
            <w:vAlign w:val="center"/>
          </w:tcPr>
          <w:p w14:paraId="78947A0D" w14:textId="77777777" w:rsidR="0093125F" w:rsidRPr="002B44C4" w:rsidRDefault="0093125F" w:rsidP="0093125F">
            <w:pPr>
              <w:spacing w:before="60" w:after="60" w:line="360" w:lineRule="auto"/>
              <w:ind w:left="142"/>
              <w:rPr>
                <w:b/>
              </w:rPr>
            </w:pPr>
            <w:r w:rsidRPr="002B44C4">
              <w:rPr>
                <w:b/>
              </w:rPr>
              <w:t>2</w:t>
            </w:r>
          </w:p>
        </w:tc>
        <w:tc>
          <w:tcPr>
            <w:tcW w:w="1949" w:type="dxa"/>
          </w:tcPr>
          <w:p w14:paraId="731B3B08"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76B49AEA" w14:textId="77777777" w:rsidR="0093125F" w:rsidRPr="002B44C4" w:rsidRDefault="0093125F" w:rsidP="0093125F">
            <w:pPr>
              <w:keepLines/>
              <w:widowControl w:val="0"/>
              <w:pBdr>
                <w:top w:val="nil"/>
                <w:left w:val="nil"/>
                <w:bottom w:val="nil"/>
                <w:right w:val="nil"/>
                <w:between w:val="nil"/>
              </w:pBdr>
              <w:spacing w:before="60" w:after="60"/>
            </w:pPr>
          </w:p>
        </w:tc>
        <w:tc>
          <w:tcPr>
            <w:tcW w:w="1134" w:type="dxa"/>
          </w:tcPr>
          <w:p w14:paraId="09A7EA56" w14:textId="00553DF5" w:rsidR="0093125F" w:rsidRPr="002B44C4" w:rsidRDefault="00A140E8" w:rsidP="00A140E8">
            <w:pPr>
              <w:keepLines/>
              <w:widowControl w:val="0"/>
              <w:pBdr>
                <w:top w:val="nil"/>
                <w:left w:val="nil"/>
                <w:bottom w:val="nil"/>
                <w:right w:val="nil"/>
                <w:between w:val="nil"/>
              </w:pBdr>
              <w:spacing w:before="60" w:after="60"/>
              <w:ind w:left="360"/>
            </w:pPr>
            <w:r>
              <w:t>Có</w:t>
            </w:r>
          </w:p>
        </w:tc>
        <w:tc>
          <w:tcPr>
            <w:tcW w:w="3960" w:type="dxa"/>
          </w:tcPr>
          <w:p w14:paraId="26B3A06C" w14:textId="77777777" w:rsidR="0093125F" w:rsidRDefault="0093125F" w:rsidP="0093125F">
            <w:pPr>
              <w:keepLines/>
              <w:widowControl w:val="0"/>
              <w:pBdr>
                <w:top w:val="nil"/>
                <w:left w:val="nil"/>
                <w:bottom w:val="nil"/>
                <w:right w:val="nil"/>
                <w:between w:val="nil"/>
              </w:pBdr>
              <w:spacing w:before="60" w:after="60"/>
            </w:pPr>
            <w:r w:rsidRPr="002B44C4">
              <w:t>Thông tin người nhận thông báo</w:t>
            </w:r>
          </w:p>
          <w:p w14:paraId="09D5AB4E" w14:textId="1D60ECE7" w:rsidR="00A140E8" w:rsidRPr="002B44C4" w:rsidRDefault="00A140E8" w:rsidP="0093125F">
            <w:pPr>
              <w:keepLines/>
              <w:widowControl w:val="0"/>
              <w:pBdr>
                <w:top w:val="nil"/>
                <w:left w:val="nil"/>
                <w:bottom w:val="nil"/>
                <w:right w:val="nil"/>
                <w:between w:val="nil"/>
              </w:pBdr>
              <w:spacing w:before="60" w:after="60"/>
            </w:pPr>
            <w:r>
              <w:t>Giới hạn 50 ký tự</w:t>
            </w:r>
          </w:p>
        </w:tc>
      </w:tr>
      <w:tr w:rsidR="0093125F" w:rsidRPr="002B44C4" w14:paraId="1DC60182" w14:textId="77777777" w:rsidTr="00E34A49">
        <w:trPr>
          <w:trHeight w:val="284"/>
          <w:jc w:val="center"/>
        </w:trPr>
        <w:tc>
          <w:tcPr>
            <w:tcW w:w="984" w:type="dxa"/>
            <w:shd w:val="clear" w:color="auto" w:fill="auto"/>
            <w:vAlign w:val="center"/>
          </w:tcPr>
          <w:p w14:paraId="1DC7E23B" w14:textId="77777777" w:rsidR="0093125F" w:rsidRPr="002B44C4" w:rsidRDefault="0093125F" w:rsidP="0093125F">
            <w:pPr>
              <w:spacing w:before="60" w:after="60" w:line="360" w:lineRule="auto"/>
              <w:ind w:left="142"/>
              <w:rPr>
                <w:b/>
              </w:rPr>
            </w:pPr>
            <w:r w:rsidRPr="002B44C4">
              <w:rPr>
                <w:b/>
              </w:rPr>
              <w:t>3</w:t>
            </w:r>
          </w:p>
        </w:tc>
        <w:tc>
          <w:tcPr>
            <w:tcW w:w="1949" w:type="dxa"/>
          </w:tcPr>
          <w:p w14:paraId="183EA97C"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36F8A86E" w14:textId="77777777" w:rsidR="0093125F" w:rsidRPr="002B44C4" w:rsidRDefault="0093125F" w:rsidP="0093125F">
            <w:pPr>
              <w:keepLines/>
              <w:widowControl w:val="0"/>
              <w:pBdr>
                <w:top w:val="nil"/>
                <w:left w:val="nil"/>
                <w:bottom w:val="nil"/>
                <w:right w:val="nil"/>
                <w:between w:val="nil"/>
              </w:pBdr>
              <w:spacing w:before="60" w:after="60"/>
            </w:pPr>
          </w:p>
        </w:tc>
        <w:tc>
          <w:tcPr>
            <w:tcW w:w="1134" w:type="dxa"/>
          </w:tcPr>
          <w:p w14:paraId="7C624824" w14:textId="175A73B3" w:rsidR="0093125F" w:rsidRPr="002B44C4" w:rsidRDefault="00A140E8" w:rsidP="00A140E8">
            <w:pPr>
              <w:keepLines/>
              <w:widowControl w:val="0"/>
              <w:pBdr>
                <w:top w:val="nil"/>
                <w:left w:val="nil"/>
                <w:bottom w:val="nil"/>
                <w:right w:val="nil"/>
                <w:between w:val="nil"/>
              </w:pBdr>
              <w:spacing w:before="60" w:after="60"/>
              <w:ind w:left="360"/>
            </w:pPr>
            <w:r>
              <w:t>Có</w:t>
            </w:r>
          </w:p>
        </w:tc>
        <w:tc>
          <w:tcPr>
            <w:tcW w:w="3960" w:type="dxa"/>
          </w:tcPr>
          <w:p w14:paraId="10D91843" w14:textId="77777777" w:rsidR="0093125F" w:rsidRDefault="0093125F" w:rsidP="0093125F">
            <w:pPr>
              <w:keepLines/>
              <w:widowControl w:val="0"/>
              <w:pBdr>
                <w:top w:val="nil"/>
                <w:left w:val="nil"/>
                <w:bottom w:val="nil"/>
                <w:right w:val="nil"/>
                <w:between w:val="nil"/>
              </w:pBdr>
              <w:spacing w:before="60" w:after="60"/>
            </w:pPr>
            <w:r w:rsidRPr="002B44C4">
              <w:t>Vai trò người nhận thông báo</w:t>
            </w:r>
          </w:p>
          <w:p w14:paraId="61769885" w14:textId="3B7F75A3" w:rsidR="00A140E8" w:rsidRPr="002B44C4" w:rsidRDefault="00A140E8" w:rsidP="0093125F">
            <w:pPr>
              <w:keepLines/>
              <w:widowControl w:val="0"/>
              <w:pBdr>
                <w:top w:val="nil"/>
                <w:left w:val="nil"/>
                <w:bottom w:val="nil"/>
                <w:right w:val="nil"/>
                <w:between w:val="nil"/>
              </w:pBdr>
              <w:spacing w:before="60" w:after="60"/>
            </w:pPr>
            <w:r>
              <w:t>Giới hạn 50 ký tự</w:t>
            </w:r>
          </w:p>
        </w:tc>
      </w:tr>
      <w:tr w:rsidR="0093125F" w:rsidRPr="002B44C4" w14:paraId="551088C3" w14:textId="77777777" w:rsidTr="00E34A49">
        <w:trPr>
          <w:trHeight w:val="284"/>
          <w:jc w:val="center"/>
        </w:trPr>
        <w:tc>
          <w:tcPr>
            <w:tcW w:w="984" w:type="dxa"/>
            <w:shd w:val="clear" w:color="auto" w:fill="auto"/>
            <w:vAlign w:val="center"/>
          </w:tcPr>
          <w:p w14:paraId="50348DE0" w14:textId="77777777" w:rsidR="0093125F" w:rsidRPr="002B44C4" w:rsidRDefault="0093125F" w:rsidP="0093125F">
            <w:pPr>
              <w:spacing w:before="60" w:after="60" w:line="360" w:lineRule="auto"/>
              <w:ind w:left="142"/>
              <w:rPr>
                <w:b/>
              </w:rPr>
            </w:pPr>
            <w:r w:rsidRPr="002B44C4">
              <w:rPr>
                <w:b/>
              </w:rPr>
              <w:t>4</w:t>
            </w:r>
          </w:p>
        </w:tc>
        <w:tc>
          <w:tcPr>
            <w:tcW w:w="1949" w:type="dxa"/>
          </w:tcPr>
          <w:p w14:paraId="0B33A651"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F399A1C" wp14:editId="3FDA1A1C">
                  <wp:extent cx="209524" cy="180952"/>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9524" cy="180952"/>
                          </a:xfrm>
                          <a:prstGeom prst="rect">
                            <a:avLst/>
                          </a:prstGeom>
                        </pic:spPr>
                      </pic:pic>
                    </a:graphicData>
                  </a:graphic>
                </wp:inline>
              </w:drawing>
            </w:r>
          </w:p>
        </w:tc>
        <w:tc>
          <w:tcPr>
            <w:tcW w:w="1418" w:type="dxa"/>
          </w:tcPr>
          <w:p w14:paraId="57802008"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134" w:type="dxa"/>
          </w:tcPr>
          <w:p w14:paraId="6959ABFE"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30282E5A" w14:textId="77777777" w:rsidR="0093125F" w:rsidRPr="002B44C4" w:rsidRDefault="0093125F" w:rsidP="0093125F">
            <w:pPr>
              <w:keepLines/>
              <w:widowControl w:val="0"/>
              <w:pBdr>
                <w:top w:val="nil"/>
                <w:left w:val="nil"/>
                <w:bottom w:val="nil"/>
                <w:right w:val="nil"/>
                <w:between w:val="nil"/>
              </w:pBdr>
              <w:spacing w:before="60" w:after="60"/>
            </w:pPr>
            <w:r w:rsidRPr="002B44C4">
              <w:t>Xóa thông tin người nhận khỏi danh sách</w:t>
            </w:r>
          </w:p>
          <w:p w14:paraId="10870EEF" w14:textId="77777777" w:rsidR="0093125F" w:rsidRPr="002B44C4" w:rsidRDefault="0093125F" w:rsidP="0093125F">
            <w:pPr>
              <w:keepLines/>
              <w:widowControl w:val="0"/>
              <w:pBdr>
                <w:top w:val="nil"/>
                <w:left w:val="nil"/>
                <w:bottom w:val="nil"/>
                <w:right w:val="nil"/>
                <w:between w:val="nil"/>
              </w:pBdr>
              <w:spacing w:before="60" w:after="60"/>
            </w:pPr>
            <w:r w:rsidRPr="002B44C4">
              <w:t>Hệ thống hiển thị màn hình xác nhận xóa:</w:t>
            </w:r>
          </w:p>
          <w:p w14:paraId="2854B14E" w14:textId="77777777" w:rsidR="0093125F" w:rsidRPr="002B44C4" w:rsidRDefault="0093125F" w:rsidP="0093125F">
            <w:pPr>
              <w:keepLines/>
              <w:widowControl w:val="0"/>
              <w:pBdr>
                <w:top w:val="nil"/>
                <w:left w:val="nil"/>
                <w:bottom w:val="nil"/>
                <w:right w:val="nil"/>
                <w:between w:val="nil"/>
              </w:pBdr>
              <w:spacing w:before="60" w:after="60"/>
            </w:pPr>
            <w:r w:rsidRPr="002B44C4">
              <w:t>+ Có: xóa thông tin người nhận, đồng thời đưa ra thông báo xóa thành công</w:t>
            </w:r>
          </w:p>
          <w:p w14:paraId="5422C5F1" w14:textId="77777777" w:rsidR="0093125F" w:rsidRPr="002B44C4" w:rsidRDefault="0093125F" w:rsidP="0093125F">
            <w:pPr>
              <w:keepLines/>
              <w:widowControl w:val="0"/>
              <w:pBdr>
                <w:top w:val="nil"/>
                <w:left w:val="nil"/>
                <w:bottom w:val="nil"/>
                <w:right w:val="nil"/>
                <w:between w:val="nil"/>
              </w:pBdr>
              <w:spacing w:before="60" w:after="60"/>
            </w:pPr>
            <w:r w:rsidRPr="002B44C4">
              <w:t>+ Không: đóng màn hình xác nhận xóa</w:t>
            </w:r>
          </w:p>
        </w:tc>
      </w:tr>
      <w:tr w:rsidR="0093125F" w:rsidRPr="002B44C4" w14:paraId="6335FB43" w14:textId="77777777" w:rsidTr="00E34A49">
        <w:trPr>
          <w:trHeight w:val="284"/>
          <w:jc w:val="center"/>
        </w:trPr>
        <w:tc>
          <w:tcPr>
            <w:tcW w:w="984" w:type="dxa"/>
            <w:shd w:val="clear" w:color="auto" w:fill="auto"/>
            <w:vAlign w:val="center"/>
          </w:tcPr>
          <w:p w14:paraId="765B955A" w14:textId="77777777" w:rsidR="0093125F" w:rsidRPr="002B44C4" w:rsidRDefault="0093125F" w:rsidP="0093125F">
            <w:pPr>
              <w:spacing w:before="60" w:after="60" w:line="360" w:lineRule="auto"/>
              <w:ind w:left="142"/>
              <w:rPr>
                <w:b/>
              </w:rPr>
            </w:pPr>
            <w:r w:rsidRPr="002B44C4">
              <w:rPr>
                <w:b/>
              </w:rPr>
              <w:t>5</w:t>
            </w:r>
          </w:p>
        </w:tc>
        <w:tc>
          <w:tcPr>
            <w:tcW w:w="1949" w:type="dxa"/>
          </w:tcPr>
          <w:p w14:paraId="327D88D8"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2D287A44" wp14:editId="04E7513B">
                  <wp:extent cx="752381" cy="23809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2381" cy="238095"/>
                          </a:xfrm>
                          <a:prstGeom prst="rect">
                            <a:avLst/>
                          </a:prstGeom>
                        </pic:spPr>
                      </pic:pic>
                    </a:graphicData>
                  </a:graphic>
                </wp:inline>
              </w:drawing>
            </w:r>
          </w:p>
        </w:tc>
        <w:tc>
          <w:tcPr>
            <w:tcW w:w="1418" w:type="dxa"/>
          </w:tcPr>
          <w:p w14:paraId="14F796B8"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134" w:type="dxa"/>
          </w:tcPr>
          <w:p w14:paraId="795DD8EC"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2057CBE6" w14:textId="77777777" w:rsidR="0093125F" w:rsidRPr="002B44C4" w:rsidRDefault="0093125F" w:rsidP="0093125F">
            <w:pPr>
              <w:keepLines/>
              <w:widowControl w:val="0"/>
              <w:pBdr>
                <w:top w:val="nil"/>
                <w:left w:val="nil"/>
                <w:bottom w:val="nil"/>
                <w:right w:val="nil"/>
                <w:between w:val="nil"/>
              </w:pBdr>
              <w:spacing w:before="60" w:after="60"/>
            </w:pPr>
            <w:r w:rsidRPr="002B44C4">
              <w:t>Thêm thông tin người nhận thông báo</w:t>
            </w:r>
          </w:p>
        </w:tc>
      </w:tr>
      <w:tr w:rsidR="0093125F" w:rsidRPr="002B44C4" w14:paraId="5CAA3473" w14:textId="77777777" w:rsidTr="00E34A49">
        <w:trPr>
          <w:trHeight w:val="284"/>
          <w:jc w:val="center"/>
        </w:trPr>
        <w:tc>
          <w:tcPr>
            <w:tcW w:w="984" w:type="dxa"/>
            <w:shd w:val="clear" w:color="auto" w:fill="auto"/>
            <w:vAlign w:val="center"/>
          </w:tcPr>
          <w:p w14:paraId="28F528D6" w14:textId="77777777" w:rsidR="0093125F" w:rsidRPr="002B44C4" w:rsidRDefault="0093125F" w:rsidP="0093125F">
            <w:pPr>
              <w:spacing w:before="60" w:after="60" w:line="360" w:lineRule="auto"/>
              <w:ind w:left="142"/>
              <w:rPr>
                <w:b/>
              </w:rPr>
            </w:pPr>
            <w:r w:rsidRPr="002B44C4">
              <w:rPr>
                <w:b/>
              </w:rPr>
              <w:t>6</w:t>
            </w:r>
          </w:p>
        </w:tc>
        <w:tc>
          <w:tcPr>
            <w:tcW w:w="1949" w:type="dxa"/>
          </w:tcPr>
          <w:p w14:paraId="602C5802"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392405B2" wp14:editId="35FB5F85">
                  <wp:extent cx="790476" cy="304762"/>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04762"/>
                          </a:xfrm>
                          <a:prstGeom prst="rect">
                            <a:avLst/>
                          </a:prstGeom>
                        </pic:spPr>
                      </pic:pic>
                    </a:graphicData>
                  </a:graphic>
                </wp:inline>
              </w:drawing>
            </w:r>
          </w:p>
        </w:tc>
        <w:tc>
          <w:tcPr>
            <w:tcW w:w="1418" w:type="dxa"/>
          </w:tcPr>
          <w:p w14:paraId="20391C65"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4" w:type="dxa"/>
          </w:tcPr>
          <w:p w14:paraId="4A031619"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73739AE4" w14:textId="7516BBE9" w:rsidR="0093125F" w:rsidRPr="002B44C4" w:rsidRDefault="00120985" w:rsidP="0093125F">
            <w:pPr>
              <w:keepLines/>
              <w:widowControl w:val="0"/>
              <w:pBdr>
                <w:top w:val="nil"/>
                <w:left w:val="nil"/>
                <w:bottom w:val="nil"/>
                <w:right w:val="nil"/>
                <w:between w:val="nil"/>
              </w:pBdr>
              <w:spacing w:before="60" w:after="60"/>
            </w:pPr>
            <w:r>
              <w:t>Chuyển xử lý BCTT</w:t>
            </w:r>
            <w:r w:rsidR="00A71202">
              <w:t>. Hệ thống</w:t>
            </w:r>
          </w:p>
          <w:p w14:paraId="200D3738" w14:textId="4CE3042E" w:rsidR="00120985" w:rsidRDefault="00120985" w:rsidP="00A71202">
            <w:pPr>
              <w:pStyle w:val="ListParagraph"/>
              <w:keepLines/>
              <w:widowControl w:val="0"/>
              <w:numPr>
                <w:ilvl w:val="0"/>
                <w:numId w:val="6"/>
              </w:numPr>
              <w:pBdr>
                <w:top w:val="nil"/>
                <w:left w:val="nil"/>
                <w:bottom w:val="nil"/>
                <w:right w:val="nil"/>
                <w:between w:val="nil"/>
              </w:pBdr>
              <w:spacing w:before="60" w:after="60"/>
            </w:pPr>
            <w:r>
              <w:t>Chuyển tới LĐ TBH thực hiện phê duyệt</w:t>
            </w:r>
          </w:p>
          <w:p w14:paraId="61C85EDD" w14:textId="091259D7" w:rsidR="00A71202" w:rsidRDefault="00A71202" w:rsidP="00A71202">
            <w:pPr>
              <w:pStyle w:val="ListParagraph"/>
              <w:keepLines/>
              <w:widowControl w:val="0"/>
              <w:numPr>
                <w:ilvl w:val="0"/>
                <w:numId w:val="6"/>
              </w:numPr>
              <w:pBdr>
                <w:top w:val="nil"/>
                <w:left w:val="nil"/>
                <w:bottom w:val="nil"/>
                <w:right w:val="nil"/>
                <w:between w:val="nil"/>
              </w:pBdr>
              <w:spacing w:before="60" w:after="60"/>
            </w:pPr>
            <w:r>
              <w:t>G</w:t>
            </w:r>
            <w:r w:rsidRPr="002B44C4">
              <w:t xml:space="preserve">ửi thông báo tới </w:t>
            </w:r>
            <w:r>
              <w:t xml:space="preserve">người nhận </w:t>
            </w:r>
            <w:r w:rsidRPr="002B44C4">
              <w:t>theo danh sách đã thiết lập</w:t>
            </w:r>
          </w:p>
          <w:p w14:paraId="5EEC21F2"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350A068E" w14:textId="23DF1CB4" w:rsidR="0093125F" w:rsidRPr="002B44C4" w:rsidRDefault="00A71202" w:rsidP="00A71202">
            <w:pPr>
              <w:pStyle w:val="ListParagraph"/>
              <w:keepLines/>
              <w:widowControl w:val="0"/>
              <w:numPr>
                <w:ilvl w:val="0"/>
                <w:numId w:val="6"/>
              </w:numPr>
              <w:pBdr>
                <w:top w:val="nil"/>
                <w:left w:val="nil"/>
                <w:bottom w:val="nil"/>
                <w:right w:val="nil"/>
                <w:between w:val="nil"/>
              </w:pBdr>
              <w:spacing w:before="60" w:after="60"/>
            </w:pPr>
            <w:r>
              <w:t>Lưu thông tin lịch sử chuyển xử lý</w:t>
            </w:r>
          </w:p>
        </w:tc>
      </w:tr>
      <w:tr w:rsidR="0093125F" w:rsidRPr="002B44C4" w14:paraId="2370224A" w14:textId="77777777" w:rsidTr="00E34A49">
        <w:trPr>
          <w:trHeight w:val="284"/>
          <w:jc w:val="center"/>
        </w:trPr>
        <w:tc>
          <w:tcPr>
            <w:tcW w:w="984" w:type="dxa"/>
            <w:shd w:val="clear" w:color="auto" w:fill="auto"/>
            <w:vAlign w:val="center"/>
          </w:tcPr>
          <w:p w14:paraId="08AB08D5" w14:textId="77777777" w:rsidR="0093125F" w:rsidRPr="002B44C4" w:rsidRDefault="0093125F" w:rsidP="0093125F">
            <w:pPr>
              <w:spacing w:before="60" w:after="60" w:line="360" w:lineRule="auto"/>
              <w:ind w:left="142"/>
              <w:rPr>
                <w:b/>
              </w:rPr>
            </w:pPr>
            <w:r w:rsidRPr="002B44C4">
              <w:rPr>
                <w:b/>
              </w:rPr>
              <w:t>7</w:t>
            </w:r>
          </w:p>
        </w:tc>
        <w:tc>
          <w:tcPr>
            <w:tcW w:w="1949" w:type="dxa"/>
          </w:tcPr>
          <w:p w14:paraId="247E79D2"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078C53B3" wp14:editId="2D73C076">
                  <wp:extent cx="790476" cy="31428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0476" cy="314286"/>
                          </a:xfrm>
                          <a:prstGeom prst="rect">
                            <a:avLst/>
                          </a:prstGeom>
                        </pic:spPr>
                      </pic:pic>
                    </a:graphicData>
                  </a:graphic>
                </wp:inline>
              </w:drawing>
            </w:r>
          </w:p>
        </w:tc>
        <w:tc>
          <w:tcPr>
            <w:tcW w:w="1418" w:type="dxa"/>
          </w:tcPr>
          <w:p w14:paraId="231427BC"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4" w:type="dxa"/>
          </w:tcPr>
          <w:p w14:paraId="574524D9"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12A37299" w14:textId="77777777" w:rsidR="0093125F" w:rsidRPr="002B44C4" w:rsidRDefault="0093125F" w:rsidP="0093125F">
            <w:pPr>
              <w:keepLines/>
              <w:widowControl w:val="0"/>
              <w:pBdr>
                <w:top w:val="nil"/>
                <w:left w:val="nil"/>
                <w:bottom w:val="nil"/>
                <w:right w:val="nil"/>
                <w:between w:val="nil"/>
              </w:pBdr>
              <w:spacing w:before="60" w:after="60"/>
            </w:pPr>
            <w:r w:rsidRPr="002B44C4">
              <w:t>Đóng màn hình chuyển xử lý. Hệ thống trở về màn hình báo cáo tổn thất</w:t>
            </w:r>
          </w:p>
        </w:tc>
      </w:tr>
    </w:tbl>
    <w:p w14:paraId="229D8ACC" w14:textId="77777777" w:rsidR="0093125F" w:rsidRPr="002B44C4" w:rsidRDefault="0093125F" w:rsidP="0093125F">
      <w:pPr>
        <w:pStyle w:val="ListParagraph"/>
      </w:pPr>
    </w:p>
    <w:p w14:paraId="169B03AC" w14:textId="7B4479EA" w:rsidR="000F78DA" w:rsidRDefault="000F78DA">
      <w:pPr>
        <w:pStyle w:val="Heading6"/>
        <w:numPr>
          <w:ilvl w:val="4"/>
          <w:numId w:val="18"/>
        </w:numPr>
        <w:rPr>
          <w:rFonts w:ascii="Times New Roman" w:hAnsi="Times New Roman" w:cs="Times New Roman"/>
          <w:color w:val="auto"/>
        </w:rPr>
        <w:pPrChange w:id="403" w:author="Microsoft Office User" w:date="2022-09-15T12:27:00Z">
          <w:pPr>
            <w:pStyle w:val="Heading6"/>
            <w:numPr>
              <w:ilvl w:val="4"/>
              <w:numId w:val="1"/>
            </w:numPr>
            <w:ind w:left="2232" w:hanging="792"/>
          </w:pPr>
        </w:pPrChange>
      </w:pPr>
      <w:bookmarkStart w:id="404" w:name="_Toc113613694"/>
      <w:r>
        <w:rPr>
          <w:rFonts w:ascii="Times New Roman" w:hAnsi="Times New Roman" w:cs="Times New Roman"/>
          <w:color w:val="auto"/>
        </w:rPr>
        <w:t>Lãnh đạo Ban Tái Bảo hiểm</w:t>
      </w:r>
    </w:p>
    <w:p w14:paraId="4E8EE682" w14:textId="74D9C82C" w:rsidR="006F488B" w:rsidRPr="002B44C4" w:rsidRDefault="006F488B">
      <w:pPr>
        <w:pStyle w:val="Heading7"/>
        <w:numPr>
          <w:ilvl w:val="5"/>
          <w:numId w:val="18"/>
        </w:numPr>
        <w:pPrChange w:id="405" w:author="Microsoft Office User" w:date="2022-09-15T12:35:00Z">
          <w:pPr>
            <w:pStyle w:val="Heading7"/>
            <w:numPr>
              <w:ilvl w:val="5"/>
              <w:numId w:val="1"/>
            </w:numPr>
            <w:ind w:left="2736" w:hanging="934"/>
          </w:pPr>
        </w:pPrChange>
      </w:pPr>
      <w:r w:rsidRPr="002B44C4">
        <w:rPr>
          <w:rFonts w:cs="Times New Roman"/>
          <w:color w:val="auto"/>
        </w:rPr>
        <w:t xml:space="preserve">Màn hình </w:t>
      </w:r>
      <w:bookmarkEnd w:id="404"/>
    </w:p>
    <w:p w14:paraId="42548DDD" w14:textId="77777777" w:rsidR="006F488B" w:rsidRPr="002B44C4" w:rsidRDefault="006F488B" w:rsidP="006F488B">
      <w:pPr>
        <w:jc w:val="center"/>
        <w:rPr>
          <w:i/>
        </w:rPr>
      </w:pPr>
      <w:r w:rsidRPr="002B44C4">
        <w:rPr>
          <w:noProof/>
        </w:rPr>
        <w:drawing>
          <wp:inline distT="0" distB="0" distL="0" distR="0" wp14:anchorId="149AE452" wp14:editId="49660BB3">
            <wp:extent cx="5731510" cy="6111875"/>
            <wp:effectExtent l="19050" t="19050" r="21590" b="222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111875"/>
                    </a:xfrm>
                    <a:prstGeom prst="rect">
                      <a:avLst/>
                    </a:prstGeom>
                    <a:ln>
                      <a:solidFill>
                        <a:schemeClr val="accent1"/>
                      </a:solidFill>
                    </a:ln>
                  </pic:spPr>
                </pic:pic>
              </a:graphicData>
            </a:graphic>
          </wp:inline>
        </w:drawing>
      </w:r>
    </w:p>
    <w:p w14:paraId="40D33A57" w14:textId="77777777" w:rsidR="006F488B" w:rsidRPr="002B44C4" w:rsidRDefault="006F488B" w:rsidP="006F488B">
      <w:pPr>
        <w:jc w:val="center"/>
        <w:rPr>
          <w:i/>
        </w:rPr>
      </w:pPr>
      <w:r w:rsidRPr="002B44C4">
        <w:rPr>
          <w:i/>
        </w:rPr>
        <w:t>Màn hình phê duyệt báo cáo tổn thất Account lãnh đạo TBH</w:t>
      </w:r>
    </w:p>
    <w:p w14:paraId="0271FA65" w14:textId="77777777" w:rsidR="006F488B" w:rsidRPr="002B44C4" w:rsidRDefault="006F488B" w:rsidP="006F488B">
      <w:pPr>
        <w:jc w:val="center"/>
        <w:rPr>
          <w:i/>
        </w:rPr>
      </w:pPr>
      <w:r w:rsidRPr="002B44C4">
        <w:rPr>
          <w:noProof/>
        </w:rPr>
        <w:drawing>
          <wp:inline distT="0" distB="0" distL="0" distR="0" wp14:anchorId="4CEC0C66" wp14:editId="51FB1BD8">
            <wp:extent cx="3952381" cy="2600000"/>
            <wp:effectExtent l="19050" t="19050" r="10160" b="1016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2381" cy="2600000"/>
                    </a:xfrm>
                    <a:prstGeom prst="rect">
                      <a:avLst/>
                    </a:prstGeom>
                    <a:ln>
                      <a:solidFill>
                        <a:schemeClr val="accent1"/>
                      </a:solidFill>
                    </a:ln>
                  </pic:spPr>
                </pic:pic>
              </a:graphicData>
            </a:graphic>
          </wp:inline>
        </w:drawing>
      </w:r>
    </w:p>
    <w:p w14:paraId="699F9F8C" w14:textId="77777777" w:rsidR="006F488B" w:rsidRPr="002B44C4" w:rsidRDefault="006F488B" w:rsidP="006F488B">
      <w:pPr>
        <w:jc w:val="center"/>
        <w:rPr>
          <w:i/>
        </w:rPr>
      </w:pPr>
    </w:p>
    <w:p w14:paraId="2BB8BA2B" w14:textId="77777777" w:rsidR="006F488B" w:rsidRPr="002B44C4" w:rsidRDefault="006F488B" w:rsidP="006F488B">
      <w:pPr>
        <w:jc w:val="center"/>
        <w:rPr>
          <w:i/>
        </w:rPr>
      </w:pPr>
      <w:r w:rsidRPr="002B44C4">
        <w:rPr>
          <w:i/>
        </w:rPr>
        <w:t>Màn hình xác nhận từ chối phê duyệt Account lãnh đạo TCKT</w:t>
      </w:r>
    </w:p>
    <w:p w14:paraId="68CADB36" w14:textId="77777777" w:rsidR="006F488B" w:rsidRPr="002B44C4" w:rsidRDefault="006F488B" w:rsidP="006F488B">
      <w:pPr>
        <w:jc w:val="center"/>
        <w:rPr>
          <w:i/>
        </w:rPr>
      </w:pPr>
      <w:r w:rsidRPr="002B44C4">
        <w:rPr>
          <w:noProof/>
        </w:rPr>
        <w:drawing>
          <wp:inline distT="0" distB="0" distL="0" distR="0" wp14:anchorId="429EA698" wp14:editId="613B6D7B">
            <wp:extent cx="5731510" cy="3155315"/>
            <wp:effectExtent l="19050" t="19050" r="21590" b="260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55315"/>
                    </a:xfrm>
                    <a:prstGeom prst="rect">
                      <a:avLst/>
                    </a:prstGeom>
                    <a:ln>
                      <a:solidFill>
                        <a:schemeClr val="accent1"/>
                      </a:solidFill>
                    </a:ln>
                  </pic:spPr>
                </pic:pic>
              </a:graphicData>
            </a:graphic>
          </wp:inline>
        </w:drawing>
      </w:r>
    </w:p>
    <w:p w14:paraId="49488D6B" w14:textId="77777777" w:rsidR="006F488B" w:rsidRPr="002B44C4" w:rsidRDefault="006F488B" w:rsidP="006F488B">
      <w:pPr>
        <w:jc w:val="center"/>
        <w:rPr>
          <w:i/>
        </w:rPr>
      </w:pPr>
      <w:r w:rsidRPr="002B44C4">
        <w:rPr>
          <w:i/>
        </w:rPr>
        <w:t>Màn hình thêm danh sách nhận thông báo Account lãnh đạo TCKT thực hiện phê duyệt</w:t>
      </w:r>
    </w:p>
    <w:p w14:paraId="7F6623CC" w14:textId="77777777" w:rsidR="006F488B" w:rsidRPr="002B44C4" w:rsidRDefault="006F488B" w:rsidP="006F488B"/>
    <w:p w14:paraId="0C7858D3" w14:textId="64F2ABCC" w:rsidR="006F488B" w:rsidRPr="002B44C4" w:rsidRDefault="006F488B">
      <w:pPr>
        <w:pStyle w:val="Heading7"/>
        <w:numPr>
          <w:ilvl w:val="5"/>
          <w:numId w:val="18"/>
        </w:numPr>
        <w:rPr>
          <w:rFonts w:cs="Times New Roman"/>
          <w:color w:val="auto"/>
        </w:rPr>
        <w:pPrChange w:id="406" w:author="Microsoft Office User" w:date="2022-09-15T12:36:00Z">
          <w:pPr>
            <w:pStyle w:val="Heading7"/>
            <w:numPr>
              <w:ilvl w:val="5"/>
              <w:numId w:val="1"/>
            </w:numPr>
            <w:ind w:left="2736" w:hanging="934"/>
          </w:pPr>
        </w:pPrChange>
      </w:pPr>
      <w:bookmarkStart w:id="407" w:name="_Toc113613695"/>
      <w:r w:rsidRPr="002B44C4">
        <w:rPr>
          <w:rFonts w:cs="Times New Roman"/>
          <w:color w:val="auto"/>
        </w:rPr>
        <w:t>Mô tả màn hình</w:t>
      </w:r>
      <w:bookmarkEnd w:id="407"/>
    </w:p>
    <w:p w14:paraId="7FF4591C" w14:textId="0E064864" w:rsidR="006F488B" w:rsidRDefault="0093125F" w:rsidP="0093125F">
      <w:pPr>
        <w:pStyle w:val="ListParagraph"/>
        <w:numPr>
          <w:ilvl w:val="0"/>
          <w:numId w:val="6"/>
        </w:numPr>
      </w:pPr>
      <w:r>
        <w:t>Màn hình phê duyệt</w:t>
      </w:r>
    </w:p>
    <w:p w14:paraId="2213D3FC" w14:textId="77777777" w:rsidR="0093125F" w:rsidRPr="002B44C4" w:rsidRDefault="0093125F" w:rsidP="0093125F">
      <w:pPr>
        <w:pStyle w:val="ListParagraph"/>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133"/>
        <w:gridCol w:w="3870"/>
      </w:tblGrid>
      <w:tr w:rsidR="00E46FDF" w:rsidRPr="002B44C4" w14:paraId="12DFB741" w14:textId="77777777" w:rsidTr="00E34A49">
        <w:trPr>
          <w:trHeight w:val="284"/>
          <w:jc w:val="center"/>
        </w:trPr>
        <w:tc>
          <w:tcPr>
            <w:tcW w:w="985" w:type="dxa"/>
            <w:shd w:val="clear" w:color="auto" w:fill="D9D9D9" w:themeFill="background1" w:themeFillShade="D9"/>
            <w:vAlign w:val="center"/>
          </w:tcPr>
          <w:p w14:paraId="5C0B8BCB" w14:textId="77777777" w:rsidR="00E46FDF" w:rsidRPr="00E34A49" w:rsidRDefault="00E46FDF" w:rsidP="006F488B">
            <w:pPr>
              <w:spacing w:before="60" w:after="60" w:line="360" w:lineRule="auto"/>
              <w:ind w:left="142"/>
              <w:rPr>
                <w:b/>
              </w:rPr>
            </w:pPr>
            <w:r w:rsidRPr="00E34A49">
              <w:rPr>
                <w:b/>
              </w:rPr>
              <w:t>STT</w:t>
            </w:r>
          </w:p>
        </w:tc>
        <w:tc>
          <w:tcPr>
            <w:tcW w:w="1949" w:type="dxa"/>
            <w:shd w:val="clear" w:color="auto" w:fill="D9D9D9" w:themeFill="background1" w:themeFillShade="D9"/>
          </w:tcPr>
          <w:p w14:paraId="41FED811" w14:textId="77777777" w:rsidR="00E46FDF" w:rsidRPr="00E34A49" w:rsidRDefault="00E46FDF" w:rsidP="006F488B">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68B3DE8A" w14:textId="77777777" w:rsidR="00E46FDF" w:rsidRPr="00E34A49" w:rsidRDefault="00E46FDF" w:rsidP="006F488B">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3" w:type="dxa"/>
            <w:shd w:val="clear" w:color="auto" w:fill="D9D9D9" w:themeFill="background1" w:themeFillShade="D9"/>
          </w:tcPr>
          <w:p w14:paraId="7DE570A3" w14:textId="0B33E6B4" w:rsidR="00E46FDF" w:rsidRPr="00E34A49" w:rsidRDefault="00E46FDF" w:rsidP="006F488B">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shd w:val="clear" w:color="auto" w:fill="D9D9D9" w:themeFill="background1" w:themeFillShade="D9"/>
          </w:tcPr>
          <w:p w14:paraId="576D3038" w14:textId="5AF82D0F" w:rsidR="00E46FDF" w:rsidRPr="00E34A49" w:rsidRDefault="00E46FDF" w:rsidP="006F488B">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93125F" w:rsidRPr="002B44C4" w14:paraId="41373F5A" w14:textId="77777777" w:rsidTr="00E34A49">
        <w:trPr>
          <w:trHeight w:val="284"/>
          <w:jc w:val="center"/>
        </w:trPr>
        <w:tc>
          <w:tcPr>
            <w:tcW w:w="985" w:type="dxa"/>
            <w:shd w:val="clear" w:color="auto" w:fill="auto"/>
            <w:vAlign w:val="center"/>
          </w:tcPr>
          <w:p w14:paraId="25A25A33" w14:textId="77777777" w:rsidR="0093125F" w:rsidRPr="002B44C4" w:rsidRDefault="0093125F" w:rsidP="000B4EFB">
            <w:pPr>
              <w:spacing w:before="60" w:after="60" w:line="360" w:lineRule="auto"/>
              <w:ind w:left="142"/>
              <w:rPr>
                <w:b/>
              </w:rPr>
            </w:pPr>
            <w:r w:rsidRPr="002B44C4">
              <w:rPr>
                <w:b/>
              </w:rPr>
              <w:t>1</w:t>
            </w:r>
          </w:p>
        </w:tc>
        <w:tc>
          <w:tcPr>
            <w:tcW w:w="8370" w:type="dxa"/>
            <w:gridSpan w:val="4"/>
          </w:tcPr>
          <w:p w14:paraId="3934FF69" w14:textId="7722F047" w:rsidR="0093125F" w:rsidRPr="002B44C4" w:rsidRDefault="0093125F" w:rsidP="000B4EFB">
            <w:pPr>
              <w:keepLines/>
              <w:widowControl w:val="0"/>
              <w:pBdr>
                <w:top w:val="nil"/>
                <w:left w:val="nil"/>
                <w:bottom w:val="nil"/>
                <w:right w:val="nil"/>
                <w:between w:val="nil"/>
              </w:pBdr>
              <w:spacing w:before="60" w:after="60"/>
            </w:pPr>
            <w:r>
              <w:t xml:space="preserve">Các trường thông tin hiển thị màn hình phê duyệt báo cáo tổn thất tương tự như phần </w:t>
            </w:r>
            <w:hyperlink w:anchor="_Mô_tả_màn" w:history="1">
              <w:r w:rsidRPr="00B80C57">
                <w:rPr>
                  <w:rStyle w:val="Hyperlink"/>
                </w:rPr>
                <w:t>mô màn hình giao diện thiết kế của CBCĐ</w:t>
              </w:r>
            </w:hyperlink>
            <w:r>
              <w:t xml:space="preserve"> không cho phép sửa các thông tin hiển thị</w:t>
            </w:r>
          </w:p>
        </w:tc>
      </w:tr>
      <w:tr w:rsidR="000B4EFB" w:rsidRPr="002B44C4" w14:paraId="30DDCDD9" w14:textId="77777777" w:rsidTr="00E34A49">
        <w:trPr>
          <w:trHeight w:val="284"/>
          <w:jc w:val="center"/>
        </w:trPr>
        <w:tc>
          <w:tcPr>
            <w:tcW w:w="985" w:type="dxa"/>
            <w:shd w:val="clear" w:color="auto" w:fill="auto"/>
            <w:vAlign w:val="center"/>
          </w:tcPr>
          <w:p w14:paraId="3D9529F7" w14:textId="69C9DAA8" w:rsidR="000B4EFB" w:rsidRPr="002B44C4" w:rsidRDefault="00AC69AE" w:rsidP="000B4EFB">
            <w:pPr>
              <w:spacing w:before="60" w:after="60" w:line="360" w:lineRule="auto"/>
              <w:ind w:left="142"/>
              <w:rPr>
                <w:b/>
              </w:rPr>
            </w:pPr>
            <w:r>
              <w:rPr>
                <w:b/>
              </w:rPr>
              <w:t>2</w:t>
            </w:r>
          </w:p>
        </w:tc>
        <w:tc>
          <w:tcPr>
            <w:tcW w:w="1949" w:type="dxa"/>
          </w:tcPr>
          <w:p w14:paraId="1E77B90E"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6F970FD7" wp14:editId="1147AFCF">
                  <wp:extent cx="666667" cy="209524"/>
                  <wp:effectExtent l="0" t="0" r="635"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6667" cy="209524"/>
                          </a:xfrm>
                          <a:prstGeom prst="rect">
                            <a:avLst/>
                          </a:prstGeom>
                        </pic:spPr>
                      </pic:pic>
                    </a:graphicData>
                  </a:graphic>
                </wp:inline>
              </w:drawing>
            </w:r>
          </w:p>
        </w:tc>
        <w:tc>
          <w:tcPr>
            <w:tcW w:w="1418" w:type="dxa"/>
          </w:tcPr>
          <w:p w14:paraId="72031D22"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1C0F3D61" w14:textId="77777777" w:rsidR="000B4EFB" w:rsidRPr="002B44C4" w:rsidRDefault="000B4EFB" w:rsidP="000B4EFB">
            <w:pPr>
              <w:keepLines/>
              <w:widowControl w:val="0"/>
              <w:pBdr>
                <w:top w:val="nil"/>
                <w:left w:val="nil"/>
                <w:bottom w:val="nil"/>
                <w:right w:val="nil"/>
                <w:between w:val="nil"/>
              </w:pBdr>
              <w:spacing w:before="60" w:after="60"/>
            </w:pPr>
          </w:p>
        </w:tc>
        <w:tc>
          <w:tcPr>
            <w:tcW w:w="3870" w:type="dxa"/>
          </w:tcPr>
          <w:p w14:paraId="7C819364" w14:textId="4B732996" w:rsidR="000B4EFB" w:rsidRPr="002B44C4" w:rsidRDefault="000B4EFB" w:rsidP="000B4EFB">
            <w:pPr>
              <w:keepLines/>
              <w:widowControl w:val="0"/>
              <w:pBdr>
                <w:top w:val="nil"/>
                <w:left w:val="nil"/>
                <w:bottom w:val="nil"/>
                <w:right w:val="nil"/>
                <w:between w:val="nil"/>
              </w:pBdr>
              <w:spacing w:before="60" w:after="60"/>
            </w:pPr>
            <w:r w:rsidRPr="002B44C4">
              <w:t>Phê duyệt báo cáo tổn thất</w:t>
            </w:r>
          </w:p>
          <w:p w14:paraId="12004EDA" w14:textId="77777777" w:rsidR="000B4EFB" w:rsidRPr="002B44C4" w:rsidRDefault="000B4EFB" w:rsidP="000B4EFB">
            <w:pPr>
              <w:keepLines/>
              <w:widowControl w:val="0"/>
              <w:pBdr>
                <w:top w:val="nil"/>
                <w:left w:val="nil"/>
                <w:bottom w:val="nil"/>
                <w:right w:val="nil"/>
                <w:between w:val="nil"/>
              </w:pBdr>
              <w:spacing w:before="60" w:after="60"/>
            </w:pPr>
            <w:r w:rsidRPr="002B44C4">
              <w:t>Hệ thống hiển thị màn hình danh sách gửi thông báo</w:t>
            </w:r>
          </w:p>
        </w:tc>
      </w:tr>
      <w:tr w:rsidR="000B4EFB" w:rsidRPr="002B44C4" w14:paraId="6A6A58CD" w14:textId="77777777" w:rsidTr="00E34A49">
        <w:trPr>
          <w:trHeight w:val="284"/>
          <w:jc w:val="center"/>
        </w:trPr>
        <w:tc>
          <w:tcPr>
            <w:tcW w:w="985" w:type="dxa"/>
            <w:shd w:val="clear" w:color="auto" w:fill="auto"/>
            <w:vAlign w:val="center"/>
          </w:tcPr>
          <w:p w14:paraId="482ED0B4" w14:textId="281D5C53" w:rsidR="000B4EFB" w:rsidRPr="002B44C4" w:rsidRDefault="00AC69AE" w:rsidP="000B4EFB">
            <w:pPr>
              <w:spacing w:before="60" w:after="60" w:line="360" w:lineRule="auto"/>
              <w:ind w:left="142"/>
              <w:rPr>
                <w:b/>
              </w:rPr>
            </w:pPr>
            <w:r>
              <w:rPr>
                <w:b/>
              </w:rPr>
              <w:t>3</w:t>
            </w:r>
          </w:p>
        </w:tc>
        <w:tc>
          <w:tcPr>
            <w:tcW w:w="1949" w:type="dxa"/>
          </w:tcPr>
          <w:p w14:paraId="47095F2F"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06303FB1" wp14:editId="04081237">
                  <wp:extent cx="580952" cy="200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0952" cy="200000"/>
                          </a:xfrm>
                          <a:prstGeom prst="rect">
                            <a:avLst/>
                          </a:prstGeom>
                        </pic:spPr>
                      </pic:pic>
                    </a:graphicData>
                  </a:graphic>
                </wp:inline>
              </w:drawing>
            </w:r>
          </w:p>
        </w:tc>
        <w:tc>
          <w:tcPr>
            <w:tcW w:w="1418" w:type="dxa"/>
          </w:tcPr>
          <w:p w14:paraId="4D956717"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4D61A7B5" w14:textId="77777777" w:rsidR="000B4EFB" w:rsidRPr="002B44C4" w:rsidRDefault="000B4EFB" w:rsidP="000B4EFB">
            <w:pPr>
              <w:keepLines/>
              <w:widowControl w:val="0"/>
              <w:pBdr>
                <w:top w:val="nil"/>
                <w:left w:val="nil"/>
                <w:bottom w:val="nil"/>
                <w:right w:val="nil"/>
                <w:between w:val="nil"/>
              </w:pBdr>
              <w:spacing w:before="60" w:after="60"/>
            </w:pPr>
          </w:p>
        </w:tc>
        <w:tc>
          <w:tcPr>
            <w:tcW w:w="3870" w:type="dxa"/>
          </w:tcPr>
          <w:p w14:paraId="77A0AF19" w14:textId="0FB27C92" w:rsidR="000B4EFB" w:rsidRPr="002B44C4" w:rsidRDefault="000B4EFB" w:rsidP="000B4EFB">
            <w:pPr>
              <w:keepLines/>
              <w:widowControl w:val="0"/>
              <w:pBdr>
                <w:top w:val="nil"/>
                <w:left w:val="nil"/>
                <w:bottom w:val="nil"/>
                <w:right w:val="nil"/>
                <w:between w:val="nil"/>
              </w:pBdr>
              <w:spacing w:before="60" w:after="60"/>
            </w:pPr>
            <w:r w:rsidRPr="002B44C4">
              <w:t>Từ chối phê duyệt báo cáo, hệ thống hiển thị màn hình từ chối nhập thông tin từ chối phê duyệt</w:t>
            </w:r>
          </w:p>
        </w:tc>
      </w:tr>
      <w:tr w:rsidR="000B4EFB" w:rsidRPr="002B44C4" w14:paraId="43D734A0" w14:textId="77777777" w:rsidTr="00E34A49">
        <w:trPr>
          <w:trHeight w:val="284"/>
          <w:jc w:val="center"/>
        </w:trPr>
        <w:tc>
          <w:tcPr>
            <w:tcW w:w="985" w:type="dxa"/>
            <w:shd w:val="clear" w:color="auto" w:fill="auto"/>
            <w:vAlign w:val="center"/>
          </w:tcPr>
          <w:p w14:paraId="0CDDA118" w14:textId="6D43B1D5" w:rsidR="000B4EFB" w:rsidRPr="002B44C4" w:rsidRDefault="00AC69AE" w:rsidP="000B4EFB">
            <w:pPr>
              <w:spacing w:before="60" w:after="60" w:line="360" w:lineRule="auto"/>
              <w:ind w:left="142"/>
              <w:rPr>
                <w:b/>
              </w:rPr>
            </w:pPr>
            <w:r>
              <w:rPr>
                <w:b/>
              </w:rPr>
              <w:t>4</w:t>
            </w:r>
          </w:p>
        </w:tc>
        <w:tc>
          <w:tcPr>
            <w:tcW w:w="1949" w:type="dxa"/>
          </w:tcPr>
          <w:p w14:paraId="2D79C96C"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44AF8233" wp14:editId="1C22BD8A">
                  <wp:extent cx="714286" cy="2000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4286" cy="200000"/>
                          </a:xfrm>
                          <a:prstGeom prst="rect">
                            <a:avLst/>
                          </a:prstGeom>
                        </pic:spPr>
                      </pic:pic>
                    </a:graphicData>
                  </a:graphic>
                </wp:inline>
              </w:drawing>
            </w:r>
          </w:p>
        </w:tc>
        <w:tc>
          <w:tcPr>
            <w:tcW w:w="1418" w:type="dxa"/>
          </w:tcPr>
          <w:p w14:paraId="3430F473"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5BE0BE04" w14:textId="77777777" w:rsidR="000B4EFB" w:rsidRPr="002B44C4" w:rsidRDefault="000B4EFB" w:rsidP="000B4EFB">
            <w:pPr>
              <w:keepLines/>
              <w:widowControl w:val="0"/>
              <w:pBdr>
                <w:top w:val="nil"/>
                <w:left w:val="nil"/>
                <w:bottom w:val="nil"/>
                <w:right w:val="nil"/>
                <w:between w:val="nil"/>
              </w:pBdr>
              <w:spacing w:before="60" w:after="60"/>
            </w:pPr>
          </w:p>
        </w:tc>
        <w:tc>
          <w:tcPr>
            <w:tcW w:w="3870" w:type="dxa"/>
          </w:tcPr>
          <w:p w14:paraId="551EACCD" w14:textId="366BAD36" w:rsidR="000B4EFB" w:rsidRPr="002B44C4" w:rsidRDefault="000B4EFB" w:rsidP="000B4EFB">
            <w:pPr>
              <w:keepLines/>
              <w:widowControl w:val="0"/>
              <w:pBdr>
                <w:top w:val="nil"/>
                <w:left w:val="nil"/>
                <w:bottom w:val="nil"/>
                <w:right w:val="nil"/>
                <w:between w:val="nil"/>
              </w:pBdr>
              <w:spacing w:before="60" w:after="60"/>
            </w:pPr>
            <w:r w:rsidRPr="002B44C4">
              <w:t>Phân công xử lý hồ sơ</w:t>
            </w:r>
          </w:p>
          <w:p w14:paraId="14D82A30" w14:textId="77777777" w:rsidR="000B4EFB" w:rsidRPr="002B44C4" w:rsidRDefault="000B4EFB" w:rsidP="000B4EFB">
            <w:pPr>
              <w:keepLines/>
              <w:widowControl w:val="0"/>
              <w:pBdr>
                <w:top w:val="nil"/>
                <w:left w:val="nil"/>
                <w:bottom w:val="nil"/>
                <w:right w:val="nil"/>
                <w:between w:val="nil"/>
              </w:pBdr>
              <w:spacing w:before="60" w:after="60"/>
            </w:pPr>
            <w:r w:rsidRPr="002B44C4">
              <w:t>Hệ thống đưa ra thông báo thực hiện phân công thành công</w:t>
            </w:r>
          </w:p>
        </w:tc>
      </w:tr>
    </w:tbl>
    <w:p w14:paraId="3F043B56" w14:textId="77777777" w:rsidR="006F488B" w:rsidRPr="002B44C4" w:rsidRDefault="006F488B" w:rsidP="006F488B"/>
    <w:p w14:paraId="6B50AB53" w14:textId="265B4400" w:rsidR="006F488B" w:rsidRDefault="0093125F" w:rsidP="0093125F">
      <w:pPr>
        <w:pStyle w:val="ListParagraph"/>
        <w:numPr>
          <w:ilvl w:val="0"/>
          <w:numId w:val="6"/>
        </w:numPr>
      </w:pPr>
      <w:r>
        <w:t>Màn hình xác nhận từ chối</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133"/>
        <w:gridCol w:w="3870"/>
      </w:tblGrid>
      <w:tr w:rsidR="0093125F" w:rsidRPr="002B44C4" w14:paraId="1E5B674F" w14:textId="77777777" w:rsidTr="0093125F">
        <w:trPr>
          <w:trHeight w:val="284"/>
          <w:jc w:val="center"/>
        </w:trPr>
        <w:tc>
          <w:tcPr>
            <w:tcW w:w="985" w:type="dxa"/>
            <w:shd w:val="clear" w:color="auto" w:fill="F3F3F3"/>
            <w:vAlign w:val="center"/>
          </w:tcPr>
          <w:p w14:paraId="4BC8C64D" w14:textId="77777777" w:rsidR="0093125F" w:rsidRPr="00E34A49" w:rsidRDefault="0093125F" w:rsidP="0093125F">
            <w:pPr>
              <w:spacing w:before="60" w:after="60" w:line="360" w:lineRule="auto"/>
              <w:ind w:left="142"/>
              <w:rPr>
                <w:b/>
              </w:rPr>
            </w:pPr>
            <w:r w:rsidRPr="00E34A49">
              <w:rPr>
                <w:b/>
              </w:rPr>
              <w:t>STT</w:t>
            </w:r>
          </w:p>
        </w:tc>
        <w:tc>
          <w:tcPr>
            <w:tcW w:w="1949" w:type="dxa"/>
          </w:tcPr>
          <w:p w14:paraId="706C44C6"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tcPr>
          <w:p w14:paraId="049740BE"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3" w:type="dxa"/>
          </w:tcPr>
          <w:p w14:paraId="399B6036"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Pr>
          <w:p w14:paraId="18C6D162"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93125F" w:rsidRPr="002B44C4" w14:paraId="098CAC1A" w14:textId="77777777" w:rsidTr="00E34A49">
        <w:trPr>
          <w:trHeight w:val="284"/>
          <w:jc w:val="center"/>
        </w:trPr>
        <w:tc>
          <w:tcPr>
            <w:tcW w:w="985" w:type="dxa"/>
            <w:shd w:val="clear" w:color="auto" w:fill="auto"/>
            <w:vAlign w:val="center"/>
          </w:tcPr>
          <w:p w14:paraId="28CF67A9" w14:textId="77777777" w:rsidR="0093125F" w:rsidRPr="002B44C4" w:rsidRDefault="0093125F" w:rsidP="0093125F">
            <w:pPr>
              <w:spacing w:before="60" w:after="60" w:line="360" w:lineRule="auto"/>
              <w:ind w:left="142"/>
              <w:rPr>
                <w:b/>
              </w:rPr>
            </w:pPr>
            <w:r w:rsidRPr="002B44C4">
              <w:rPr>
                <w:b/>
              </w:rPr>
              <w:t>1</w:t>
            </w:r>
          </w:p>
        </w:tc>
        <w:tc>
          <w:tcPr>
            <w:tcW w:w="1949" w:type="dxa"/>
          </w:tcPr>
          <w:p w14:paraId="37C87BCD"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Nhập lý do từ chối</w:t>
            </w:r>
          </w:p>
        </w:tc>
        <w:tc>
          <w:tcPr>
            <w:tcW w:w="1418" w:type="dxa"/>
          </w:tcPr>
          <w:p w14:paraId="2142288D" w14:textId="77777777" w:rsidR="0093125F" w:rsidRPr="002B44C4" w:rsidRDefault="0093125F" w:rsidP="0093125F">
            <w:pPr>
              <w:keepLines/>
              <w:widowControl w:val="0"/>
              <w:pBdr>
                <w:top w:val="nil"/>
                <w:left w:val="nil"/>
                <w:bottom w:val="nil"/>
                <w:right w:val="nil"/>
                <w:between w:val="nil"/>
              </w:pBdr>
              <w:spacing w:before="60" w:after="60"/>
            </w:pPr>
            <w:r w:rsidRPr="002B44C4">
              <w:t>Textbox</w:t>
            </w:r>
          </w:p>
        </w:tc>
        <w:tc>
          <w:tcPr>
            <w:tcW w:w="1133" w:type="dxa"/>
          </w:tcPr>
          <w:p w14:paraId="021A6685" w14:textId="26C235E0"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0" w:type="dxa"/>
          </w:tcPr>
          <w:p w14:paraId="3ADA1BE0"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r w:rsidRPr="002B44C4">
              <w:t>Nhập nội dung lý do từ chối phê duyệt báo cáo tổn thất</w:t>
            </w:r>
          </w:p>
          <w:p w14:paraId="49DB9FC2" w14:textId="2852C2CF"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r>
              <w:t>Giới hạn 500 ký tự</w:t>
            </w:r>
          </w:p>
        </w:tc>
      </w:tr>
      <w:tr w:rsidR="0093125F" w:rsidRPr="002B44C4" w14:paraId="7740D6A6" w14:textId="77777777" w:rsidTr="00E34A49">
        <w:trPr>
          <w:trHeight w:val="284"/>
          <w:jc w:val="center"/>
        </w:trPr>
        <w:tc>
          <w:tcPr>
            <w:tcW w:w="985" w:type="dxa"/>
            <w:shd w:val="clear" w:color="auto" w:fill="auto"/>
            <w:vAlign w:val="center"/>
          </w:tcPr>
          <w:p w14:paraId="74B304A9" w14:textId="77777777" w:rsidR="0093125F" w:rsidRPr="002B44C4" w:rsidRDefault="0093125F" w:rsidP="0093125F">
            <w:pPr>
              <w:spacing w:before="60" w:after="60" w:line="360" w:lineRule="auto"/>
              <w:ind w:left="142"/>
              <w:rPr>
                <w:b/>
              </w:rPr>
            </w:pPr>
            <w:r w:rsidRPr="002B44C4">
              <w:rPr>
                <w:b/>
              </w:rPr>
              <w:t>2</w:t>
            </w:r>
          </w:p>
        </w:tc>
        <w:tc>
          <w:tcPr>
            <w:tcW w:w="1949" w:type="dxa"/>
          </w:tcPr>
          <w:p w14:paraId="12C6AF79"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1311164F" wp14:editId="11919A16">
                  <wp:extent cx="666750" cy="274108"/>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413" cy="278492"/>
                          </a:xfrm>
                          <a:prstGeom prst="rect">
                            <a:avLst/>
                          </a:prstGeom>
                        </pic:spPr>
                      </pic:pic>
                    </a:graphicData>
                  </a:graphic>
                </wp:inline>
              </w:drawing>
            </w:r>
          </w:p>
        </w:tc>
        <w:tc>
          <w:tcPr>
            <w:tcW w:w="1418" w:type="dxa"/>
          </w:tcPr>
          <w:p w14:paraId="6B4673F8"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3" w:type="dxa"/>
          </w:tcPr>
          <w:p w14:paraId="08DBE815"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7763322F" w14:textId="77777777" w:rsidR="0093125F" w:rsidRPr="002B44C4" w:rsidRDefault="0093125F" w:rsidP="0093125F">
            <w:pPr>
              <w:keepLines/>
              <w:widowControl w:val="0"/>
              <w:pBdr>
                <w:top w:val="nil"/>
                <w:left w:val="nil"/>
                <w:bottom w:val="nil"/>
                <w:right w:val="nil"/>
                <w:between w:val="nil"/>
              </w:pBdr>
              <w:spacing w:before="60" w:after="60"/>
            </w:pPr>
            <w:r w:rsidRPr="002B44C4">
              <w:t>Xác nhận từ chối</w:t>
            </w:r>
          </w:p>
          <w:p w14:paraId="33893CFF" w14:textId="77777777" w:rsidR="0093125F" w:rsidRPr="002B44C4" w:rsidRDefault="0093125F" w:rsidP="0093125F">
            <w:pPr>
              <w:keepLines/>
              <w:widowControl w:val="0"/>
              <w:pBdr>
                <w:top w:val="nil"/>
                <w:left w:val="nil"/>
                <w:bottom w:val="nil"/>
                <w:right w:val="nil"/>
                <w:between w:val="nil"/>
              </w:pBdr>
              <w:spacing w:before="60" w:after="60"/>
            </w:pPr>
            <w:r w:rsidRPr="002B44C4">
              <w:t>Hệ thống:</w:t>
            </w:r>
          </w:p>
          <w:p w14:paraId="32F5C94C"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pPr>
            <w:r w:rsidRPr="002B44C4">
              <w:t>Gửi thông báo tới cán bộ cấp đơn thông tin lý do từ chối phê duyệt</w:t>
            </w:r>
          </w:p>
          <w:p w14:paraId="26455127" w14:textId="77777777" w:rsidR="000B157A" w:rsidRDefault="000B157A" w:rsidP="0093125F">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1A38271A" w14:textId="3FC5E740" w:rsidR="00A71202" w:rsidRPr="002B44C4" w:rsidRDefault="00A71202" w:rsidP="0093125F">
            <w:pPr>
              <w:pStyle w:val="ListParagraph"/>
              <w:keepLines/>
              <w:widowControl w:val="0"/>
              <w:numPr>
                <w:ilvl w:val="0"/>
                <w:numId w:val="6"/>
              </w:numPr>
              <w:pBdr>
                <w:top w:val="nil"/>
                <w:left w:val="nil"/>
                <w:bottom w:val="nil"/>
                <w:right w:val="nil"/>
                <w:between w:val="nil"/>
              </w:pBdr>
              <w:spacing w:before="60" w:after="60"/>
            </w:pPr>
            <w:r>
              <w:t>Lưu thông tin lịch sử thao tác</w:t>
            </w:r>
          </w:p>
        </w:tc>
      </w:tr>
      <w:tr w:rsidR="0093125F" w:rsidRPr="002B44C4" w14:paraId="7C3590E7" w14:textId="77777777" w:rsidTr="00E34A49">
        <w:trPr>
          <w:trHeight w:val="284"/>
          <w:jc w:val="center"/>
        </w:trPr>
        <w:tc>
          <w:tcPr>
            <w:tcW w:w="985" w:type="dxa"/>
            <w:shd w:val="clear" w:color="auto" w:fill="auto"/>
            <w:vAlign w:val="center"/>
          </w:tcPr>
          <w:p w14:paraId="0D77A614" w14:textId="77777777" w:rsidR="0093125F" w:rsidRPr="002B44C4" w:rsidRDefault="0093125F" w:rsidP="0093125F">
            <w:pPr>
              <w:spacing w:before="60" w:after="60" w:line="360" w:lineRule="auto"/>
              <w:ind w:left="142"/>
              <w:rPr>
                <w:b/>
              </w:rPr>
            </w:pPr>
            <w:r w:rsidRPr="002B44C4">
              <w:rPr>
                <w:b/>
              </w:rPr>
              <w:t>3</w:t>
            </w:r>
          </w:p>
        </w:tc>
        <w:tc>
          <w:tcPr>
            <w:tcW w:w="1949" w:type="dxa"/>
          </w:tcPr>
          <w:p w14:paraId="422B05D6"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19D0F91D" wp14:editId="00F18D14">
                  <wp:extent cx="676275" cy="27198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190" cy="275163"/>
                          </a:xfrm>
                          <a:prstGeom prst="rect">
                            <a:avLst/>
                          </a:prstGeom>
                        </pic:spPr>
                      </pic:pic>
                    </a:graphicData>
                  </a:graphic>
                </wp:inline>
              </w:drawing>
            </w:r>
          </w:p>
        </w:tc>
        <w:tc>
          <w:tcPr>
            <w:tcW w:w="1418" w:type="dxa"/>
          </w:tcPr>
          <w:p w14:paraId="078BC1E8"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3" w:type="dxa"/>
          </w:tcPr>
          <w:p w14:paraId="179A889F"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1E77FD1A" w14:textId="77777777" w:rsidR="0093125F" w:rsidRPr="002B44C4" w:rsidRDefault="0093125F" w:rsidP="0093125F">
            <w:pPr>
              <w:keepLines/>
              <w:widowControl w:val="0"/>
              <w:pBdr>
                <w:top w:val="nil"/>
                <w:left w:val="nil"/>
                <w:bottom w:val="nil"/>
                <w:right w:val="nil"/>
                <w:between w:val="nil"/>
              </w:pBdr>
              <w:spacing w:before="60" w:after="60"/>
            </w:pPr>
            <w:r w:rsidRPr="002B44C4">
              <w:t>Đóng màn hình popup xác nhận từ chối. Hệ thống trở về màn hình phê duyệt báo cáo tổn thất</w:t>
            </w:r>
          </w:p>
        </w:tc>
      </w:tr>
    </w:tbl>
    <w:p w14:paraId="164C7D6F" w14:textId="569BE75C" w:rsidR="0093125F" w:rsidRDefault="0093125F" w:rsidP="0093125F"/>
    <w:p w14:paraId="360793E2" w14:textId="1751F97F" w:rsidR="0093125F" w:rsidRDefault="0093125F" w:rsidP="0093125F">
      <w:pPr>
        <w:pStyle w:val="ListParagraph"/>
        <w:numPr>
          <w:ilvl w:val="0"/>
          <w:numId w:val="6"/>
        </w:numPr>
      </w:pPr>
      <w:r>
        <w:t>Màn hình thêm danh sách người nhận thông báo</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133"/>
        <w:gridCol w:w="3870"/>
      </w:tblGrid>
      <w:tr w:rsidR="0093125F" w:rsidRPr="002B44C4" w14:paraId="3D013C5E" w14:textId="77777777" w:rsidTr="00E34A49">
        <w:trPr>
          <w:trHeight w:val="284"/>
          <w:jc w:val="center"/>
        </w:trPr>
        <w:tc>
          <w:tcPr>
            <w:tcW w:w="985" w:type="dxa"/>
            <w:shd w:val="clear" w:color="auto" w:fill="D9D9D9" w:themeFill="background1" w:themeFillShade="D9"/>
            <w:vAlign w:val="center"/>
          </w:tcPr>
          <w:p w14:paraId="7952B5C0"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751372B8"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0624F34F"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3" w:type="dxa"/>
            <w:shd w:val="clear" w:color="auto" w:fill="D9D9D9" w:themeFill="background1" w:themeFillShade="D9"/>
          </w:tcPr>
          <w:p w14:paraId="5296D7EB"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shd w:val="clear" w:color="auto" w:fill="D9D9D9" w:themeFill="background1" w:themeFillShade="D9"/>
          </w:tcPr>
          <w:p w14:paraId="7FE63160"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93125F" w:rsidRPr="002B44C4" w14:paraId="5066D6C4" w14:textId="77777777" w:rsidTr="00E34A49">
        <w:trPr>
          <w:trHeight w:val="284"/>
          <w:jc w:val="center"/>
        </w:trPr>
        <w:tc>
          <w:tcPr>
            <w:tcW w:w="985" w:type="dxa"/>
            <w:shd w:val="clear" w:color="auto" w:fill="auto"/>
            <w:vAlign w:val="center"/>
          </w:tcPr>
          <w:p w14:paraId="704EA762" w14:textId="77777777" w:rsidR="0093125F" w:rsidRPr="002B44C4" w:rsidRDefault="0093125F" w:rsidP="0093125F">
            <w:pPr>
              <w:spacing w:before="60" w:after="60" w:line="360" w:lineRule="auto"/>
              <w:ind w:left="142"/>
              <w:rPr>
                <w:b/>
              </w:rPr>
            </w:pPr>
            <w:r w:rsidRPr="002B44C4">
              <w:rPr>
                <w:b/>
              </w:rPr>
              <w:t>1</w:t>
            </w:r>
          </w:p>
        </w:tc>
        <w:tc>
          <w:tcPr>
            <w:tcW w:w="1949" w:type="dxa"/>
          </w:tcPr>
          <w:p w14:paraId="14784394"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w:t>
            </w:r>
          </w:p>
        </w:tc>
        <w:tc>
          <w:tcPr>
            <w:tcW w:w="1418" w:type="dxa"/>
          </w:tcPr>
          <w:p w14:paraId="64C54AAC" w14:textId="77777777" w:rsidR="0093125F" w:rsidRPr="002B44C4" w:rsidRDefault="0093125F" w:rsidP="0093125F">
            <w:pPr>
              <w:keepLines/>
              <w:widowControl w:val="0"/>
              <w:pBdr>
                <w:top w:val="nil"/>
                <w:left w:val="nil"/>
                <w:bottom w:val="nil"/>
                <w:right w:val="nil"/>
                <w:between w:val="nil"/>
              </w:pBdr>
              <w:spacing w:before="60" w:after="60"/>
            </w:pPr>
          </w:p>
        </w:tc>
        <w:tc>
          <w:tcPr>
            <w:tcW w:w="1133" w:type="dxa"/>
          </w:tcPr>
          <w:p w14:paraId="7FCE9461"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331F3CA8" w14:textId="1990D294"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r w:rsidRPr="002B44C4">
              <w:t>Số thứ tự</w:t>
            </w:r>
            <w:r>
              <w:t xml:space="preserve"> tự tăng theo số nguyên</w:t>
            </w:r>
          </w:p>
        </w:tc>
      </w:tr>
      <w:tr w:rsidR="0093125F" w:rsidRPr="002B44C4" w14:paraId="5344D80E" w14:textId="77777777" w:rsidTr="00E34A49">
        <w:trPr>
          <w:trHeight w:val="284"/>
          <w:jc w:val="center"/>
        </w:trPr>
        <w:tc>
          <w:tcPr>
            <w:tcW w:w="985" w:type="dxa"/>
            <w:shd w:val="clear" w:color="auto" w:fill="auto"/>
            <w:vAlign w:val="center"/>
          </w:tcPr>
          <w:p w14:paraId="1449FFF6" w14:textId="77777777" w:rsidR="0093125F" w:rsidRPr="002B44C4" w:rsidRDefault="0093125F" w:rsidP="0093125F">
            <w:pPr>
              <w:spacing w:before="60" w:after="60" w:line="360" w:lineRule="auto"/>
              <w:ind w:left="142"/>
              <w:rPr>
                <w:b/>
              </w:rPr>
            </w:pPr>
            <w:r w:rsidRPr="002B44C4">
              <w:rPr>
                <w:b/>
              </w:rPr>
              <w:t>2</w:t>
            </w:r>
          </w:p>
        </w:tc>
        <w:tc>
          <w:tcPr>
            <w:tcW w:w="1949" w:type="dxa"/>
          </w:tcPr>
          <w:p w14:paraId="75ED4346"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2A3ADC80" w14:textId="77777777" w:rsidR="0093125F" w:rsidRPr="002B44C4" w:rsidRDefault="0093125F" w:rsidP="0093125F">
            <w:pPr>
              <w:keepLines/>
              <w:widowControl w:val="0"/>
              <w:pBdr>
                <w:top w:val="nil"/>
                <w:left w:val="nil"/>
                <w:bottom w:val="nil"/>
                <w:right w:val="nil"/>
                <w:between w:val="nil"/>
              </w:pBdr>
              <w:spacing w:before="60" w:after="60"/>
            </w:pPr>
          </w:p>
        </w:tc>
        <w:tc>
          <w:tcPr>
            <w:tcW w:w="1133" w:type="dxa"/>
          </w:tcPr>
          <w:p w14:paraId="2F29EEF2" w14:textId="171D350C"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0" w:type="dxa"/>
          </w:tcPr>
          <w:p w14:paraId="5416232D"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r w:rsidRPr="002B44C4">
              <w:t>Thông tin người nhận thông báo</w:t>
            </w:r>
          </w:p>
          <w:p w14:paraId="76C08896" w14:textId="2AEA0125"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93125F" w:rsidRPr="002B44C4" w14:paraId="671B789A" w14:textId="77777777" w:rsidTr="00E34A49">
        <w:trPr>
          <w:trHeight w:val="284"/>
          <w:jc w:val="center"/>
        </w:trPr>
        <w:tc>
          <w:tcPr>
            <w:tcW w:w="985" w:type="dxa"/>
            <w:shd w:val="clear" w:color="auto" w:fill="auto"/>
            <w:vAlign w:val="center"/>
          </w:tcPr>
          <w:p w14:paraId="13216AC7" w14:textId="77777777" w:rsidR="0093125F" w:rsidRPr="002B44C4" w:rsidRDefault="0093125F" w:rsidP="0093125F">
            <w:pPr>
              <w:spacing w:before="60" w:after="60" w:line="360" w:lineRule="auto"/>
              <w:ind w:left="142"/>
              <w:rPr>
                <w:b/>
              </w:rPr>
            </w:pPr>
            <w:r w:rsidRPr="002B44C4">
              <w:rPr>
                <w:b/>
              </w:rPr>
              <w:t>3</w:t>
            </w:r>
          </w:p>
        </w:tc>
        <w:tc>
          <w:tcPr>
            <w:tcW w:w="1949" w:type="dxa"/>
          </w:tcPr>
          <w:p w14:paraId="040A1808"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1248A62D" w14:textId="77777777" w:rsidR="0093125F" w:rsidRPr="002B44C4" w:rsidRDefault="0093125F" w:rsidP="0093125F">
            <w:pPr>
              <w:keepLines/>
              <w:widowControl w:val="0"/>
              <w:pBdr>
                <w:top w:val="nil"/>
                <w:left w:val="nil"/>
                <w:bottom w:val="nil"/>
                <w:right w:val="nil"/>
                <w:between w:val="nil"/>
              </w:pBdr>
              <w:spacing w:before="60" w:after="60"/>
            </w:pPr>
          </w:p>
        </w:tc>
        <w:tc>
          <w:tcPr>
            <w:tcW w:w="1133" w:type="dxa"/>
          </w:tcPr>
          <w:p w14:paraId="081BD9D4" w14:textId="2DAB7778"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0" w:type="dxa"/>
          </w:tcPr>
          <w:p w14:paraId="7A9C7F9F"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r w:rsidRPr="002B44C4">
              <w:t>Vai trò người nhận thông báo</w:t>
            </w:r>
          </w:p>
          <w:p w14:paraId="2F804673" w14:textId="183E8303"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r>
              <w:t>Giới hạn 50 ký tự</w:t>
            </w:r>
          </w:p>
        </w:tc>
      </w:tr>
      <w:tr w:rsidR="0093125F" w:rsidRPr="002B44C4" w14:paraId="51C6FEF0" w14:textId="77777777" w:rsidTr="00E34A49">
        <w:trPr>
          <w:trHeight w:val="284"/>
          <w:jc w:val="center"/>
        </w:trPr>
        <w:tc>
          <w:tcPr>
            <w:tcW w:w="985" w:type="dxa"/>
            <w:shd w:val="clear" w:color="auto" w:fill="auto"/>
            <w:vAlign w:val="center"/>
          </w:tcPr>
          <w:p w14:paraId="23EE8915" w14:textId="77777777" w:rsidR="0093125F" w:rsidRPr="002B44C4" w:rsidRDefault="0093125F" w:rsidP="0093125F">
            <w:pPr>
              <w:spacing w:before="60" w:after="60" w:line="360" w:lineRule="auto"/>
              <w:ind w:left="142"/>
              <w:rPr>
                <w:b/>
              </w:rPr>
            </w:pPr>
            <w:r w:rsidRPr="002B44C4">
              <w:rPr>
                <w:b/>
              </w:rPr>
              <w:t>4</w:t>
            </w:r>
          </w:p>
        </w:tc>
        <w:tc>
          <w:tcPr>
            <w:tcW w:w="1949" w:type="dxa"/>
          </w:tcPr>
          <w:p w14:paraId="110DBC01"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649D6635" wp14:editId="0566FEC9">
                  <wp:extent cx="209524" cy="180952"/>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9524" cy="180952"/>
                          </a:xfrm>
                          <a:prstGeom prst="rect">
                            <a:avLst/>
                          </a:prstGeom>
                        </pic:spPr>
                      </pic:pic>
                    </a:graphicData>
                  </a:graphic>
                </wp:inline>
              </w:drawing>
            </w:r>
          </w:p>
        </w:tc>
        <w:tc>
          <w:tcPr>
            <w:tcW w:w="1418" w:type="dxa"/>
          </w:tcPr>
          <w:p w14:paraId="56F22FE1"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133" w:type="dxa"/>
          </w:tcPr>
          <w:p w14:paraId="2423A973"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07286B09" w14:textId="77777777" w:rsidR="0093125F" w:rsidRPr="002B44C4" w:rsidRDefault="0093125F" w:rsidP="0093125F">
            <w:pPr>
              <w:keepLines/>
              <w:widowControl w:val="0"/>
              <w:pBdr>
                <w:top w:val="nil"/>
                <w:left w:val="nil"/>
                <w:bottom w:val="nil"/>
                <w:right w:val="nil"/>
                <w:between w:val="nil"/>
              </w:pBdr>
              <w:spacing w:before="60" w:after="60"/>
            </w:pPr>
            <w:r w:rsidRPr="002B44C4">
              <w:t>Xóa thông tin người nhận khỏi danh sách</w:t>
            </w:r>
          </w:p>
          <w:p w14:paraId="349EEBF9" w14:textId="77777777" w:rsidR="0093125F" w:rsidRPr="002B44C4" w:rsidRDefault="0093125F" w:rsidP="0093125F">
            <w:pPr>
              <w:keepLines/>
              <w:widowControl w:val="0"/>
              <w:pBdr>
                <w:top w:val="nil"/>
                <w:left w:val="nil"/>
                <w:bottom w:val="nil"/>
                <w:right w:val="nil"/>
                <w:between w:val="nil"/>
              </w:pBdr>
              <w:spacing w:before="60" w:after="60"/>
            </w:pPr>
            <w:r w:rsidRPr="002B44C4">
              <w:t>Hệ thống hiển thị màn hình xác nhận xóa:</w:t>
            </w:r>
          </w:p>
          <w:p w14:paraId="4FCF6FAC" w14:textId="77777777" w:rsidR="0093125F" w:rsidRPr="002B44C4" w:rsidRDefault="0093125F" w:rsidP="0093125F">
            <w:pPr>
              <w:keepLines/>
              <w:widowControl w:val="0"/>
              <w:pBdr>
                <w:top w:val="nil"/>
                <w:left w:val="nil"/>
                <w:bottom w:val="nil"/>
                <w:right w:val="nil"/>
                <w:between w:val="nil"/>
              </w:pBdr>
              <w:spacing w:before="60" w:after="60"/>
            </w:pPr>
            <w:r w:rsidRPr="002B44C4">
              <w:t>+ Có: xóa thông tin người nhận, đồng thời đưa ra thông báo xóa thành công</w:t>
            </w:r>
          </w:p>
          <w:p w14:paraId="63FBE682" w14:textId="77777777" w:rsidR="0093125F" w:rsidRPr="002B44C4" w:rsidRDefault="0093125F" w:rsidP="0093125F">
            <w:pPr>
              <w:keepLines/>
              <w:widowControl w:val="0"/>
              <w:pBdr>
                <w:top w:val="nil"/>
                <w:left w:val="nil"/>
                <w:bottom w:val="nil"/>
                <w:right w:val="nil"/>
                <w:between w:val="nil"/>
              </w:pBdr>
              <w:spacing w:before="60" w:after="60"/>
            </w:pPr>
            <w:r w:rsidRPr="002B44C4">
              <w:t>+ Không: đóng màn hình xác nhận xóa</w:t>
            </w:r>
          </w:p>
        </w:tc>
      </w:tr>
      <w:tr w:rsidR="0093125F" w:rsidRPr="002B44C4" w14:paraId="1EB93E5E" w14:textId="77777777" w:rsidTr="00E34A49">
        <w:trPr>
          <w:trHeight w:val="284"/>
          <w:jc w:val="center"/>
        </w:trPr>
        <w:tc>
          <w:tcPr>
            <w:tcW w:w="985" w:type="dxa"/>
            <w:shd w:val="clear" w:color="auto" w:fill="auto"/>
            <w:vAlign w:val="center"/>
          </w:tcPr>
          <w:p w14:paraId="5A2F24BD" w14:textId="77777777" w:rsidR="0093125F" w:rsidRPr="002B44C4" w:rsidRDefault="0093125F" w:rsidP="0093125F">
            <w:pPr>
              <w:spacing w:before="60" w:after="60" w:line="360" w:lineRule="auto"/>
              <w:ind w:left="142"/>
              <w:rPr>
                <w:b/>
              </w:rPr>
            </w:pPr>
            <w:r w:rsidRPr="002B44C4">
              <w:rPr>
                <w:b/>
              </w:rPr>
              <w:t>5</w:t>
            </w:r>
          </w:p>
        </w:tc>
        <w:tc>
          <w:tcPr>
            <w:tcW w:w="1949" w:type="dxa"/>
          </w:tcPr>
          <w:p w14:paraId="5DA1418C"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B491E57" wp14:editId="1F1DC7B9">
                  <wp:extent cx="752381" cy="23809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2381" cy="238095"/>
                          </a:xfrm>
                          <a:prstGeom prst="rect">
                            <a:avLst/>
                          </a:prstGeom>
                        </pic:spPr>
                      </pic:pic>
                    </a:graphicData>
                  </a:graphic>
                </wp:inline>
              </w:drawing>
            </w:r>
          </w:p>
        </w:tc>
        <w:tc>
          <w:tcPr>
            <w:tcW w:w="1418" w:type="dxa"/>
          </w:tcPr>
          <w:p w14:paraId="0E5C7E5D"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133" w:type="dxa"/>
          </w:tcPr>
          <w:p w14:paraId="0D687BD9"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7C63E0EF" w14:textId="77777777" w:rsidR="0093125F" w:rsidRPr="002B44C4" w:rsidRDefault="0093125F" w:rsidP="0093125F">
            <w:pPr>
              <w:keepLines/>
              <w:widowControl w:val="0"/>
              <w:pBdr>
                <w:top w:val="nil"/>
                <w:left w:val="nil"/>
                <w:bottom w:val="nil"/>
                <w:right w:val="nil"/>
                <w:between w:val="nil"/>
              </w:pBdr>
              <w:spacing w:before="60" w:after="60"/>
            </w:pPr>
            <w:r w:rsidRPr="002B44C4">
              <w:t>Thêm thông tin người nhận thông báo</w:t>
            </w:r>
          </w:p>
        </w:tc>
      </w:tr>
      <w:tr w:rsidR="0093125F" w:rsidRPr="002B44C4" w14:paraId="53BD5872" w14:textId="77777777" w:rsidTr="00E34A49">
        <w:trPr>
          <w:trHeight w:val="284"/>
          <w:jc w:val="center"/>
        </w:trPr>
        <w:tc>
          <w:tcPr>
            <w:tcW w:w="985" w:type="dxa"/>
            <w:shd w:val="clear" w:color="auto" w:fill="auto"/>
            <w:vAlign w:val="center"/>
          </w:tcPr>
          <w:p w14:paraId="439A5445" w14:textId="77777777" w:rsidR="0093125F" w:rsidRPr="002B44C4" w:rsidRDefault="0093125F" w:rsidP="0093125F">
            <w:pPr>
              <w:spacing w:before="60" w:after="60" w:line="360" w:lineRule="auto"/>
              <w:ind w:left="142"/>
              <w:rPr>
                <w:b/>
              </w:rPr>
            </w:pPr>
            <w:r w:rsidRPr="002B44C4">
              <w:rPr>
                <w:b/>
              </w:rPr>
              <w:t>6</w:t>
            </w:r>
          </w:p>
        </w:tc>
        <w:tc>
          <w:tcPr>
            <w:tcW w:w="1949" w:type="dxa"/>
          </w:tcPr>
          <w:p w14:paraId="129FB6C8"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483CF0F" wp14:editId="5FAB5DE5">
                  <wp:extent cx="790476" cy="304762"/>
                  <wp:effectExtent l="0" t="0" r="0"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04762"/>
                          </a:xfrm>
                          <a:prstGeom prst="rect">
                            <a:avLst/>
                          </a:prstGeom>
                        </pic:spPr>
                      </pic:pic>
                    </a:graphicData>
                  </a:graphic>
                </wp:inline>
              </w:drawing>
            </w:r>
          </w:p>
        </w:tc>
        <w:tc>
          <w:tcPr>
            <w:tcW w:w="1418" w:type="dxa"/>
          </w:tcPr>
          <w:p w14:paraId="1433D6B9"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3" w:type="dxa"/>
          </w:tcPr>
          <w:p w14:paraId="23C1364C"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4BE9FBA1" w14:textId="6262DB4B" w:rsidR="0093125F" w:rsidRDefault="00120985" w:rsidP="00A71202">
            <w:pPr>
              <w:keepLines/>
              <w:widowControl w:val="0"/>
              <w:pBdr>
                <w:top w:val="nil"/>
                <w:left w:val="nil"/>
                <w:bottom w:val="nil"/>
                <w:right w:val="nil"/>
                <w:between w:val="nil"/>
              </w:pBdr>
              <w:spacing w:before="60" w:after="60"/>
            </w:pPr>
            <w:r>
              <w:t>Phê duyệt BCTT</w:t>
            </w:r>
            <w:r w:rsidR="00A71202">
              <w:t xml:space="preserve">. </w:t>
            </w:r>
            <w:r w:rsidR="0093125F" w:rsidRPr="002B44C4">
              <w:t xml:space="preserve">Hệ thống </w:t>
            </w:r>
          </w:p>
          <w:p w14:paraId="687BCF9E" w14:textId="3D2BAE8B" w:rsidR="00120985" w:rsidRDefault="00120985" w:rsidP="00120985">
            <w:pPr>
              <w:pStyle w:val="ListParagraph"/>
              <w:keepLines/>
              <w:widowControl w:val="0"/>
              <w:numPr>
                <w:ilvl w:val="0"/>
                <w:numId w:val="6"/>
              </w:numPr>
              <w:pBdr>
                <w:top w:val="nil"/>
                <w:left w:val="nil"/>
                <w:bottom w:val="nil"/>
                <w:right w:val="nil"/>
                <w:between w:val="nil"/>
              </w:pBdr>
              <w:spacing w:before="60" w:after="60"/>
            </w:pPr>
            <w:r>
              <w:t>Chuyển tới LĐ đơn vị cấp đơn/trưởng ban kinh doanh phê duyệt</w:t>
            </w:r>
          </w:p>
          <w:p w14:paraId="48E3FCD8" w14:textId="0012B379" w:rsidR="00A71202" w:rsidRDefault="00A71202" w:rsidP="00A71202">
            <w:pPr>
              <w:pStyle w:val="ListParagraph"/>
              <w:keepLines/>
              <w:widowControl w:val="0"/>
              <w:numPr>
                <w:ilvl w:val="0"/>
                <w:numId w:val="6"/>
              </w:numPr>
              <w:pBdr>
                <w:top w:val="nil"/>
                <w:left w:val="nil"/>
                <w:bottom w:val="nil"/>
                <w:right w:val="nil"/>
                <w:between w:val="nil"/>
              </w:pBdr>
              <w:spacing w:before="60" w:after="60"/>
            </w:pPr>
            <w:r>
              <w:t>G</w:t>
            </w:r>
            <w:r w:rsidRPr="002B44C4">
              <w:t xml:space="preserve">ửi thông báo tới </w:t>
            </w:r>
            <w:r>
              <w:t xml:space="preserve">người nhận </w:t>
            </w:r>
            <w:r w:rsidRPr="002B44C4">
              <w:t>theo danh sách đã thiết lập</w:t>
            </w:r>
          </w:p>
          <w:p w14:paraId="6D67B638"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r w:rsidRPr="002B44C4">
              <w:t xml:space="preserve">Cập nhật trạng thái báo cáo tổn </w:t>
            </w:r>
            <w:r>
              <w:t>thất (</w:t>
            </w:r>
            <w:hyperlink w:anchor="_Bảng_mô_tả" w:history="1">
              <w:r w:rsidRPr="00A71202">
                <w:rPr>
                  <w:rStyle w:val="Hyperlink"/>
                </w:rPr>
                <w:t>Tham chiếu đến bảng mô tả trạng thái – vai trò</w:t>
              </w:r>
            </w:hyperlink>
            <w:r>
              <w:t>)</w:t>
            </w:r>
          </w:p>
          <w:p w14:paraId="0D356055" w14:textId="5AF9FD8E" w:rsidR="00A71202" w:rsidRPr="002B44C4" w:rsidRDefault="00A71202" w:rsidP="000B157A">
            <w:pPr>
              <w:pStyle w:val="ListParagraph"/>
              <w:keepLines/>
              <w:widowControl w:val="0"/>
              <w:numPr>
                <w:ilvl w:val="0"/>
                <w:numId w:val="6"/>
              </w:numPr>
              <w:pBdr>
                <w:top w:val="nil"/>
                <w:left w:val="nil"/>
                <w:bottom w:val="nil"/>
                <w:right w:val="nil"/>
                <w:between w:val="nil"/>
              </w:pBdr>
              <w:spacing w:before="60" w:after="60"/>
            </w:pPr>
            <w:r>
              <w:t xml:space="preserve">Lưu thông tin lịch sử </w:t>
            </w:r>
            <w:r w:rsidR="000B157A">
              <w:t>xử lý</w:t>
            </w:r>
          </w:p>
        </w:tc>
      </w:tr>
      <w:tr w:rsidR="0093125F" w:rsidRPr="002B44C4" w14:paraId="5AA1E1D0" w14:textId="77777777" w:rsidTr="00E34A49">
        <w:trPr>
          <w:trHeight w:val="284"/>
          <w:jc w:val="center"/>
        </w:trPr>
        <w:tc>
          <w:tcPr>
            <w:tcW w:w="985" w:type="dxa"/>
            <w:shd w:val="clear" w:color="auto" w:fill="auto"/>
            <w:vAlign w:val="center"/>
          </w:tcPr>
          <w:p w14:paraId="21F6F6C4" w14:textId="77777777" w:rsidR="0093125F" w:rsidRPr="002B44C4" w:rsidRDefault="0093125F" w:rsidP="0093125F">
            <w:pPr>
              <w:spacing w:before="60" w:after="60" w:line="360" w:lineRule="auto"/>
              <w:ind w:left="142"/>
              <w:rPr>
                <w:b/>
              </w:rPr>
            </w:pPr>
            <w:r w:rsidRPr="002B44C4">
              <w:rPr>
                <w:b/>
              </w:rPr>
              <w:t>7</w:t>
            </w:r>
          </w:p>
        </w:tc>
        <w:tc>
          <w:tcPr>
            <w:tcW w:w="1949" w:type="dxa"/>
          </w:tcPr>
          <w:p w14:paraId="1A657F84"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4C3E062A" wp14:editId="027F4949">
                  <wp:extent cx="790476" cy="314286"/>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0476" cy="314286"/>
                          </a:xfrm>
                          <a:prstGeom prst="rect">
                            <a:avLst/>
                          </a:prstGeom>
                        </pic:spPr>
                      </pic:pic>
                    </a:graphicData>
                  </a:graphic>
                </wp:inline>
              </w:drawing>
            </w:r>
          </w:p>
        </w:tc>
        <w:tc>
          <w:tcPr>
            <w:tcW w:w="1418" w:type="dxa"/>
          </w:tcPr>
          <w:p w14:paraId="42D9BB47"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3" w:type="dxa"/>
          </w:tcPr>
          <w:p w14:paraId="35F261D8"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2EA06726" w14:textId="77777777" w:rsidR="0093125F" w:rsidRPr="002B44C4" w:rsidRDefault="0093125F" w:rsidP="0093125F">
            <w:pPr>
              <w:keepLines/>
              <w:widowControl w:val="0"/>
              <w:pBdr>
                <w:top w:val="nil"/>
                <w:left w:val="nil"/>
                <w:bottom w:val="nil"/>
                <w:right w:val="nil"/>
                <w:between w:val="nil"/>
              </w:pBdr>
              <w:spacing w:before="60" w:after="60"/>
            </w:pPr>
            <w:r w:rsidRPr="002B44C4">
              <w:t>Đóng màn hình chuyển xử lý. Hệ thống trở về màn hình báo cáo tổn thất</w:t>
            </w:r>
          </w:p>
        </w:tc>
      </w:tr>
    </w:tbl>
    <w:p w14:paraId="3EDD388E" w14:textId="77777777" w:rsidR="0093125F" w:rsidRPr="002B44C4" w:rsidRDefault="0093125F" w:rsidP="0093125F">
      <w:pPr>
        <w:pStyle w:val="ListParagraph"/>
      </w:pPr>
    </w:p>
    <w:p w14:paraId="5A35C7CC" w14:textId="5C25B335" w:rsidR="006C134C" w:rsidRPr="002B44C4" w:rsidRDefault="006C134C">
      <w:pPr>
        <w:pStyle w:val="Heading4"/>
        <w:numPr>
          <w:ilvl w:val="2"/>
          <w:numId w:val="18"/>
        </w:numPr>
        <w:rPr>
          <w:rFonts w:cs="Times New Roman"/>
        </w:rPr>
        <w:pPrChange w:id="408" w:author="Microsoft Office User" w:date="2022-09-15T12:16:00Z">
          <w:pPr>
            <w:pStyle w:val="Heading4"/>
            <w:numPr>
              <w:ilvl w:val="2"/>
              <w:numId w:val="1"/>
            </w:numPr>
            <w:ind w:left="1224" w:hanging="504"/>
          </w:pPr>
        </w:pPrChange>
      </w:pPr>
      <w:bookmarkStart w:id="409" w:name="_Duyệt_báo_cáo_3"/>
      <w:bookmarkStart w:id="410" w:name="_Toc113613699"/>
      <w:bookmarkEnd w:id="409"/>
      <w:r w:rsidRPr="002B44C4">
        <w:rPr>
          <w:rFonts w:cs="Times New Roman"/>
        </w:rPr>
        <w:t>Gửi thông báo cho nhà Đồng – cán bộ Cấp đơn</w:t>
      </w:r>
      <w:bookmarkEnd w:id="410"/>
    </w:p>
    <w:p w14:paraId="15DAA9CF" w14:textId="77777777" w:rsidR="00D626EC" w:rsidRPr="002B44C4" w:rsidRDefault="00D626EC" w:rsidP="00D626EC"/>
    <w:p w14:paraId="2BBA3D93" w14:textId="20FAF217" w:rsidR="00D626EC" w:rsidRPr="002B44C4" w:rsidRDefault="00D626EC">
      <w:pPr>
        <w:pStyle w:val="Heading5"/>
        <w:numPr>
          <w:ilvl w:val="3"/>
          <w:numId w:val="18"/>
        </w:numPr>
        <w:rPr>
          <w:rFonts w:cs="Times New Roman"/>
        </w:rPr>
        <w:pPrChange w:id="411" w:author="Microsoft Office User" w:date="2022-09-15T12:21:00Z">
          <w:pPr>
            <w:pStyle w:val="Heading5"/>
            <w:numPr>
              <w:ilvl w:val="3"/>
              <w:numId w:val="1"/>
            </w:numPr>
            <w:ind w:left="1728" w:hanging="647"/>
          </w:pPr>
        </w:pPrChange>
      </w:pPr>
      <w:bookmarkStart w:id="412" w:name="_Toc113613700"/>
      <w:r w:rsidRPr="002B44C4">
        <w:rPr>
          <w:rFonts w:cs="Times New Roman"/>
        </w:rPr>
        <w:t>Giao diện thiết kế</w:t>
      </w:r>
    </w:p>
    <w:p w14:paraId="5C3EB7D9" w14:textId="280D9282" w:rsidR="006C134C" w:rsidRPr="002B44C4" w:rsidRDefault="006C134C">
      <w:pPr>
        <w:pStyle w:val="Heading6"/>
        <w:numPr>
          <w:ilvl w:val="4"/>
          <w:numId w:val="18"/>
        </w:numPr>
        <w:rPr>
          <w:rFonts w:ascii="Times New Roman" w:hAnsi="Times New Roman" w:cs="Times New Roman"/>
          <w:color w:val="auto"/>
        </w:rPr>
        <w:pPrChange w:id="413" w:author="Microsoft Office User" w:date="2022-09-15T12:27:00Z">
          <w:pPr>
            <w:pStyle w:val="Heading6"/>
            <w:numPr>
              <w:ilvl w:val="4"/>
              <w:numId w:val="1"/>
            </w:numPr>
            <w:ind w:left="2232" w:hanging="792"/>
          </w:pPr>
        </w:pPrChange>
      </w:pPr>
      <w:r w:rsidRPr="002B44C4">
        <w:rPr>
          <w:rFonts w:ascii="Times New Roman" w:hAnsi="Times New Roman" w:cs="Times New Roman"/>
          <w:color w:val="auto"/>
        </w:rPr>
        <w:t>Màn hình</w:t>
      </w:r>
      <w:bookmarkEnd w:id="412"/>
    </w:p>
    <w:p w14:paraId="6D1FD865" w14:textId="23578865" w:rsidR="006C134C" w:rsidRPr="002B44C4" w:rsidRDefault="00D828D5" w:rsidP="006C134C">
      <w:r w:rsidRPr="002B44C4">
        <w:rPr>
          <w:noProof/>
        </w:rPr>
        <w:drawing>
          <wp:inline distT="0" distB="0" distL="0" distR="0" wp14:anchorId="2A48E156" wp14:editId="0086B846">
            <wp:extent cx="5731510" cy="4562475"/>
            <wp:effectExtent l="19050" t="19050" r="2159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562475"/>
                    </a:xfrm>
                    <a:prstGeom prst="rect">
                      <a:avLst/>
                    </a:prstGeom>
                    <a:ln>
                      <a:solidFill>
                        <a:schemeClr val="accent1"/>
                      </a:solidFill>
                    </a:ln>
                  </pic:spPr>
                </pic:pic>
              </a:graphicData>
            </a:graphic>
          </wp:inline>
        </w:drawing>
      </w:r>
    </w:p>
    <w:p w14:paraId="701850E6" w14:textId="6E836E34" w:rsidR="00D828D5" w:rsidRPr="002B44C4" w:rsidRDefault="00D828D5" w:rsidP="00D828D5">
      <w:pPr>
        <w:jc w:val="center"/>
        <w:rPr>
          <w:i/>
        </w:rPr>
      </w:pPr>
      <w:r w:rsidRPr="002B44C4">
        <w:rPr>
          <w:i/>
        </w:rPr>
        <w:t xml:space="preserve">Màn hình </w:t>
      </w:r>
      <w:r w:rsidR="00F666FE" w:rsidRPr="002B44C4">
        <w:rPr>
          <w:i/>
        </w:rPr>
        <w:t xml:space="preserve">thực hiện </w:t>
      </w:r>
      <w:r w:rsidRPr="002B44C4">
        <w:rPr>
          <w:i/>
        </w:rPr>
        <w:t>gửi thông báo cho nhà Đồng</w:t>
      </w:r>
    </w:p>
    <w:p w14:paraId="1BEA966C" w14:textId="7524E8BB" w:rsidR="00D828D5" w:rsidRPr="002B44C4" w:rsidRDefault="00A7020B" w:rsidP="00D828D5">
      <w:pPr>
        <w:jc w:val="center"/>
        <w:rPr>
          <w:i/>
        </w:rPr>
      </w:pPr>
      <w:r w:rsidRPr="002B44C4">
        <w:rPr>
          <w:noProof/>
        </w:rPr>
        <w:drawing>
          <wp:inline distT="0" distB="0" distL="0" distR="0" wp14:anchorId="24013530" wp14:editId="45F89F5E">
            <wp:extent cx="5731510" cy="5481320"/>
            <wp:effectExtent l="19050" t="19050" r="2159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5481320"/>
                    </a:xfrm>
                    <a:prstGeom prst="rect">
                      <a:avLst/>
                    </a:prstGeom>
                    <a:ln>
                      <a:solidFill>
                        <a:schemeClr val="accent1"/>
                      </a:solidFill>
                    </a:ln>
                  </pic:spPr>
                </pic:pic>
              </a:graphicData>
            </a:graphic>
          </wp:inline>
        </w:drawing>
      </w:r>
    </w:p>
    <w:p w14:paraId="158328DB" w14:textId="7898E84B" w:rsidR="00F666FE" w:rsidRPr="002B44C4" w:rsidRDefault="00F666FE" w:rsidP="00D828D5">
      <w:pPr>
        <w:jc w:val="center"/>
        <w:rPr>
          <w:i/>
        </w:rPr>
      </w:pPr>
      <w:r w:rsidRPr="002B44C4">
        <w:rPr>
          <w:i/>
        </w:rPr>
        <w:t>Màn hình nhập nội dung thông báo gửi công văn cho nhà Đồng</w:t>
      </w:r>
    </w:p>
    <w:p w14:paraId="1D147724" w14:textId="77777777" w:rsidR="00D626EC" w:rsidRPr="002B44C4" w:rsidRDefault="00D626EC" w:rsidP="00D828D5">
      <w:pPr>
        <w:jc w:val="center"/>
        <w:rPr>
          <w:i/>
        </w:rPr>
      </w:pPr>
    </w:p>
    <w:p w14:paraId="79BD8F5A" w14:textId="2C3697C1" w:rsidR="006C134C" w:rsidRPr="002B44C4" w:rsidRDefault="006C134C">
      <w:pPr>
        <w:pStyle w:val="Heading6"/>
        <w:numPr>
          <w:ilvl w:val="4"/>
          <w:numId w:val="18"/>
        </w:numPr>
        <w:rPr>
          <w:rFonts w:ascii="Times New Roman" w:hAnsi="Times New Roman" w:cs="Times New Roman"/>
          <w:color w:val="auto"/>
        </w:rPr>
        <w:pPrChange w:id="414" w:author="Microsoft Office User" w:date="2022-09-15T12:28:00Z">
          <w:pPr>
            <w:pStyle w:val="Heading6"/>
            <w:numPr>
              <w:ilvl w:val="4"/>
              <w:numId w:val="1"/>
            </w:numPr>
            <w:ind w:left="2232" w:hanging="792"/>
          </w:pPr>
        </w:pPrChange>
      </w:pPr>
      <w:bookmarkStart w:id="415" w:name="_Toc113613701"/>
      <w:r w:rsidRPr="002B44C4">
        <w:rPr>
          <w:rFonts w:ascii="Times New Roman" w:hAnsi="Times New Roman" w:cs="Times New Roman"/>
          <w:color w:val="auto"/>
        </w:rPr>
        <w:t>Mô tả màn hình</w:t>
      </w:r>
      <w:bookmarkEnd w:id="415"/>
    </w:p>
    <w:p w14:paraId="456893C4" w14:textId="77777777" w:rsidR="00D626EC" w:rsidRPr="002B44C4" w:rsidRDefault="00D626EC" w:rsidP="00D626EC"/>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101E90" w:rsidRPr="002B44C4" w14:paraId="00865921" w14:textId="77777777" w:rsidTr="00E34A49">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FF3D2B1" w14:textId="77777777" w:rsidR="00101E90" w:rsidRPr="00E34A49" w:rsidRDefault="00101E90" w:rsidP="003F6806">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7E684C1" w14:textId="77777777" w:rsidR="00101E90" w:rsidRPr="00E34A49" w:rsidRDefault="00101E90" w:rsidP="003F6806">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7F994A" w14:textId="77777777" w:rsidR="00101E90" w:rsidRPr="00E34A49" w:rsidRDefault="00101E90" w:rsidP="003F6806">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7762EE2" w14:textId="457F5329" w:rsidR="00101E90" w:rsidRPr="00E34A49" w:rsidRDefault="00101E90" w:rsidP="003F6806">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7284FB4" w14:textId="65DA6C36" w:rsidR="00101E90" w:rsidRPr="00E34A49" w:rsidRDefault="00101E90" w:rsidP="003F6806">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101E90" w:rsidRPr="002B44C4" w14:paraId="0DB6BA2C" w14:textId="77777777" w:rsidTr="000B4EFB">
        <w:trPr>
          <w:trHeight w:val="284"/>
          <w:jc w:val="center"/>
        </w:trPr>
        <w:tc>
          <w:tcPr>
            <w:tcW w:w="9265" w:type="dxa"/>
            <w:gridSpan w:val="5"/>
            <w:shd w:val="clear" w:color="auto" w:fill="F3F3F3"/>
          </w:tcPr>
          <w:p w14:paraId="3D15F076" w14:textId="5BF150B8" w:rsidR="00101E90" w:rsidRPr="002B44C4" w:rsidRDefault="00101E90" w:rsidP="00685838">
            <w:pPr>
              <w:keepLines/>
              <w:widowControl w:val="0"/>
              <w:pBdr>
                <w:top w:val="nil"/>
                <w:left w:val="nil"/>
                <w:bottom w:val="nil"/>
                <w:right w:val="nil"/>
                <w:between w:val="nil"/>
              </w:pBdr>
              <w:spacing w:before="60" w:after="60"/>
              <w:rPr>
                <w:b/>
              </w:rPr>
            </w:pPr>
            <w:r w:rsidRPr="002B44C4">
              <w:rPr>
                <w:b/>
              </w:rPr>
              <w:t>Màn hình thực hiện gửi thông báo cho nhà Đồng</w:t>
            </w:r>
          </w:p>
        </w:tc>
      </w:tr>
      <w:tr w:rsidR="00A140E8" w:rsidRPr="002B44C4" w14:paraId="3C6B1C63" w14:textId="77777777" w:rsidTr="00E34A49">
        <w:trPr>
          <w:trHeight w:val="284"/>
          <w:jc w:val="center"/>
        </w:trPr>
        <w:tc>
          <w:tcPr>
            <w:tcW w:w="985" w:type="dxa"/>
            <w:shd w:val="clear" w:color="auto" w:fill="auto"/>
            <w:vAlign w:val="center"/>
          </w:tcPr>
          <w:p w14:paraId="3610E268" w14:textId="77777777" w:rsidR="00A140E8" w:rsidRPr="002B44C4" w:rsidRDefault="00A140E8" w:rsidP="003F6806">
            <w:pPr>
              <w:spacing w:before="60" w:after="60" w:line="360" w:lineRule="auto"/>
              <w:ind w:left="142"/>
              <w:rPr>
                <w:b/>
              </w:rPr>
            </w:pPr>
            <w:r w:rsidRPr="002B44C4">
              <w:rPr>
                <w:b/>
              </w:rPr>
              <w:t>1</w:t>
            </w:r>
          </w:p>
        </w:tc>
        <w:tc>
          <w:tcPr>
            <w:tcW w:w="8280" w:type="dxa"/>
            <w:gridSpan w:val="4"/>
          </w:tcPr>
          <w:p w14:paraId="7B746C49" w14:textId="72D28D83" w:rsidR="00A140E8" w:rsidRPr="002B44C4" w:rsidRDefault="00A140E8" w:rsidP="003F6806">
            <w:pPr>
              <w:keepLines/>
              <w:widowControl w:val="0"/>
              <w:pBdr>
                <w:top w:val="nil"/>
                <w:left w:val="nil"/>
                <w:bottom w:val="nil"/>
                <w:right w:val="nil"/>
                <w:between w:val="nil"/>
              </w:pBdr>
              <w:spacing w:before="60" w:after="60"/>
            </w:pPr>
            <w:r>
              <w:t xml:space="preserve">Các trường thông tin hiển thị màn hình phê duyệt báo cáo tổn thất tương tự như phần </w:t>
            </w:r>
            <w:hyperlink w:anchor="_Mô_tả_màn" w:history="1">
              <w:r w:rsidRPr="00B80C57">
                <w:rPr>
                  <w:rStyle w:val="Hyperlink"/>
                </w:rPr>
                <w:t>mô màn hình giao diện thiết kế của CBCĐ</w:t>
              </w:r>
            </w:hyperlink>
            <w:r>
              <w:t xml:space="preserve"> không cho phép sửa các thông tin hiển thị</w:t>
            </w:r>
          </w:p>
        </w:tc>
      </w:tr>
      <w:tr w:rsidR="00101E90" w:rsidRPr="002B44C4" w14:paraId="0FCC1A58" w14:textId="77777777" w:rsidTr="00E34A49">
        <w:trPr>
          <w:trHeight w:val="284"/>
          <w:jc w:val="center"/>
        </w:trPr>
        <w:tc>
          <w:tcPr>
            <w:tcW w:w="985" w:type="dxa"/>
            <w:shd w:val="clear" w:color="auto" w:fill="auto"/>
            <w:vAlign w:val="center"/>
          </w:tcPr>
          <w:p w14:paraId="3740E779" w14:textId="51C10006" w:rsidR="00101E90" w:rsidRPr="002B44C4" w:rsidRDefault="00E34A49" w:rsidP="008A7FB5">
            <w:pPr>
              <w:spacing w:before="60" w:after="60" w:line="360" w:lineRule="auto"/>
              <w:ind w:left="142"/>
              <w:rPr>
                <w:b/>
              </w:rPr>
            </w:pPr>
            <w:r>
              <w:rPr>
                <w:b/>
              </w:rPr>
              <w:t>2</w:t>
            </w:r>
          </w:p>
        </w:tc>
        <w:tc>
          <w:tcPr>
            <w:tcW w:w="1980" w:type="dxa"/>
          </w:tcPr>
          <w:p w14:paraId="4FFCE599" w14:textId="58865519" w:rsidR="00101E90" w:rsidRPr="002B44C4" w:rsidRDefault="00101E90" w:rsidP="008A7FB5">
            <w:pPr>
              <w:keepLines/>
              <w:widowControl w:val="0"/>
              <w:pBdr>
                <w:top w:val="nil"/>
                <w:left w:val="nil"/>
                <w:bottom w:val="nil"/>
                <w:right w:val="nil"/>
                <w:between w:val="nil"/>
              </w:pBdr>
              <w:spacing w:before="60" w:after="60"/>
            </w:pPr>
            <w:r w:rsidRPr="002B44C4">
              <w:rPr>
                <w:noProof/>
              </w:rPr>
              <w:drawing>
                <wp:inline distT="0" distB="0" distL="0" distR="0" wp14:anchorId="347B8C6E" wp14:editId="02C72477">
                  <wp:extent cx="1100455" cy="16764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00455" cy="167640"/>
                          </a:xfrm>
                          <a:prstGeom prst="rect">
                            <a:avLst/>
                          </a:prstGeom>
                        </pic:spPr>
                      </pic:pic>
                    </a:graphicData>
                  </a:graphic>
                </wp:inline>
              </w:drawing>
            </w:r>
          </w:p>
        </w:tc>
        <w:tc>
          <w:tcPr>
            <w:tcW w:w="1350" w:type="dxa"/>
          </w:tcPr>
          <w:p w14:paraId="3400F3DA" w14:textId="69359C07" w:rsidR="00101E90" w:rsidRPr="002B44C4" w:rsidRDefault="00101E90" w:rsidP="008A7FB5">
            <w:pPr>
              <w:keepLines/>
              <w:widowControl w:val="0"/>
              <w:pBdr>
                <w:top w:val="nil"/>
                <w:left w:val="nil"/>
                <w:bottom w:val="nil"/>
                <w:right w:val="nil"/>
                <w:between w:val="nil"/>
              </w:pBdr>
              <w:spacing w:before="60" w:after="60"/>
            </w:pPr>
            <w:r w:rsidRPr="002B44C4">
              <w:t>Button</w:t>
            </w:r>
          </w:p>
        </w:tc>
        <w:tc>
          <w:tcPr>
            <w:tcW w:w="1080" w:type="dxa"/>
          </w:tcPr>
          <w:p w14:paraId="63D3E02A" w14:textId="77777777" w:rsidR="00101E90" w:rsidRPr="002B44C4" w:rsidRDefault="00101E90" w:rsidP="008A7FB5">
            <w:pPr>
              <w:keepLines/>
              <w:widowControl w:val="0"/>
              <w:pBdr>
                <w:top w:val="nil"/>
                <w:left w:val="nil"/>
                <w:bottom w:val="nil"/>
                <w:right w:val="nil"/>
                <w:between w:val="nil"/>
              </w:pBdr>
              <w:spacing w:before="60" w:after="60"/>
            </w:pPr>
          </w:p>
        </w:tc>
        <w:tc>
          <w:tcPr>
            <w:tcW w:w="3870" w:type="dxa"/>
          </w:tcPr>
          <w:p w14:paraId="43C7571C" w14:textId="11DCEF45" w:rsidR="00101E90" w:rsidRPr="002B44C4" w:rsidRDefault="00101E90" w:rsidP="008A7FB5">
            <w:pPr>
              <w:keepLines/>
              <w:widowControl w:val="0"/>
              <w:pBdr>
                <w:top w:val="nil"/>
                <w:left w:val="nil"/>
                <w:bottom w:val="nil"/>
                <w:right w:val="nil"/>
                <w:between w:val="nil"/>
              </w:pBdr>
              <w:spacing w:before="60" w:after="60"/>
            </w:pPr>
            <w:r w:rsidRPr="002B44C4">
              <w:t>Gửi thông báo cho nhà Đồng</w:t>
            </w:r>
          </w:p>
          <w:p w14:paraId="2397C0CC" w14:textId="14BB63D1" w:rsidR="00101E90" w:rsidRPr="002B44C4" w:rsidRDefault="00101E90" w:rsidP="008A7FB5">
            <w:pPr>
              <w:keepLines/>
              <w:widowControl w:val="0"/>
              <w:pBdr>
                <w:top w:val="nil"/>
                <w:left w:val="nil"/>
                <w:bottom w:val="nil"/>
                <w:right w:val="nil"/>
                <w:between w:val="nil"/>
              </w:pBdr>
              <w:spacing w:before="60" w:after="60"/>
            </w:pPr>
            <w:r w:rsidRPr="002B44C4">
              <w:t>Hệ thống mở màn hình cập nhật thông tin nội dung thông báo gửi công văn cho nhà Đồng</w:t>
            </w:r>
          </w:p>
        </w:tc>
      </w:tr>
      <w:tr w:rsidR="00101E90" w:rsidRPr="002B44C4" w14:paraId="2032F5CE" w14:textId="77777777" w:rsidTr="000B4EFB">
        <w:trPr>
          <w:trHeight w:val="284"/>
          <w:jc w:val="center"/>
        </w:trPr>
        <w:tc>
          <w:tcPr>
            <w:tcW w:w="9265" w:type="dxa"/>
            <w:gridSpan w:val="5"/>
            <w:shd w:val="clear" w:color="auto" w:fill="F3F3F3"/>
          </w:tcPr>
          <w:p w14:paraId="3BFAD10F" w14:textId="524B8AA4" w:rsidR="00101E90" w:rsidRPr="002B44C4" w:rsidRDefault="00101E90" w:rsidP="008A7FB5">
            <w:pPr>
              <w:keepLines/>
              <w:widowControl w:val="0"/>
              <w:pBdr>
                <w:top w:val="nil"/>
                <w:left w:val="nil"/>
                <w:bottom w:val="nil"/>
                <w:right w:val="nil"/>
                <w:between w:val="nil"/>
              </w:pBdr>
              <w:spacing w:before="60" w:after="60"/>
            </w:pPr>
            <w:r w:rsidRPr="002B44C4">
              <w:rPr>
                <w:b/>
              </w:rPr>
              <w:t>Màn hình nhập nội dung thông báo gửi công văn cho nhà Đồng</w:t>
            </w:r>
          </w:p>
        </w:tc>
      </w:tr>
      <w:tr w:rsidR="00101E90" w:rsidRPr="002B44C4" w14:paraId="7DA1A018" w14:textId="77777777" w:rsidTr="00E34A49">
        <w:trPr>
          <w:trHeight w:val="284"/>
          <w:jc w:val="center"/>
        </w:trPr>
        <w:tc>
          <w:tcPr>
            <w:tcW w:w="985" w:type="dxa"/>
            <w:shd w:val="clear" w:color="auto" w:fill="auto"/>
            <w:vAlign w:val="center"/>
          </w:tcPr>
          <w:p w14:paraId="5E0CB301" w14:textId="5155E707" w:rsidR="00101E90" w:rsidRPr="002B44C4" w:rsidRDefault="00101E90" w:rsidP="008A7FB5">
            <w:pPr>
              <w:spacing w:before="60" w:after="60" w:line="360" w:lineRule="auto"/>
              <w:ind w:left="142"/>
              <w:rPr>
                <w:b/>
              </w:rPr>
            </w:pPr>
            <w:r w:rsidRPr="002B44C4">
              <w:rPr>
                <w:b/>
              </w:rPr>
              <w:t>1</w:t>
            </w:r>
          </w:p>
        </w:tc>
        <w:tc>
          <w:tcPr>
            <w:tcW w:w="1980" w:type="dxa"/>
          </w:tcPr>
          <w:p w14:paraId="283C1F08" w14:textId="046A78AC" w:rsidR="00101E90" w:rsidRPr="002B44C4" w:rsidRDefault="00101E90" w:rsidP="008A7FB5">
            <w:pPr>
              <w:keepLines/>
              <w:widowControl w:val="0"/>
              <w:pBdr>
                <w:top w:val="nil"/>
                <w:left w:val="nil"/>
                <w:bottom w:val="nil"/>
                <w:right w:val="nil"/>
                <w:between w:val="nil"/>
              </w:pBdr>
              <w:spacing w:before="60" w:after="60"/>
            </w:pPr>
            <w:r w:rsidRPr="002B44C4">
              <w:t>Người gửi</w:t>
            </w:r>
          </w:p>
        </w:tc>
        <w:tc>
          <w:tcPr>
            <w:tcW w:w="1350" w:type="dxa"/>
          </w:tcPr>
          <w:p w14:paraId="257F3E70" w14:textId="095FCF3E" w:rsidR="00101E90" w:rsidRPr="002B44C4" w:rsidRDefault="00101E90" w:rsidP="008A7FB5">
            <w:pPr>
              <w:keepLines/>
              <w:widowControl w:val="0"/>
              <w:pBdr>
                <w:top w:val="nil"/>
                <w:left w:val="nil"/>
                <w:bottom w:val="nil"/>
                <w:right w:val="nil"/>
                <w:between w:val="nil"/>
              </w:pBdr>
              <w:spacing w:before="60" w:after="60"/>
            </w:pPr>
            <w:r w:rsidRPr="002B44C4">
              <w:t>List box</w:t>
            </w:r>
          </w:p>
        </w:tc>
        <w:tc>
          <w:tcPr>
            <w:tcW w:w="1080" w:type="dxa"/>
          </w:tcPr>
          <w:p w14:paraId="454C8C18" w14:textId="7F76F661" w:rsidR="00101E90" w:rsidRPr="002B44C4" w:rsidRDefault="00A140E8" w:rsidP="00A140E8">
            <w:pPr>
              <w:keepLines/>
              <w:widowControl w:val="0"/>
              <w:pBdr>
                <w:top w:val="nil"/>
                <w:left w:val="nil"/>
                <w:bottom w:val="nil"/>
                <w:right w:val="nil"/>
                <w:between w:val="nil"/>
              </w:pBdr>
              <w:spacing w:before="60" w:after="60"/>
              <w:ind w:left="360"/>
            </w:pPr>
            <w:r>
              <w:t>Có</w:t>
            </w:r>
          </w:p>
        </w:tc>
        <w:tc>
          <w:tcPr>
            <w:tcW w:w="3870" w:type="dxa"/>
          </w:tcPr>
          <w:p w14:paraId="5202E7EB" w14:textId="5F651E69" w:rsidR="00101E90" w:rsidRPr="002B44C4" w:rsidRDefault="00101E90" w:rsidP="008A7FB5">
            <w:pPr>
              <w:keepLines/>
              <w:widowControl w:val="0"/>
              <w:pBdr>
                <w:top w:val="nil"/>
                <w:left w:val="nil"/>
                <w:bottom w:val="nil"/>
                <w:right w:val="nil"/>
                <w:between w:val="nil"/>
              </w:pBdr>
              <w:spacing w:before="60" w:after="60"/>
            </w:pPr>
            <w:r w:rsidRPr="002B44C4">
              <w:t>Thông tin người gửi</w:t>
            </w:r>
          </w:p>
          <w:p w14:paraId="067253A5" w14:textId="77777777" w:rsidR="00101E90" w:rsidRPr="002B44C4" w:rsidRDefault="00101E90" w:rsidP="008A7FB5">
            <w:pPr>
              <w:keepLines/>
              <w:widowControl w:val="0"/>
              <w:pBdr>
                <w:top w:val="nil"/>
                <w:left w:val="nil"/>
                <w:bottom w:val="nil"/>
                <w:right w:val="nil"/>
                <w:between w:val="nil"/>
              </w:pBdr>
              <w:spacing w:before="60" w:after="60"/>
            </w:pPr>
            <w:r w:rsidRPr="002B44C4">
              <w:t>Mặc định theo tài khoản đăng nhập</w:t>
            </w:r>
          </w:p>
          <w:p w14:paraId="1D8B21EF" w14:textId="774262FE" w:rsidR="00101E90" w:rsidRPr="002B44C4" w:rsidRDefault="00101E90" w:rsidP="008A7FB5">
            <w:pPr>
              <w:keepLines/>
              <w:widowControl w:val="0"/>
              <w:pBdr>
                <w:top w:val="nil"/>
                <w:left w:val="nil"/>
                <w:bottom w:val="nil"/>
                <w:right w:val="nil"/>
                <w:between w:val="nil"/>
              </w:pBdr>
              <w:spacing w:before="60" w:after="60"/>
            </w:pPr>
            <w:r w:rsidRPr="002B44C4">
              <w:t>Cho phép chọn cán bộ cấp đơn từ danh sách</w:t>
            </w:r>
          </w:p>
        </w:tc>
      </w:tr>
      <w:tr w:rsidR="00101E90" w:rsidRPr="002B44C4" w14:paraId="75A4F01D" w14:textId="77777777" w:rsidTr="00E34A49">
        <w:trPr>
          <w:trHeight w:val="284"/>
          <w:jc w:val="center"/>
        </w:trPr>
        <w:tc>
          <w:tcPr>
            <w:tcW w:w="985" w:type="dxa"/>
            <w:shd w:val="clear" w:color="auto" w:fill="auto"/>
            <w:vAlign w:val="center"/>
          </w:tcPr>
          <w:p w14:paraId="3C87A37E" w14:textId="267A54A6" w:rsidR="00101E90" w:rsidRPr="002B44C4" w:rsidRDefault="00101E90" w:rsidP="008A7FB5">
            <w:pPr>
              <w:spacing w:before="60" w:after="60" w:line="360" w:lineRule="auto"/>
              <w:ind w:left="142"/>
              <w:rPr>
                <w:b/>
              </w:rPr>
            </w:pPr>
            <w:r w:rsidRPr="002B44C4">
              <w:rPr>
                <w:b/>
              </w:rPr>
              <w:t>2</w:t>
            </w:r>
          </w:p>
        </w:tc>
        <w:tc>
          <w:tcPr>
            <w:tcW w:w="8280" w:type="dxa"/>
            <w:gridSpan w:val="4"/>
          </w:tcPr>
          <w:p w14:paraId="46D5081C" w14:textId="24A7486A" w:rsidR="00101E90" w:rsidRPr="002B44C4" w:rsidRDefault="00101E90" w:rsidP="008A7FB5">
            <w:pPr>
              <w:keepLines/>
              <w:widowControl w:val="0"/>
              <w:pBdr>
                <w:top w:val="nil"/>
                <w:left w:val="nil"/>
                <w:bottom w:val="nil"/>
                <w:right w:val="nil"/>
                <w:between w:val="nil"/>
              </w:pBdr>
              <w:spacing w:before="60" w:after="60"/>
            </w:pPr>
            <w:r w:rsidRPr="002B44C4">
              <w:t>Danh sách nhận thông báo</w:t>
            </w:r>
          </w:p>
        </w:tc>
      </w:tr>
      <w:tr w:rsidR="00A140E8" w:rsidRPr="002B44C4" w14:paraId="4EDF4A52" w14:textId="77777777" w:rsidTr="00E34A49">
        <w:trPr>
          <w:trHeight w:val="284"/>
          <w:jc w:val="center"/>
        </w:trPr>
        <w:tc>
          <w:tcPr>
            <w:tcW w:w="985" w:type="dxa"/>
            <w:shd w:val="clear" w:color="auto" w:fill="auto"/>
            <w:vAlign w:val="center"/>
          </w:tcPr>
          <w:p w14:paraId="2BE5CA7E" w14:textId="6BC084C1" w:rsidR="00A140E8" w:rsidRPr="002B44C4" w:rsidRDefault="00A140E8" w:rsidP="00A140E8">
            <w:pPr>
              <w:spacing w:before="60" w:after="60" w:line="360" w:lineRule="auto"/>
              <w:ind w:left="142"/>
              <w:rPr>
                <w:b/>
              </w:rPr>
            </w:pPr>
            <w:r w:rsidRPr="002B44C4">
              <w:rPr>
                <w:b/>
              </w:rPr>
              <w:t>2.1</w:t>
            </w:r>
          </w:p>
        </w:tc>
        <w:tc>
          <w:tcPr>
            <w:tcW w:w="1980" w:type="dxa"/>
          </w:tcPr>
          <w:p w14:paraId="29960CD5" w14:textId="29CD67CB" w:rsidR="00A140E8" w:rsidRPr="002B44C4" w:rsidRDefault="00A140E8" w:rsidP="00A140E8">
            <w:pPr>
              <w:keepLines/>
              <w:widowControl w:val="0"/>
              <w:pBdr>
                <w:top w:val="nil"/>
                <w:left w:val="nil"/>
                <w:bottom w:val="nil"/>
                <w:right w:val="nil"/>
                <w:between w:val="nil"/>
              </w:pBdr>
              <w:spacing w:before="60" w:after="60"/>
            </w:pPr>
            <w:r w:rsidRPr="002B44C4">
              <w:t>Người nhận</w:t>
            </w:r>
          </w:p>
        </w:tc>
        <w:tc>
          <w:tcPr>
            <w:tcW w:w="1350" w:type="dxa"/>
          </w:tcPr>
          <w:p w14:paraId="7C76FEAC" w14:textId="45F03528" w:rsidR="00A140E8" w:rsidRPr="002B44C4" w:rsidRDefault="00A140E8" w:rsidP="00A140E8">
            <w:pPr>
              <w:keepLines/>
              <w:widowControl w:val="0"/>
              <w:pBdr>
                <w:top w:val="nil"/>
                <w:left w:val="nil"/>
                <w:bottom w:val="nil"/>
                <w:right w:val="nil"/>
                <w:between w:val="nil"/>
              </w:pBdr>
              <w:spacing w:before="60" w:after="60"/>
            </w:pPr>
            <w:r w:rsidRPr="002B44C4">
              <w:t>Text box</w:t>
            </w:r>
          </w:p>
        </w:tc>
        <w:tc>
          <w:tcPr>
            <w:tcW w:w="1080" w:type="dxa"/>
          </w:tcPr>
          <w:p w14:paraId="283CCBC5" w14:textId="4C1D9A08"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748451D6" w14:textId="77777777" w:rsidR="00A140E8" w:rsidRDefault="00A140E8" w:rsidP="00A140E8">
            <w:pPr>
              <w:keepLines/>
              <w:widowControl w:val="0"/>
              <w:pBdr>
                <w:top w:val="nil"/>
                <w:left w:val="nil"/>
                <w:bottom w:val="nil"/>
                <w:right w:val="nil"/>
                <w:between w:val="nil"/>
              </w:pBdr>
              <w:spacing w:before="60" w:after="60"/>
            </w:pPr>
            <w:r w:rsidRPr="002B44C4">
              <w:t>Nhập thông tin người nhận</w:t>
            </w:r>
          </w:p>
          <w:p w14:paraId="7C150EA2" w14:textId="0270996C" w:rsidR="00A140E8" w:rsidRPr="002B44C4" w:rsidRDefault="00A140E8" w:rsidP="00A140E8">
            <w:pPr>
              <w:keepLines/>
              <w:widowControl w:val="0"/>
              <w:pBdr>
                <w:top w:val="nil"/>
                <w:left w:val="nil"/>
                <w:bottom w:val="nil"/>
                <w:right w:val="nil"/>
                <w:between w:val="nil"/>
              </w:pBdr>
              <w:spacing w:before="60" w:after="60"/>
            </w:pPr>
            <w:r>
              <w:t>Giới hạn 250 ký tự</w:t>
            </w:r>
          </w:p>
        </w:tc>
      </w:tr>
      <w:tr w:rsidR="00A140E8" w:rsidRPr="002B44C4" w14:paraId="1F147806" w14:textId="77777777" w:rsidTr="00E34A49">
        <w:trPr>
          <w:trHeight w:val="284"/>
          <w:jc w:val="center"/>
        </w:trPr>
        <w:tc>
          <w:tcPr>
            <w:tcW w:w="985" w:type="dxa"/>
            <w:shd w:val="clear" w:color="auto" w:fill="auto"/>
            <w:vAlign w:val="center"/>
          </w:tcPr>
          <w:p w14:paraId="1773942A" w14:textId="4401A990" w:rsidR="00A140E8" w:rsidRPr="002B44C4" w:rsidRDefault="00A140E8" w:rsidP="00A140E8">
            <w:pPr>
              <w:spacing w:before="60" w:after="60" w:line="360" w:lineRule="auto"/>
              <w:ind w:left="142"/>
              <w:rPr>
                <w:b/>
              </w:rPr>
            </w:pPr>
            <w:r w:rsidRPr="002B44C4">
              <w:rPr>
                <w:b/>
              </w:rPr>
              <w:t>2.2</w:t>
            </w:r>
          </w:p>
        </w:tc>
        <w:tc>
          <w:tcPr>
            <w:tcW w:w="1980" w:type="dxa"/>
          </w:tcPr>
          <w:p w14:paraId="4807DFCE" w14:textId="75915AAE" w:rsidR="00A140E8" w:rsidRPr="002B44C4" w:rsidRDefault="00A140E8" w:rsidP="00A140E8">
            <w:pPr>
              <w:keepLines/>
              <w:widowControl w:val="0"/>
              <w:pBdr>
                <w:top w:val="nil"/>
                <w:left w:val="nil"/>
                <w:bottom w:val="nil"/>
                <w:right w:val="nil"/>
                <w:between w:val="nil"/>
              </w:pBdr>
              <w:spacing w:before="60" w:after="60"/>
            </w:pPr>
            <w:r w:rsidRPr="002B44C4">
              <w:t>Email</w:t>
            </w:r>
          </w:p>
        </w:tc>
        <w:tc>
          <w:tcPr>
            <w:tcW w:w="1350" w:type="dxa"/>
          </w:tcPr>
          <w:p w14:paraId="7121C5CA" w14:textId="46D6062D" w:rsidR="00A140E8" w:rsidRPr="002B44C4" w:rsidRDefault="00A140E8" w:rsidP="00A140E8">
            <w:pPr>
              <w:keepLines/>
              <w:widowControl w:val="0"/>
              <w:pBdr>
                <w:top w:val="nil"/>
                <w:left w:val="nil"/>
                <w:bottom w:val="nil"/>
                <w:right w:val="nil"/>
                <w:between w:val="nil"/>
              </w:pBdr>
              <w:spacing w:before="60" w:after="60"/>
            </w:pPr>
            <w:r w:rsidRPr="002B44C4">
              <w:t>Text box</w:t>
            </w:r>
          </w:p>
        </w:tc>
        <w:tc>
          <w:tcPr>
            <w:tcW w:w="1080" w:type="dxa"/>
          </w:tcPr>
          <w:p w14:paraId="2D614511" w14:textId="26AB0A70"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3B100D1A" w14:textId="77777777" w:rsidR="00A140E8" w:rsidRPr="002B44C4" w:rsidRDefault="00A140E8" w:rsidP="00A140E8">
            <w:pPr>
              <w:keepLines/>
              <w:widowControl w:val="0"/>
              <w:pBdr>
                <w:top w:val="nil"/>
                <w:left w:val="nil"/>
                <w:bottom w:val="nil"/>
                <w:right w:val="nil"/>
                <w:between w:val="nil"/>
              </w:pBdr>
              <w:spacing w:before="60" w:after="60"/>
            </w:pPr>
            <w:r w:rsidRPr="002B44C4">
              <w:t>Địa chỉ email người nhận</w:t>
            </w:r>
          </w:p>
          <w:p w14:paraId="07BEA7ED" w14:textId="77777777" w:rsidR="00A140E8" w:rsidRPr="002B44C4" w:rsidRDefault="00A140E8" w:rsidP="00A140E8">
            <w:pPr>
              <w:keepLines/>
              <w:widowControl w:val="0"/>
              <w:pBdr>
                <w:top w:val="nil"/>
                <w:left w:val="nil"/>
                <w:bottom w:val="nil"/>
                <w:right w:val="nil"/>
                <w:between w:val="nil"/>
              </w:pBdr>
              <w:spacing w:before="60" w:after="60"/>
            </w:pPr>
            <w:r w:rsidRPr="002B44C4">
              <w:t>Định danh email:</w:t>
            </w:r>
          </w:p>
          <w:p w14:paraId="383CEE30" w14:textId="77777777" w:rsidR="00A140E8" w:rsidRPr="002B44C4" w:rsidRDefault="00A140E8" w:rsidP="00A140E8">
            <w:pPr>
              <w:keepLines/>
              <w:widowControl w:val="0"/>
              <w:pBdr>
                <w:top w:val="nil"/>
                <w:left w:val="nil"/>
                <w:bottom w:val="nil"/>
                <w:right w:val="nil"/>
                <w:between w:val="nil"/>
              </w:pBdr>
              <w:spacing w:before="60" w:after="60"/>
            </w:pPr>
            <w:r w:rsidRPr="002B44C4">
              <w:t>+ Bắt buộc phải có đuôi @</w:t>
            </w:r>
          </w:p>
          <w:p w14:paraId="0EA807F8" w14:textId="77777777" w:rsidR="00A140E8" w:rsidRDefault="00A140E8" w:rsidP="00A140E8">
            <w:pPr>
              <w:keepLines/>
              <w:widowControl w:val="0"/>
              <w:pBdr>
                <w:top w:val="nil"/>
                <w:left w:val="nil"/>
                <w:bottom w:val="nil"/>
                <w:right w:val="nil"/>
                <w:between w:val="nil"/>
              </w:pBdr>
              <w:spacing w:before="60" w:after="60"/>
            </w:pPr>
            <w:r w:rsidRPr="002B44C4">
              <w:t>+ Chỉ được phép sử dụng các chữ cái (a-z)(A-Z), số (0-9) và dấu (.)</w:t>
            </w:r>
          </w:p>
          <w:p w14:paraId="37ADBC10" w14:textId="2980850D" w:rsidR="00A140E8" w:rsidRPr="002B44C4" w:rsidRDefault="00A140E8" w:rsidP="00A140E8">
            <w:pPr>
              <w:keepLines/>
              <w:widowControl w:val="0"/>
              <w:pBdr>
                <w:top w:val="nil"/>
                <w:left w:val="nil"/>
                <w:bottom w:val="nil"/>
                <w:right w:val="nil"/>
                <w:between w:val="nil"/>
              </w:pBdr>
              <w:spacing w:before="60" w:after="60"/>
            </w:pPr>
            <w:r>
              <w:t>Giới hạn 50 ký tự</w:t>
            </w:r>
          </w:p>
        </w:tc>
      </w:tr>
      <w:tr w:rsidR="00A140E8" w:rsidRPr="002B44C4" w14:paraId="3FD7A7BC" w14:textId="77777777" w:rsidTr="00E34A49">
        <w:trPr>
          <w:trHeight w:val="284"/>
          <w:jc w:val="center"/>
        </w:trPr>
        <w:tc>
          <w:tcPr>
            <w:tcW w:w="985" w:type="dxa"/>
            <w:shd w:val="clear" w:color="auto" w:fill="auto"/>
            <w:vAlign w:val="center"/>
          </w:tcPr>
          <w:p w14:paraId="20CEE4E2" w14:textId="5511A819" w:rsidR="00A140E8" w:rsidRPr="002B44C4" w:rsidRDefault="00A140E8" w:rsidP="00A140E8">
            <w:pPr>
              <w:spacing w:before="60" w:after="60" w:line="360" w:lineRule="auto"/>
              <w:ind w:left="142"/>
              <w:rPr>
                <w:b/>
              </w:rPr>
            </w:pPr>
            <w:r w:rsidRPr="002B44C4">
              <w:rPr>
                <w:b/>
              </w:rPr>
              <w:t>2.3</w:t>
            </w:r>
          </w:p>
        </w:tc>
        <w:tc>
          <w:tcPr>
            <w:tcW w:w="1980" w:type="dxa"/>
          </w:tcPr>
          <w:p w14:paraId="3C2F717E" w14:textId="0C6A78F8" w:rsidR="00A140E8" w:rsidRPr="002B44C4" w:rsidRDefault="00A140E8" w:rsidP="00A140E8">
            <w:pPr>
              <w:keepLines/>
              <w:widowControl w:val="0"/>
              <w:pBdr>
                <w:top w:val="nil"/>
                <w:left w:val="nil"/>
                <w:bottom w:val="nil"/>
                <w:right w:val="nil"/>
                <w:between w:val="nil"/>
              </w:pBdr>
              <w:spacing w:before="60" w:after="60"/>
            </w:pPr>
            <w:r w:rsidRPr="002B44C4">
              <w:t>Vai trò</w:t>
            </w:r>
          </w:p>
        </w:tc>
        <w:tc>
          <w:tcPr>
            <w:tcW w:w="1350" w:type="dxa"/>
          </w:tcPr>
          <w:p w14:paraId="0321BBE1" w14:textId="12D637EA" w:rsidR="00A140E8" w:rsidRPr="002B44C4" w:rsidRDefault="00A140E8" w:rsidP="00A140E8">
            <w:pPr>
              <w:keepLines/>
              <w:widowControl w:val="0"/>
              <w:pBdr>
                <w:top w:val="nil"/>
                <w:left w:val="nil"/>
                <w:bottom w:val="nil"/>
                <w:right w:val="nil"/>
                <w:between w:val="nil"/>
              </w:pBdr>
              <w:spacing w:before="60" w:after="60"/>
            </w:pPr>
            <w:r w:rsidRPr="002B44C4">
              <w:t>Text box</w:t>
            </w:r>
          </w:p>
        </w:tc>
        <w:tc>
          <w:tcPr>
            <w:tcW w:w="1080" w:type="dxa"/>
          </w:tcPr>
          <w:p w14:paraId="20625C72" w14:textId="0ABC22E3"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2F2350A9" w14:textId="77777777" w:rsidR="00A140E8" w:rsidRDefault="00A140E8" w:rsidP="00A140E8">
            <w:pPr>
              <w:keepLines/>
              <w:widowControl w:val="0"/>
              <w:pBdr>
                <w:top w:val="nil"/>
                <w:left w:val="nil"/>
                <w:bottom w:val="nil"/>
                <w:right w:val="nil"/>
                <w:between w:val="nil"/>
              </w:pBdr>
              <w:spacing w:before="60" w:after="60"/>
            </w:pPr>
            <w:r w:rsidRPr="002B44C4">
              <w:t>Nhập thông tin vai trò người nhận</w:t>
            </w:r>
          </w:p>
          <w:p w14:paraId="403156B1" w14:textId="12478DB8" w:rsidR="00A140E8" w:rsidRPr="002B44C4" w:rsidRDefault="00A140E8" w:rsidP="00A140E8">
            <w:pPr>
              <w:keepLines/>
              <w:widowControl w:val="0"/>
              <w:pBdr>
                <w:top w:val="nil"/>
                <w:left w:val="nil"/>
                <w:bottom w:val="nil"/>
                <w:right w:val="nil"/>
                <w:between w:val="nil"/>
              </w:pBdr>
              <w:spacing w:before="60" w:after="60"/>
            </w:pPr>
            <w:r>
              <w:t>Giới hạn 250 ký tự</w:t>
            </w:r>
          </w:p>
        </w:tc>
      </w:tr>
      <w:tr w:rsidR="00A140E8" w:rsidRPr="002B44C4" w14:paraId="7BB3048C" w14:textId="77777777" w:rsidTr="00E34A49">
        <w:trPr>
          <w:trHeight w:val="284"/>
          <w:jc w:val="center"/>
        </w:trPr>
        <w:tc>
          <w:tcPr>
            <w:tcW w:w="985" w:type="dxa"/>
            <w:shd w:val="clear" w:color="auto" w:fill="auto"/>
            <w:vAlign w:val="center"/>
          </w:tcPr>
          <w:p w14:paraId="18D5A744" w14:textId="5DE07FDB" w:rsidR="00A140E8" w:rsidRPr="002B44C4" w:rsidRDefault="00A140E8" w:rsidP="00A140E8">
            <w:pPr>
              <w:spacing w:before="60" w:after="60" w:line="360" w:lineRule="auto"/>
              <w:ind w:left="142"/>
              <w:rPr>
                <w:b/>
              </w:rPr>
            </w:pPr>
            <w:r w:rsidRPr="002B44C4">
              <w:rPr>
                <w:b/>
              </w:rPr>
              <w:t>2.4</w:t>
            </w:r>
          </w:p>
        </w:tc>
        <w:tc>
          <w:tcPr>
            <w:tcW w:w="1980" w:type="dxa"/>
          </w:tcPr>
          <w:p w14:paraId="577EABA7" w14:textId="0A42A053" w:rsidR="00A140E8" w:rsidRPr="002B44C4" w:rsidRDefault="00A140E8" w:rsidP="00A140E8">
            <w:pPr>
              <w:keepLines/>
              <w:widowControl w:val="0"/>
              <w:pBdr>
                <w:top w:val="nil"/>
                <w:left w:val="nil"/>
                <w:bottom w:val="nil"/>
                <w:right w:val="nil"/>
                <w:between w:val="nil"/>
              </w:pBdr>
              <w:spacing w:before="60" w:after="60"/>
            </w:pPr>
            <w:r w:rsidRPr="002B44C4">
              <w:t>To</w:t>
            </w:r>
          </w:p>
        </w:tc>
        <w:tc>
          <w:tcPr>
            <w:tcW w:w="1350" w:type="dxa"/>
          </w:tcPr>
          <w:p w14:paraId="318BF83D" w14:textId="04158A07" w:rsidR="00A140E8" w:rsidRPr="002B44C4" w:rsidRDefault="00A140E8" w:rsidP="00A140E8">
            <w:pPr>
              <w:keepLines/>
              <w:widowControl w:val="0"/>
              <w:pBdr>
                <w:top w:val="nil"/>
                <w:left w:val="nil"/>
                <w:bottom w:val="nil"/>
                <w:right w:val="nil"/>
                <w:between w:val="nil"/>
              </w:pBdr>
              <w:spacing w:before="60" w:after="60"/>
            </w:pPr>
            <w:r w:rsidRPr="002B44C4">
              <w:t>Checkbox</w:t>
            </w:r>
          </w:p>
        </w:tc>
        <w:tc>
          <w:tcPr>
            <w:tcW w:w="1080" w:type="dxa"/>
          </w:tcPr>
          <w:p w14:paraId="10721985" w14:textId="6E931AC8"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61BF1C71" w14:textId="48D4F41F" w:rsidR="00A140E8" w:rsidRPr="002B44C4" w:rsidRDefault="00A140E8" w:rsidP="00A140E8">
            <w:pPr>
              <w:keepLines/>
              <w:widowControl w:val="0"/>
              <w:pBdr>
                <w:top w:val="nil"/>
                <w:left w:val="nil"/>
                <w:bottom w:val="nil"/>
                <w:right w:val="nil"/>
                <w:between w:val="nil"/>
              </w:pBdr>
              <w:spacing w:before="60" w:after="60"/>
            </w:pPr>
            <w:r w:rsidRPr="002B44C4">
              <w:t>Tích chọn To nếu gửi là người nhận</w:t>
            </w:r>
          </w:p>
        </w:tc>
      </w:tr>
      <w:tr w:rsidR="00A140E8" w:rsidRPr="002B44C4" w14:paraId="0C6F471B" w14:textId="77777777" w:rsidTr="00E34A49">
        <w:trPr>
          <w:trHeight w:val="284"/>
          <w:jc w:val="center"/>
        </w:trPr>
        <w:tc>
          <w:tcPr>
            <w:tcW w:w="985" w:type="dxa"/>
            <w:shd w:val="clear" w:color="auto" w:fill="auto"/>
            <w:vAlign w:val="center"/>
          </w:tcPr>
          <w:p w14:paraId="10CB9E71" w14:textId="184EEF27" w:rsidR="00A140E8" w:rsidRPr="002B44C4" w:rsidRDefault="00A140E8" w:rsidP="00A140E8">
            <w:pPr>
              <w:spacing w:before="60" w:after="60" w:line="360" w:lineRule="auto"/>
              <w:ind w:left="142"/>
              <w:rPr>
                <w:b/>
              </w:rPr>
            </w:pPr>
            <w:r w:rsidRPr="002B44C4">
              <w:rPr>
                <w:b/>
              </w:rPr>
              <w:t>2.5</w:t>
            </w:r>
          </w:p>
        </w:tc>
        <w:tc>
          <w:tcPr>
            <w:tcW w:w="1980" w:type="dxa"/>
          </w:tcPr>
          <w:p w14:paraId="6E8A112C" w14:textId="7128FDCA" w:rsidR="00A140E8" w:rsidRPr="002B44C4" w:rsidRDefault="00A140E8" w:rsidP="00A140E8">
            <w:pPr>
              <w:keepLines/>
              <w:widowControl w:val="0"/>
              <w:pBdr>
                <w:top w:val="nil"/>
                <w:left w:val="nil"/>
                <w:bottom w:val="nil"/>
                <w:right w:val="nil"/>
                <w:between w:val="nil"/>
              </w:pBdr>
              <w:spacing w:before="60" w:after="60"/>
            </w:pPr>
            <w:r w:rsidRPr="002B44C4">
              <w:t>CC</w:t>
            </w:r>
          </w:p>
        </w:tc>
        <w:tc>
          <w:tcPr>
            <w:tcW w:w="1350" w:type="dxa"/>
          </w:tcPr>
          <w:p w14:paraId="41C1C7CA" w14:textId="2303BFBE" w:rsidR="00A140E8" w:rsidRPr="002B44C4" w:rsidRDefault="00A140E8" w:rsidP="00A140E8">
            <w:pPr>
              <w:keepLines/>
              <w:widowControl w:val="0"/>
              <w:pBdr>
                <w:top w:val="nil"/>
                <w:left w:val="nil"/>
                <w:bottom w:val="nil"/>
                <w:right w:val="nil"/>
                <w:between w:val="nil"/>
              </w:pBdr>
              <w:spacing w:before="60" w:after="60"/>
            </w:pPr>
            <w:r w:rsidRPr="002B44C4">
              <w:t>Checkbox</w:t>
            </w:r>
          </w:p>
        </w:tc>
        <w:tc>
          <w:tcPr>
            <w:tcW w:w="1080" w:type="dxa"/>
          </w:tcPr>
          <w:p w14:paraId="1C0A4F01" w14:textId="1C774CF7"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421A77B6" w14:textId="0894F4EA" w:rsidR="00A140E8" w:rsidRPr="002B44C4" w:rsidRDefault="00A140E8" w:rsidP="00A140E8">
            <w:pPr>
              <w:keepLines/>
              <w:widowControl w:val="0"/>
              <w:pBdr>
                <w:top w:val="nil"/>
                <w:left w:val="nil"/>
                <w:bottom w:val="nil"/>
                <w:right w:val="nil"/>
                <w:between w:val="nil"/>
              </w:pBdr>
              <w:spacing w:before="60" w:after="60"/>
            </w:pPr>
            <w:r w:rsidRPr="002B44C4">
              <w:t>Tích chọn CC nếu gửi là người phối hợp</w:t>
            </w:r>
          </w:p>
        </w:tc>
      </w:tr>
      <w:tr w:rsidR="00101E90" w:rsidRPr="002B44C4" w14:paraId="38F20B10" w14:textId="77777777" w:rsidTr="00E34A49">
        <w:trPr>
          <w:trHeight w:val="284"/>
          <w:jc w:val="center"/>
        </w:trPr>
        <w:tc>
          <w:tcPr>
            <w:tcW w:w="985" w:type="dxa"/>
            <w:shd w:val="clear" w:color="auto" w:fill="auto"/>
            <w:vAlign w:val="center"/>
          </w:tcPr>
          <w:p w14:paraId="343BF0F7" w14:textId="3547DEA1" w:rsidR="00101E90" w:rsidRPr="002B44C4" w:rsidRDefault="00101E90" w:rsidP="00F92E46">
            <w:pPr>
              <w:spacing w:before="60" w:after="60" w:line="360" w:lineRule="auto"/>
              <w:ind w:left="142"/>
              <w:rPr>
                <w:b/>
              </w:rPr>
            </w:pPr>
            <w:r w:rsidRPr="002B44C4">
              <w:rPr>
                <w:b/>
              </w:rPr>
              <w:t>2.6</w:t>
            </w:r>
          </w:p>
        </w:tc>
        <w:tc>
          <w:tcPr>
            <w:tcW w:w="1980" w:type="dxa"/>
          </w:tcPr>
          <w:p w14:paraId="7A97F464" w14:textId="3D88E6D2" w:rsidR="00101E90" w:rsidRPr="002B44C4" w:rsidRDefault="00101E90" w:rsidP="00F92E46">
            <w:pPr>
              <w:keepLines/>
              <w:widowControl w:val="0"/>
              <w:pBdr>
                <w:top w:val="nil"/>
                <w:left w:val="nil"/>
                <w:bottom w:val="nil"/>
                <w:right w:val="nil"/>
                <w:between w:val="nil"/>
              </w:pBdr>
              <w:spacing w:before="60" w:after="60"/>
            </w:pPr>
            <w:r w:rsidRPr="002B44C4">
              <w:rPr>
                <w:noProof/>
              </w:rPr>
              <w:drawing>
                <wp:inline distT="0" distB="0" distL="0" distR="0" wp14:anchorId="480BE5F9" wp14:editId="52EEBB27">
                  <wp:extent cx="812006" cy="20955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1919" cy="212108"/>
                          </a:xfrm>
                          <a:prstGeom prst="rect">
                            <a:avLst/>
                          </a:prstGeom>
                        </pic:spPr>
                      </pic:pic>
                    </a:graphicData>
                  </a:graphic>
                </wp:inline>
              </w:drawing>
            </w:r>
          </w:p>
        </w:tc>
        <w:tc>
          <w:tcPr>
            <w:tcW w:w="1350" w:type="dxa"/>
          </w:tcPr>
          <w:p w14:paraId="3287972A" w14:textId="20B75A25" w:rsidR="00101E90" w:rsidRPr="002B44C4" w:rsidRDefault="00101E90" w:rsidP="00F92E46">
            <w:pPr>
              <w:keepLines/>
              <w:widowControl w:val="0"/>
              <w:pBdr>
                <w:top w:val="nil"/>
                <w:left w:val="nil"/>
                <w:bottom w:val="nil"/>
                <w:right w:val="nil"/>
                <w:between w:val="nil"/>
              </w:pBdr>
              <w:spacing w:before="60" w:after="60"/>
            </w:pPr>
            <w:r w:rsidRPr="002B44C4">
              <w:t>Button</w:t>
            </w:r>
          </w:p>
        </w:tc>
        <w:tc>
          <w:tcPr>
            <w:tcW w:w="1080" w:type="dxa"/>
          </w:tcPr>
          <w:p w14:paraId="6C5B7907" w14:textId="77777777" w:rsidR="00101E90" w:rsidRPr="002B44C4" w:rsidRDefault="00101E90" w:rsidP="00F92E46">
            <w:pPr>
              <w:keepLines/>
              <w:widowControl w:val="0"/>
              <w:pBdr>
                <w:top w:val="nil"/>
                <w:left w:val="nil"/>
                <w:bottom w:val="nil"/>
                <w:right w:val="nil"/>
                <w:between w:val="nil"/>
              </w:pBdr>
              <w:spacing w:before="60" w:after="60"/>
            </w:pPr>
          </w:p>
        </w:tc>
        <w:tc>
          <w:tcPr>
            <w:tcW w:w="3870" w:type="dxa"/>
          </w:tcPr>
          <w:p w14:paraId="16BF0366" w14:textId="5285A6C3" w:rsidR="00101E90" w:rsidRPr="002B44C4" w:rsidRDefault="00101E90" w:rsidP="00F92E46">
            <w:pPr>
              <w:keepLines/>
              <w:widowControl w:val="0"/>
              <w:pBdr>
                <w:top w:val="nil"/>
                <w:left w:val="nil"/>
                <w:bottom w:val="nil"/>
                <w:right w:val="nil"/>
                <w:between w:val="nil"/>
              </w:pBdr>
              <w:spacing w:before="60" w:after="60"/>
            </w:pPr>
            <w:r w:rsidRPr="002B44C4">
              <w:t>Chức năng thêm dòng để cập nhật thêm thông tin người nhận thông báo</w:t>
            </w:r>
          </w:p>
        </w:tc>
      </w:tr>
      <w:tr w:rsidR="00101E90" w:rsidRPr="002B44C4" w14:paraId="128B3666" w14:textId="77777777" w:rsidTr="00E34A49">
        <w:trPr>
          <w:trHeight w:val="284"/>
          <w:jc w:val="center"/>
        </w:trPr>
        <w:tc>
          <w:tcPr>
            <w:tcW w:w="985" w:type="dxa"/>
            <w:shd w:val="clear" w:color="auto" w:fill="auto"/>
            <w:vAlign w:val="center"/>
          </w:tcPr>
          <w:p w14:paraId="08A35FAF" w14:textId="76A2CAB1" w:rsidR="00101E90" w:rsidRPr="002B44C4" w:rsidRDefault="00101E90" w:rsidP="00F92E46">
            <w:pPr>
              <w:spacing w:before="60" w:after="60" w:line="360" w:lineRule="auto"/>
              <w:ind w:left="142"/>
              <w:rPr>
                <w:b/>
              </w:rPr>
            </w:pPr>
            <w:r w:rsidRPr="002B44C4">
              <w:rPr>
                <w:b/>
              </w:rPr>
              <w:t>2.7</w:t>
            </w:r>
          </w:p>
        </w:tc>
        <w:tc>
          <w:tcPr>
            <w:tcW w:w="1980" w:type="dxa"/>
          </w:tcPr>
          <w:p w14:paraId="7E9A6542" w14:textId="5CFD19F2" w:rsidR="00101E90" w:rsidRPr="002B44C4" w:rsidRDefault="00101E90" w:rsidP="00F92E46">
            <w:pPr>
              <w:keepLines/>
              <w:widowControl w:val="0"/>
              <w:pBdr>
                <w:top w:val="nil"/>
                <w:left w:val="nil"/>
                <w:bottom w:val="nil"/>
                <w:right w:val="nil"/>
                <w:between w:val="nil"/>
              </w:pBdr>
              <w:spacing w:before="60" w:after="60"/>
              <w:rPr>
                <w:noProof/>
              </w:rPr>
            </w:pPr>
            <w:r w:rsidRPr="002B44C4">
              <w:rPr>
                <w:noProof/>
              </w:rPr>
              <w:drawing>
                <wp:inline distT="0" distB="0" distL="0" distR="0" wp14:anchorId="74D93E10" wp14:editId="286FDBE1">
                  <wp:extent cx="276225" cy="2762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220" cy="277220"/>
                          </a:xfrm>
                          <a:prstGeom prst="rect">
                            <a:avLst/>
                          </a:prstGeom>
                        </pic:spPr>
                      </pic:pic>
                    </a:graphicData>
                  </a:graphic>
                </wp:inline>
              </w:drawing>
            </w:r>
          </w:p>
        </w:tc>
        <w:tc>
          <w:tcPr>
            <w:tcW w:w="1350" w:type="dxa"/>
          </w:tcPr>
          <w:p w14:paraId="042B8705" w14:textId="54C4F886" w:rsidR="00101E90" w:rsidRPr="002B44C4" w:rsidRDefault="00101E90" w:rsidP="00F92E46">
            <w:pPr>
              <w:keepLines/>
              <w:widowControl w:val="0"/>
              <w:pBdr>
                <w:top w:val="nil"/>
                <w:left w:val="nil"/>
                <w:bottom w:val="nil"/>
                <w:right w:val="nil"/>
                <w:between w:val="nil"/>
              </w:pBdr>
              <w:spacing w:before="60" w:after="60"/>
            </w:pPr>
            <w:r w:rsidRPr="002B44C4">
              <w:t>Icon</w:t>
            </w:r>
          </w:p>
        </w:tc>
        <w:tc>
          <w:tcPr>
            <w:tcW w:w="1080" w:type="dxa"/>
          </w:tcPr>
          <w:p w14:paraId="672A5A08" w14:textId="77777777" w:rsidR="00101E90" w:rsidRPr="002B44C4" w:rsidRDefault="00101E90" w:rsidP="00F92E46">
            <w:pPr>
              <w:keepLines/>
              <w:widowControl w:val="0"/>
              <w:pBdr>
                <w:top w:val="nil"/>
                <w:left w:val="nil"/>
                <w:bottom w:val="nil"/>
                <w:right w:val="nil"/>
                <w:between w:val="nil"/>
              </w:pBdr>
              <w:spacing w:before="60" w:after="60"/>
            </w:pPr>
          </w:p>
        </w:tc>
        <w:tc>
          <w:tcPr>
            <w:tcW w:w="3870" w:type="dxa"/>
          </w:tcPr>
          <w:p w14:paraId="7374DBD1" w14:textId="74231A9F" w:rsidR="00101E90" w:rsidRPr="002B44C4" w:rsidRDefault="00101E90" w:rsidP="00F92E46">
            <w:pPr>
              <w:keepLines/>
              <w:widowControl w:val="0"/>
              <w:pBdr>
                <w:top w:val="nil"/>
                <w:left w:val="nil"/>
                <w:bottom w:val="nil"/>
                <w:right w:val="nil"/>
                <w:between w:val="nil"/>
              </w:pBdr>
              <w:spacing w:before="60" w:after="60"/>
            </w:pPr>
            <w:r w:rsidRPr="002B44C4">
              <w:t xml:space="preserve">Xóa thông tin nhà </w:t>
            </w:r>
            <w:r w:rsidR="003D001C" w:rsidRPr="002B44C4">
              <w:t>người nhận</w:t>
            </w:r>
            <w:r w:rsidRPr="002B44C4">
              <w:t xml:space="preserve"> trên danh sách nhận thông báo</w:t>
            </w:r>
          </w:p>
          <w:p w14:paraId="565CB427" w14:textId="77777777" w:rsidR="003D001C" w:rsidRPr="002B44C4" w:rsidRDefault="003D001C" w:rsidP="003D001C">
            <w:pPr>
              <w:keepLines/>
              <w:widowControl w:val="0"/>
              <w:pBdr>
                <w:top w:val="nil"/>
                <w:left w:val="nil"/>
                <w:bottom w:val="nil"/>
                <w:right w:val="nil"/>
                <w:between w:val="nil"/>
              </w:pBdr>
              <w:spacing w:before="60" w:after="60"/>
            </w:pPr>
            <w:r w:rsidRPr="002B44C4">
              <w:t>Hệ thống hiển thị màn hình xác nhận xóa:</w:t>
            </w:r>
          </w:p>
          <w:p w14:paraId="3D782E49" w14:textId="77777777" w:rsidR="003D001C" w:rsidRPr="002B44C4" w:rsidRDefault="003D001C" w:rsidP="003D001C">
            <w:pPr>
              <w:keepLines/>
              <w:widowControl w:val="0"/>
              <w:pBdr>
                <w:top w:val="nil"/>
                <w:left w:val="nil"/>
                <w:bottom w:val="nil"/>
                <w:right w:val="nil"/>
                <w:between w:val="nil"/>
              </w:pBdr>
              <w:spacing w:before="60" w:after="60"/>
            </w:pPr>
            <w:r w:rsidRPr="002B44C4">
              <w:t>+ Có: xóa thông tin người nhận, đồng thời đưa ra thông báo xóa thành công</w:t>
            </w:r>
          </w:p>
          <w:p w14:paraId="14E78FFA" w14:textId="4694727F" w:rsidR="003D001C" w:rsidRPr="002B44C4" w:rsidRDefault="003D001C" w:rsidP="003D001C">
            <w:pPr>
              <w:keepLines/>
              <w:widowControl w:val="0"/>
              <w:pBdr>
                <w:top w:val="nil"/>
                <w:left w:val="nil"/>
                <w:bottom w:val="nil"/>
                <w:right w:val="nil"/>
                <w:between w:val="nil"/>
              </w:pBdr>
              <w:spacing w:before="60" w:after="60"/>
            </w:pPr>
            <w:r w:rsidRPr="002B44C4">
              <w:t>+ Không: đóng màn hình xác nhận xóa</w:t>
            </w:r>
          </w:p>
        </w:tc>
      </w:tr>
      <w:tr w:rsidR="00101E90" w:rsidRPr="002B44C4" w14:paraId="4730968D" w14:textId="77777777" w:rsidTr="00E34A49">
        <w:trPr>
          <w:trHeight w:val="284"/>
          <w:jc w:val="center"/>
        </w:trPr>
        <w:tc>
          <w:tcPr>
            <w:tcW w:w="985" w:type="dxa"/>
            <w:shd w:val="clear" w:color="auto" w:fill="auto"/>
            <w:vAlign w:val="center"/>
          </w:tcPr>
          <w:p w14:paraId="4E324174" w14:textId="5F9AEB49" w:rsidR="00101E90" w:rsidRPr="002B44C4" w:rsidRDefault="00101E90" w:rsidP="00F92E46">
            <w:pPr>
              <w:spacing w:before="60" w:after="60" w:line="360" w:lineRule="auto"/>
              <w:ind w:left="142"/>
              <w:rPr>
                <w:b/>
              </w:rPr>
            </w:pPr>
            <w:r w:rsidRPr="002B44C4">
              <w:rPr>
                <w:b/>
              </w:rPr>
              <w:t>3</w:t>
            </w:r>
          </w:p>
        </w:tc>
        <w:tc>
          <w:tcPr>
            <w:tcW w:w="1980" w:type="dxa"/>
          </w:tcPr>
          <w:p w14:paraId="7905E125" w14:textId="2AC6B7E8" w:rsidR="00101E90" w:rsidRPr="002B44C4" w:rsidRDefault="00101E90" w:rsidP="00F92E46">
            <w:pPr>
              <w:keepLines/>
              <w:widowControl w:val="0"/>
              <w:pBdr>
                <w:top w:val="nil"/>
                <w:left w:val="nil"/>
                <w:bottom w:val="nil"/>
                <w:right w:val="nil"/>
                <w:between w:val="nil"/>
              </w:pBdr>
              <w:spacing w:before="60" w:after="60"/>
            </w:pPr>
            <w:r w:rsidRPr="002B44C4">
              <w:t>Tiêu đề thông báo</w:t>
            </w:r>
          </w:p>
        </w:tc>
        <w:tc>
          <w:tcPr>
            <w:tcW w:w="1350" w:type="dxa"/>
          </w:tcPr>
          <w:p w14:paraId="719B38C2" w14:textId="19F39D34" w:rsidR="00101E90" w:rsidRPr="002B44C4" w:rsidRDefault="00101E90" w:rsidP="00F92E46">
            <w:pPr>
              <w:keepLines/>
              <w:widowControl w:val="0"/>
              <w:pBdr>
                <w:top w:val="nil"/>
                <w:left w:val="nil"/>
                <w:bottom w:val="nil"/>
                <w:right w:val="nil"/>
                <w:between w:val="nil"/>
              </w:pBdr>
              <w:spacing w:before="60" w:after="60"/>
            </w:pPr>
            <w:r w:rsidRPr="002B44C4">
              <w:t>Text box</w:t>
            </w:r>
          </w:p>
        </w:tc>
        <w:tc>
          <w:tcPr>
            <w:tcW w:w="1080" w:type="dxa"/>
          </w:tcPr>
          <w:p w14:paraId="700C1390" w14:textId="71616261" w:rsidR="00101E90" w:rsidRPr="002B44C4" w:rsidRDefault="00A140E8" w:rsidP="00A140E8">
            <w:pPr>
              <w:keepLines/>
              <w:widowControl w:val="0"/>
              <w:pBdr>
                <w:top w:val="nil"/>
                <w:left w:val="nil"/>
                <w:bottom w:val="nil"/>
                <w:right w:val="nil"/>
                <w:between w:val="nil"/>
              </w:pBdr>
              <w:spacing w:before="60" w:after="60"/>
              <w:ind w:left="360"/>
            </w:pPr>
            <w:r>
              <w:t>Có</w:t>
            </w:r>
          </w:p>
        </w:tc>
        <w:tc>
          <w:tcPr>
            <w:tcW w:w="3870" w:type="dxa"/>
          </w:tcPr>
          <w:p w14:paraId="2DDD0329" w14:textId="77777777" w:rsidR="00101E90" w:rsidRDefault="00101E90" w:rsidP="00F92E46">
            <w:pPr>
              <w:keepLines/>
              <w:widowControl w:val="0"/>
              <w:pBdr>
                <w:top w:val="nil"/>
                <w:left w:val="nil"/>
                <w:bottom w:val="nil"/>
                <w:right w:val="nil"/>
                <w:between w:val="nil"/>
              </w:pBdr>
              <w:spacing w:before="60" w:after="60"/>
            </w:pPr>
            <w:r w:rsidRPr="002B44C4">
              <w:t>Nhập thông tin tiêu đề gửi thông báo</w:t>
            </w:r>
          </w:p>
          <w:p w14:paraId="6ADD4F1A" w14:textId="184DF9ED" w:rsidR="00A140E8" w:rsidRPr="002B44C4" w:rsidRDefault="00A140E8" w:rsidP="00F92E46">
            <w:pPr>
              <w:keepLines/>
              <w:widowControl w:val="0"/>
              <w:pBdr>
                <w:top w:val="nil"/>
                <w:left w:val="nil"/>
                <w:bottom w:val="nil"/>
                <w:right w:val="nil"/>
                <w:between w:val="nil"/>
              </w:pBdr>
              <w:spacing w:before="60" w:after="60"/>
            </w:pPr>
            <w:r>
              <w:t>Giới hạn 250 ký tự</w:t>
            </w:r>
          </w:p>
        </w:tc>
      </w:tr>
      <w:tr w:rsidR="00101E90" w:rsidRPr="002B44C4" w14:paraId="25F1FCB2" w14:textId="77777777" w:rsidTr="00E34A49">
        <w:trPr>
          <w:trHeight w:val="284"/>
          <w:jc w:val="center"/>
        </w:trPr>
        <w:tc>
          <w:tcPr>
            <w:tcW w:w="985" w:type="dxa"/>
            <w:shd w:val="clear" w:color="auto" w:fill="auto"/>
            <w:vAlign w:val="center"/>
          </w:tcPr>
          <w:p w14:paraId="441C9FED" w14:textId="45383DE5" w:rsidR="00101E90" w:rsidRPr="002B44C4" w:rsidRDefault="00101E90" w:rsidP="00F92E46">
            <w:pPr>
              <w:spacing w:before="60" w:after="60" w:line="360" w:lineRule="auto"/>
              <w:ind w:left="142"/>
              <w:rPr>
                <w:b/>
              </w:rPr>
            </w:pPr>
            <w:r w:rsidRPr="002B44C4">
              <w:rPr>
                <w:b/>
              </w:rPr>
              <w:t>4</w:t>
            </w:r>
          </w:p>
        </w:tc>
        <w:tc>
          <w:tcPr>
            <w:tcW w:w="1980" w:type="dxa"/>
          </w:tcPr>
          <w:p w14:paraId="19303159" w14:textId="6D09C90A" w:rsidR="00101E90" w:rsidRPr="002B44C4" w:rsidRDefault="00101E90" w:rsidP="00F92E46">
            <w:pPr>
              <w:keepLines/>
              <w:widowControl w:val="0"/>
              <w:pBdr>
                <w:top w:val="nil"/>
                <w:left w:val="nil"/>
                <w:bottom w:val="nil"/>
                <w:right w:val="nil"/>
                <w:between w:val="nil"/>
              </w:pBdr>
              <w:spacing w:before="60" w:after="60"/>
            </w:pPr>
            <w:r w:rsidRPr="002B44C4">
              <w:t>Nội dung</w:t>
            </w:r>
          </w:p>
        </w:tc>
        <w:tc>
          <w:tcPr>
            <w:tcW w:w="1350" w:type="dxa"/>
          </w:tcPr>
          <w:p w14:paraId="68E1EC89" w14:textId="00AC4B98" w:rsidR="00101E90" w:rsidRPr="002B44C4" w:rsidRDefault="00A140E8" w:rsidP="00F92E46">
            <w:pPr>
              <w:keepLines/>
              <w:widowControl w:val="0"/>
              <w:pBdr>
                <w:top w:val="nil"/>
                <w:left w:val="nil"/>
                <w:bottom w:val="nil"/>
                <w:right w:val="nil"/>
                <w:between w:val="nil"/>
              </w:pBdr>
              <w:spacing w:before="60" w:after="60"/>
            </w:pPr>
            <w:r>
              <w:t>Textare</w:t>
            </w:r>
          </w:p>
        </w:tc>
        <w:tc>
          <w:tcPr>
            <w:tcW w:w="1080" w:type="dxa"/>
          </w:tcPr>
          <w:p w14:paraId="29ABA2CF" w14:textId="6C6EEED9" w:rsidR="00101E90" w:rsidRPr="002B44C4" w:rsidRDefault="00A140E8" w:rsidP="00A140E8">
            <w:pPr>
              <w:keepLines/>
              <w:widowControl w:val="0"/>
              <w:pBdr>
                <w:top w:val="nil"/>
                <w:left w:val="nil"/>
                <w:bottom w:val="nil"/>
                <w:right w:val="nil"/>
                <w:between w:val="nil"/>
              </w:pBdr>
              <w:spacing w:before="60" w:after="60"/>
              <w:ind w:left="360"/>
            </w:pPr>
            <w:r>
              <w:t>Có</w:t>
            </w:r>
          </w:p>
        </w:tc>
        <w:tc>
          <w:tcPr>
            <w:tcW w:w="3870" w:type="dxa"/>
          </w:tcPr>
          <w:p w14:paraId="3E3C2F5E" w14:textId="1A577EE4" w:rsidR="00101E90" w:rsidRPr="002B44C4" w:rsidRDefault="00101E90" w:rsidP="00F92E46">
            <w:pPr>
              <w:keepLines/>
              <w:widowControl w:val="0"/>
              <w:pBdr>
                <w:top w:val="nil"/>
                <w:left w:val="nil"/>
                <w:bottom w:val="nil"/>
                <w:right w:val="nil"/>
                <w:between w:val="nil"/>
              </w:pBdr>
              <w:spacing w:before="60" w:after="60"/>
            </w:pPr>
            <w:r w:rsidRPr="002B44C4">
              <w:t>Nhập nội dung gửi thông báo</w:t>
            </w:r>
          </w:p>
        </w:tc>
      </w:tr>
      <w:tr w:rsidR="00101E90" w:rsidRPr="002B44C4" w14:paraId="2E9ED8EE" w14:textId="77777777" w:rsidTr="00E34A49">
        <w:trPr>
          <w:trHeight w:val="284"/>
          <w:jc w:val="center"/>
        </w:trPr>
        <w:tc>
          <w:tcPr>
            <w:tcW w:w="985" w:type="dxa"/>
            <w:shd w:val="clear" w:color="auto" w:fill="auto"/>
            <w:vAlign w:val="center"/>
          </w:tcPr>
          <w:p w14:paraId="01104778" w14:textId="2E56E466" w:rsidR="00101E90" w:rsidRPr="002B44C4" w:rsidRDefault="00101E90" w:rsidP="00F92E46">
            <w:pPr>
              <w:spacing w:before="60" w:after="60" w:line="360" w:lineRule="auto"/>
              <w:ind w:left="142"/>
              <w:rPr>
                <w:b/>
              </w:rPr>
            </w:pPr>
            <w:r w:rsidRPr="002B44C4">
              <w:rPr>
                <w:b/>
              </w:rPr>
              <w:t>5</w:t>
            </w:r>
          </w:p>
        </w:tc>
        <w:tc>
          <w:tcPr>
            <w:tcW w:w="1980" w:type="dxa"/>
          </w:tcPr>
          <w:p w14:paraId="689273B3" w14:textId="15F2330B" w:rsidR="00101E90" w:rsidRPr="002B44C4" w:rsidRDefault="00101E90" w:rsidP="00F92E46">
            <w:pPr>
              <w:keepLines/>
              <w:widowControl w:val="0"/>
              <w:pBdr>
                <w:top w:val="nil"/>
                <w:left w:val="nil"/>
                <w:bottom w:val="nil"/>
                <w:right w:val="nil"/>
                <w:between w:val="nil"/>
              </w:pBdr>
              <w:spacing w:before="60" w:after="60"/>
            </w:pPr>
            <w:r w:rsidRPr="002B44C4">
              <w:t>File dự thảo công văn</w:t>
            </w:r>
          </w:p>
        </w:tc>
        <w:tc>
          <w:tcPr>
            <w:tcW w:w="1350" w:type="dxa"/>
          </w:tcPr>
          <w:p w14:paraId="556D8134" w14:textId="77777777" w:rsidR="00101E90" w:rsidRPr="002B44C4" w:rsidRDefault="00101E90" w:rsidP="00F92E46">
            <w:pPr>
              <w:keepLines/>
              <w:widowControl w:val="0"/>
              <w:pBdr>
                <w:top w:val="nil"/>
                <w:left w:val="nil"/>
                <w:bottom w:val="nil"/>
                <w:right w:val="nil"/>
                <w:between w:val="nil"/>
              </w:pBdr>
              <w:spacing w:before="60" w:after="60"/>
            </w:pPr>
          </w:p>
        </w:tc>
        <w:tc>
          <w:tcPr>
            <w:tcW w:w="1080" w:type="dxa"/>
          </w:tcPr>
          <w:p w14:paraId="4497DE4E" w14:textId="687B25AC" w:rsidR="00101E90" w:rsidRPr="002B44C4" w:rsidRDefault="00A140E8" w:rsidP="00A140E8">
            <w:pPr>
              <w:keepLines/>
              <w:widowControl w:val="0"/>
              <w:pBdr>
                <w:top w:val="nil"/>
                <w:left w:val="nil"/>
                <w:bottom w:val="nil"/>
                <w:right w:val="nil"/>
                <w:between w:val="nil"/>
              </w:pBdr>
              <w:spacing w:before="60" w:after="60"/>
              <w:ind w:left="360"/>
            </w:pPr>
            <w:r>
              <w:t>Có</w:t>
            </w:r>
          </w:p>
        </w:tc>
        <w:tc>
          <w:tcPr>
            <w:tcW w:w="3870" w:type="dxa"/>
          </w:tcPr>
          <w:p w14:paraId="367FA494" w14:textId="38919898" w:rsidR="00101E90" w:rsidRPr="002B44C4" w:rsidRDefault="00101E90" w:rsidP="00F92E46">
            <w:pPr>
              <w:keepLines/>
              <w:widowControl w:val="0"/>
              <w:pBdr>
                <w:top w:val="nil"/>
                <w:left w:val="nil"/>
                <w:bottom w:val="nil"/>
                <w:right w:val="nil"/>
                <w:between w:val="nil"/>
              </w:pBdr>
              <w:spacing w:before="60" w:after="60"/>
            </w:pPr>
            <w:r w:rsidRPr="002B44C4">
              <w:t>Đính kèm file gửi thông báo</w:t>
            </w:r>
          </w:p>
          <w:p w14:paraId="4129A97E" w14:textId="77777777" w:rsidR="00101E90" w:rsidRPr="002B44C4" w:rsidRDefault="00101E90" w:rsidP="00F92E46">
            <w:pPr>
              <w:keepLines/>
              <w:widowControl w:val="0"/>
              <w:pBdr>
                <w:top w:val="nil"/>
                <w:left w:val="nil"/>
                <w:bottom w:val="nil"/>
                <w:right w:val="nil"/>
                <w:between w:val="nil"/>
              </w:pBdr>
              <w:spacing w:before="60" w:after="60"/>
            </w:pPr>
            <w:r w:rsidRPr="002B44C4">
              <w:t>Định dạng file pdf, jpg, png, jpeg</w:t>
            </w:r>
          </w:p>
          <w:p w14:paraId="650291C3" w14:textId="7DA424F3" w:rsidR="00101E90" w:rsidRPr="002B44C4" w:rsidRDefault="00101E90" w:rsidP="00F92E46">
            <w:pPr>
              <w:keepLines/>
              <w:widowControl w:val="0"/>
              <w:pBdr>
                <w:top w:val="nil"/>
                <w:left w:val="nil"/>
                <w:bottom w:val="nil"/>
                <w:right w:val="nil"/>
                <w:between w:val="nil"/>
              </w:pBdr>
              <w:spacing w:before="60" w:after="60"/>
            </w:pPr>
            <w:r w:rsidRPr="002B44C4">
              <w:t>Tổng dung lượng file upload không quá 10Mb</w:t>
            </w:r>
          </w:p>
        </w:tc>
      </w:tr>
      <w:tr w:rsidR="00101E90" w:rsidRPr="002B44C4" w14:paraId="66ADBCBC" w14:textId="77777777" w:rsidTr="00E34A49">
        <w:trPr>
          <w:trHeight w:val="284"/>
          <w:jc w:val="center"/>
        </w:trPr>
        <w:tc>
          <w:tcPr>
            <w:tcW w:w="985" w:type="dxa"/>
            <w:shd w:val="clear" w:color="auto" w:fill="auto"/>
            <w:vAlign w:val="center"/>
          </w:tcPr>
          <w:p w14:paraId="3C3ACF30" w14:textId="025ACD37" w:rsidR="00101E90" w:rsidRPr="002B44C4" w:rsidRDefault="00101E90" w:rsidP="00F92E46">
            <w:pPr>
              <w:spacing w:before="60" w:after="60" w:line="360" w:lineRule="auto"/>
              <w:ind w:left="142"/>
              <w:rPr>
                <w:b/>
              </w:rPr>
            </w:pPr>
            <w:r w:rsidRPr="002B44C4">
              <w:rPr>
                <w:b/>
              </w:rPr>
              <w:t>6</w:t>
            </w:r>
          </w:p>
        </w:tc>
        <w:tc>
          <w:tcPr>
            <w:tcW w:w="1980" w:type="dxa"/>
          </w:tcPr>
          <w:p w14:paraId="372B2746" w14:textId="60F0821F" w:rsidR="00101E90" w:rsidRPr="002B44C4" w:rsidRDefault="00101E90" w:rsidP="00F92E46">
            <w:pPr>
              <w:keepLines/>
              <w:widowControl w:val="0"/>
              <w:pBdr>
                <w:top w:val="nil"/>
                <w:left w:val="nil"/>
                <w:bottom w:val="nil"/>
                <w:right w:val="nil"/>
                <w:between w:val="nil"/>
              </w:pBdr>
              <w:spacing w:before="60" w:after="60"/>
            </w:pPr>
            <w:r w:rsidRPr="002B44C4">
              <w:rPr>
                <w:noProof/>
              </w:rPr>
              <w:t xml:space="preserve"> </w:t>
            </w:r>
            <w:r w:rsidRPr="002B44C4">
              <w:rPr>
                <w:noProof/>
              </w:rPr>
              <w:drawing>
                <wp:inline distT="0" distB="0" distL="0" distR="0" wp14:anchorId="497A9EEE" wp14:editId="002FE7D5">
                  <wp:extent cx="619048" cy="26666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9048" cy="266667"/>
                          </a:xfrm>
                          <a:prstGeom prst="rect">
                            <a:avLst/>
                          </a:prstGeom>
                        </pic:spPr>
                      </pic:pic>
                    </a:graphicData>
                  </a:graphic>
                </wp:inline>
              </w:drawing>
            </w:r>
          </w:p>
        </w:tc>
        <w:tc>
          <w:tcPr>
            <w:tcW w:w="1350" w:type="dxa"/>
          </w:tcPr>
          <w:p w14:paraId="0D8E832C" w14:textId="33EDF44B" w:rsidR="00101E90" w:rsidRPr="002B44C4" w:rsidRDefault="00101E90" w:rsidP="00F92E46">
            <w:pPr>
              <w:keepLines/>
              <w:widowControl w:val="0"/>
              <w:pBdr>
                <w:top w:val="nil"/>
                <w:left w:val="nil"/>
                <w:bottom w:val="nil"/>
                <w:right w:val="nil"/>
                <w:between w:val="nil"/>
              </w:pBdr>
              <w:spacing w:before="60" w:after="60"/>
            </w:pPr>
            <w:r w:rsidRPr="002B44C4">
              <w:t>Button</w:t>
            </w:r>
          </w:p>
        </w:tc>
        <w:tc>
          <w:tcPr>
            <w:tcW w:w="1080" w:type="dxa"/>
          </w:tcPr>
          <w:p w14:paraId="30C00100" w14:textId="77777777" w:rsidR="00101E90" w:rsidRPr="002B44C4" w:rsidRDefault="00101E90" w:rsidP="00F92E46">
            <w:pPr>
              <w:keepLines/>
              <w:widowControl w:val="0"/>
              <w:pBdr>
                <w:top w:val="nil"/>
                <w:left w:val="nil"/>
                <w:bottom w:val="nil"/>
                <w:right w:val="nil"/>
                <w:between w:val="nil"/>
              </w:pBdr>
              <w:spacing w:before="60" w:after="60"/>
            </w:pPr>
          </w:p>
        </w:tc>
        <w:tc>
          <w:tcPr>
            <w:tcW w:w="3870" w:type="dxa"/>
          </w:tcPr>
          <w:p w14:paraId="2E5C53BD" w14:textId="1B50F5D4" w:rsidR="00101E90" w:rsidRDefault="00A71202" w:rsidP="00F92E46">
            <w:pPr>
              <w:keepLines/>
              <w:widowControl w:val="0"/>
              <w:pBdr>
                <w:top w:val="nil"/>
                <w:left w:val="nil"/>
                <w:bottom w:val="nil"/>
                <w:right w:val="nil"/>
                <w:between w:val="nil"/>
              </w:pBdr>
              <w:spacing w:before="60" w:after="60"/>
            </w:pPr>
            <w:r>
              <w:t>Gửi thông tin nội dung kèm file công văn tới email theo danh sách người nhận đã chọn</w:t>
            </w:r>
          </w:p>
          <w:p w14:paraId="2F4AE130" w14:textId="616E5FAE" w:rsidR="00A71202" w:rsidRPr="002B44C4" w:rsidRDefault="00A71202" w:rsidP="00A71202">
            <w:pPr>
              <w:keepLines/>
              <w:widowControl w:val="0"/>
              <w:pBdr>
                <w:top w:val="nil"/>
                <w:left w:val="nil"/>
                <w:bottom w:val="nil"/>
                <w:right w:val="nil"/>
                <w:between w:val="nil"/>
              </w:pBdr>
              <w:spacing w:before="60" w:after="60"/>
            </w:pPr>
            <w:r>
              <w:t>Lưu thông tin lịch sử chuyển xử lý</w:t>
            </w:r>
          </w:p>
        </w:tc>
      </w:tr>
      <w:tr w:rsidR="00101E90" w:rsidRPr="002B44C4" w14:paraId="08572C1D" w14:textId="77777777" w:rsidTr="00E34A49">
        <w:trPr>
          <w:trHeight w:val="284"/>
          <w:jc w:val="center"/>
        </w:trPr>
        <w:tc>
          <w:tcPr>
            <w:tcW w:w="985" w:type="dxa"/>
            <w:shd w:val="clear" w:color="auto" w:fill="auto"/>
            <w:vAlign w:val="center"/>
          </w:tcPr>
          <w:p w14:paraId="37F931D1" w14:textId="2579B354" w:rsidR="00101E90" w:rsidRPr="002B44C4" w:rsidRDefault="00101E90" w:rsidP="00F92E46">
            <w:pPr>
              <w:spacing w:before="60" w:after="60" w:line="360" w:lineRule="auto"/>
              <w:ind w:left="142"/>
              <w:rPr>
                <w:b/>
              </w:rPr>
            </w:pPr>
            <w:r w:rsidRPr="002B44C4">
              <w:rPr>
                <w:b/>
              </w:rPr>
              <w:t>7</w:t>
            </w:r>
          </w:p>
        </w:tc>
        <w:tc>
          <w:tcPr>
            <w:tcW w:w="1980" w:type="dxa"/>
          </w:tcPr>
          <w:p w14:paraId="6DF90068" w14:textId="2CF21B1B" w:rsidR="00101E90" w:rsidRPr="002B44C4" w:rsidRDefault="00101E90" w:rsidP="00F92E46">
            <w:pPr>
              <w:keepLines/>
              <w:widowControl w:val="0"/>
              <w:pBdr>
                <w:top w:val="nil"/>
                <w:left w:val="nil"/>
                <w:bottom w:val="nil"/>
                <w:right w:val="nil"/>
                <w:between w:val="nil"/>
              </w:pBdr>
              <w:spacing w:before="60" w:after="60"/>
            </w:pPr>
            <w:r w:rsidRPr="002B44C4">
              <w:rPr>
                <w:noProof/>
              </w:rPr>
              <w:drawing>
                <wp:inline distT="0" distB="0" distL="0" distR="0" wp14:anchorId="5F06AD74" wp14:editId="1E392265">
                  <wp:extent cx="628571" cy="228571"/>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8571" cy="228571"/>
                          </a:xfrm>
                          <a:prstGeom prst="rect">
                            <a:avLst/>
                          </a:prstGeom>
                        </pic:spPr>
                      </pic:pic>
                    </a:graphicData>
                  </a:graphic>
                </wp:inline>
              </w:drawing>
            </w:r>
          </w:p>
        </w:tc>
        <w:tc>
          <w:tcPr>
            <w:tcW w:w="1350" w:type="dxa"/>
          </w:tcPr>
          <w:p w14:paraId="04917BB0" w14:textId="52368CB8" w:rsidR="00101E90" w:rsidRPr="002B44C4" w:rsidRDefault="00101E90" w:rsidP="00F92E46">
            <w:pPr>
              <w:keepLines/>
              <w:widowControl w:val="0"/>
              <w:pBdr>
                <w:top w:val="nil"/>
                <w:left w:val="nil"/>
                <w:bottom w:val="nil"/>
                <w:right w:val="nil"/>
                <w:between w:val="nil"/>
              </w:pBdr>
              <w:spacing w:before="60" w:after="60"/>
            </w:pPr>
            <w:r w:rsidRPr="002B44C4">
              <w:t>Button</w:t>
            </w:r>
          </w:p>
        </w:tc>
        <w:tc>
          <w:tcPr>
            <w:tcW w:w="1080" w:type="dxa"/>
          </w:tcPr>
          <w:p w14:paraId="19FC70C7" w14:textId="77777777" w:rsidR="00101E90" w:rsidRPr="002B44C4" w:rsidRDefault="00101E90" w:rsidP="00F92E46">
            <w:pPr>
              <w:keepLines/>
              <w:widowControl w:val="0"/>
              <w:pBdr>
                <w:top w:val="nil"/>
                <w:left w:val="nil"/>
                <w:bottom w:val="nil"/>
                <w:right w:val="nil"/>
                <w:between w:val="nil"/>
              </w:pBdr>
              <w:spacing w:before="60" w:after="60"/>
            </w:pPr>
          </w:p>
        </w:tc>
        <w:tc>
          <w:tcPr>
            <w:tcW w:w="3870" w:type="dxa"/>
          </w:tcPr>
          <w:p w14:paraId="5C42C39C" w14:textId="50F31F16" w:rsidR="00101E90" w:rsidRPr="002B44C4" w:rsidRDefault="00101E90" w:rsidP="00F92E46">
            <w:pPr>
              <w:keepLines/>
              <w:widowControl w:val="0"/>
              <w:pBdr>
                <w:top w:val="nil"/>
                <w:left w:val="nil"/>
                <w:bottom w:val="nil"/>
                <w:right w:val="nil"/>
                <w:between w:val="nil"/>
              </w:pBdr>
              <w:spacing w:before="60" w:after="60"/>
            </w:pPr>
            <w:r w:rsidRPr="002B44C4">
              <w:t>Đóng màn hình nhập nội dung thông báo tới nhà Đồng và trở về màn hình Báo cáo tổn thất</w:t>
            </w:r>
          </w:p>
        </w:tc>
      </w:tr>
    </w:tbl>
    <w:p w14:paraId="757D169B" w14:textId="77777777" w:rsidR="00D741D9" w:rsidRPr="002B44C4" w:rsidRDefault="00D741D9" w:rsidP="00D741D9"/>
    <w:p w14:paraId="2C221EEA" w14:textId="4365E02A" w:rsidR="00D741D9" w:rsidRPr="002B44C4" w:rsidDel="000B6169" w:rsidRDefault="00D741D9">
      <w:pPr>
        <w:pStyle w:val="Heading2"/>
        <w:numPr>
          <w:ilvl w:val="0"/>
          <w:numId w:val="24"/>
        </w:numPr>
        <w:rPr>
          <w:del w:id="416" w:author="Microsoft Office User" w:date="2022-09-15T12:30:00Z"/>
          <w:rFonts w:cs="Times New Roman"/>
          <w:color w:val="auto"/>
          <w:sz w:val="24"/>
          <w:szCs w:val="24"/>
        </w:rPr>
        <w:pPrChange w:id="417" w:author="Microsoft Office User" w:date="2022-09-15T12:30:00Z">
          <w:pPr>
            <w:pStyle w:val="Heading2"/>
            <w:numPr>
              <w:numId w:val="1"/>
            </w:numPr>
            <w:ind w:left="360" w:hanging="360"/>
          </w:pPr>
        </w:pPrChange>
      </w:pPr>
      <w:bookmarkStart w:id="418" w:name="_Toc113613702"/>
      <w:del w:id="419" w:author="Microsoft Office User" w:date="2022-09-15T12:30:00Z">
        <w:r w:rsidRPr="002B44C4" w:rsidDel="000B6169">
          <w:rPr>
            <w:rFonts w:cs="Times New Roman"/>
            <w:color w:val="auto"/>
            <w:sz w:val="24"/>
            <w:szCs w:val="24"/>
          </w:rPr>
          <w:delText>Phân công cán bộ xử lý</w:delText>
        </w:r>
        <w:bookmarkEnd w:id="418"/>
      </w:del>
    </w:p>
    <w:p w14:paraId="0ADD4663" w14:textId="36558001" w:rsidR="00BF0EBE" w:rsidRPr="002B44C4" w:rsidDel="000B6169" w:rsidRDefault="00BF0EBE">
      <w:pPr>
        <w:keepNext/>
        <w:keepLines/>
        <w:numPr>
          <w:ilvl w:val="0"/>
          <w:numId w:val="24"/>
        </w:numPr>
        <w:spacing w:before="40"/>
        <w:outlineLvl w:val="1"/>
        <w:rPr>
          <w:del w:id="420" w:author="Microsoft Office User" w:date="2022-09-15T12:30:00Z"/>
        </w:rPr>
        <w:pPrChange w:id="421" w:author="Microsoft Office User" w:date="2022-09-15T12:30:00Z">
          <w:pPr/>
        </w:pPrChange>
      </w:pPr>
    </w:p>
    <w:p w14:paraId="4769FF4D" w14:textId="4CE3FC4C" w:rsidR="00BF0EBE" w:rsidRPr="002B44C4" w:rsidDel="000B6169" w:rsidRDefault="00BF0EBE">
      <w:pPr>
        <w:pStyle w:val="Heading3"/>
        <w:numPr>
          <w:ilvl w:val="0"/>
          <w:numId w:val="24"/>
        </w:numPr>
        <w:rPr>
          <w:del w:id="422" w:author="Microsoft Office User" w:date="2022-09-15T12:29:00Z"/>
          <w:rFonts w:cs="Times New Roman"/>
          <w:sz w:val="24"/>
        </w:rPr>
        <w:pPrChange w:id="423" w:author="Microsoft Office User" w:date="2022-09-15T12:30:00Z">
          <w:pPr>
            <w:pStyle w:val="Heading3"/>
            <w:numPr>
              <w:ilvl w:val="1"/>
              <w:numId w:val="17"/>
            </w:numPr>
            <w:ind w:left="792" w:hanging="432"/>
          </w:pPr>
        </w:pPrChange>
      </w:pPr>
      <w:bookmarkStart w:id="424" w:name="_Toc113613703"/>
      <w:del w:id="425" w:author="Microsoft Office User" w:date="2022-09-15T12:29:00Z">
        <w:r w:rsidRPr="002B44C4" w:rsidDel="000B6169">
          <w:rPr>
            <w:rFonts w:cs="Times New Roman"/>
            <w:sz w:val="24"/>
          </w:rPr>
          <w:delText>Quy trình nghiệp vụ</w:delText>
        </w:r>
        <w:bookmarkEnd w:id="424"/>
      </w:del>
    </w:p>
    <w:p w14:paraId="48741559" w14:textId="6152C5B3" w:rsidR="00BF0EBE" w:rsidRPr="002B44C4" w:rsidDel="000B6169" w:rsidRDefault="00BF0EBE">
      <w:pPr>
        <w:keepNext/>
        <w:keepLines/>
        <w:numPr>
          <w:ilvl w:val="0"/>
          <w:numId w:val="24"/>
        </w:numPr>
        <w:spacing w:before="40"/>
        <w:outlineLvl w:val="1"/>
        <w:rPr>
          <w:del w:id="426" w:author="Microsoft Office User" w:date="2022-09-15T12:29:00Z"/>
        </w:rPr>
        <w:pPrChange w:id="427" w:author="Microsoft Office User" w:date="2022-09-15T12:30:00Z">
          <w:pPr/>
        </w:pPrChange>
      </w:pPr>
    </w:p>
    <w:p w14:paraId="2863D226" w14:textId="486DFA22" w:rsidR="00BF0EBE" w:rsidRPr="002B44C4" w:rsidDel="000B6169" w:rsidRDefault="00BF0EBE">
      <w:pPr>
        <w:pStyle w:val="Heading3"/>
        <w:numPr>
          <w:ilvl w:val="0"/>
          <w:numId w:val="24"/>
        </w:numPr>
        <w:rPr>
          <w:del w:id="428" w:author="Microsoft Office User" w:date="2022-09-15T12:29:00Z"/>
          <w:rFonts w:cs="Times New Roman"/>
          <w:sz w:val="24"/>
        </w:rPr>
        <w:pPrChange w:id="429" w:author="Microsoft Office User" w:date="2022-09-15T12:30:00Z">
          <w:pPr>
            <w:pStyle w:val="Heading3"/>
            <w:numPr>
              <w:ilvl w:val="1"/>
              <w:numId w:val="17"/>
            </w:numPr>
            <w:ind w:left="792" w:hanging="432"/>
          </w:pPr>
        </w:pPrChange>
      </w:pPr>
      <w:bookmarkStart w:id="430" w:name="_Toc113613704"/>
      <w:del w:id="431" w:author="Microsoft Office User" w:date="2022-09-15T12:29:00Z">
        <w:r w:rsidRPr="002B44C4" w:rsidDel="000B6169">
          <w:rPr>
            <w:rFonts w:cs="Times New Roman"/>
            <w:sz w:val="24"/>
          </w:rPr>
          <w:delText>Mô tả quy trình</w:delText>
        </w:r>
        <w:bookmarkEnd w:id="430"/>
      </w:del>
    </w:p>
    <w:p w14:paraId="1881B4FA" w14:textId="3E21D726" w:rsidR="00BF0EBE" w:rsidRPr="002B44C4" w:rsidDel="000B6169" w:rsidRDefault="00BF0EBE">
      <w:pPr>
        <w:keepNext/>
        <w:keepLines/>
        <w:numPr>
          <w:ilvl w:val="0"/>
          <w:numId w:val="24"/>
        </w:numPr>
        <w:spacing w:before="40"/>
        <w:outlineLvl w:val="1"/>
        <w:rPr>
          <w:del w:id="432" w:author="Microsoft Office User" w:date="2022-09-15T12:29:00Z"/>
        </w:rPr>
        <w:pPrChange w:id="433"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017397" w:rsidRPr="002B44C4" w:rsidDel="000B6169" w14:paraId="7F075AC1" w14:textId="16B35EDB" w:rsidTr="000F244D">
        <w:trPr>
          <w:trHeight w:val="284"/>
          <w:jc w:val="center"/>
          <w:del w:id="434" w:author="Microsoft Office User" w:date="2022-09-15T12:29:00Z"/>
        </w:trPr>
        <w:tc>
          <w:tcPr>
            <w:tcW w:w="881" w:type="dxa"/>
            <w:shd w:val="clear" w:color="auto" w:fill="F3F3F3"/>
            <w:vAlign w:val="center"/>
          </w:tcPr>
          <w:p w14:paraId="1A9C2939" w14:textId="5D556AAF" w:rsidR="00017397" w:rsidRPr="002B44C4" w:rsidDel="000B6169" w:rsidRDefault="00017397">
            <w:pPr>
              <w:keepNext/>
              <w:keepLines/>
              <w:numPr>
                <w:ilvl w:val="0"/>
                <w:numId w:val="24"/>
              </w:numPr>
              <w:spacing w:before="40" w:after="60" w:line="360" w:lineRule="auto"/>
              <w:outlineLvl w:val="1"/>
              <w:rPr>
                <w:del w:id="435" w:author="Microsoft Office User" w:date="2022-09-15T12:29:00Z"/>
                <w:b/>
              </w:rPr>
              <w:pPrChange w:id="436" w:author="Microsoft Office User" w:date="2022-09-15T12:30:00Z">
                <w:pPr>
                  <w:spacing w:before="60" w:after="60" w:line="360" w:lineRule="auto"/>
                  <w:ind w:left="142"/>
                </w:pPr>
              </w:pPrChange>
            </w:pPr>
            <w:del w:id="437" w:author="Microsoft Office User" w:date="2022-09-15T12:29:00Z">
              <w:r w:rsidRPr="002B44C4" w:rsidDel="000B6169">
                <w:rPr>
                  <w:b/>
                </w:rPr>
                <w:delText>STT</w:delText>
              </w:r>
            </w:del>
          </w:p>
        </w:tc>
        <w:tc>
          <w:tcPr>
            <w:tcW w:w="1627" w:type="dxa"/>
          </w:tcPr>
          <w:p w14:paraId="73E623EE" w14:textId="336A0A0F" w:rsidR="00017397" w:rsidRPr="002B44C4" w:rsidDel="000B6169" w:rsidRDefault="00017397">
            <w:pPr>
              <w:keepNext/>
              <w:keepLines/>
              <w:widowControl w:val="0"/>
              <w:numPr>
                <w:ilvl w:val="0"/>
                <w:numId w:val="24"/>
              </w:numPr>
              <w:pBdr>
                <w:top w:val="nil"/>
                <w:left w:val="nil"/>
                <w:bottom w:val="nil"/>
                <w:right w:val="nil"/>
                <w:between w:val="nil"/>
              </w:pBdr>
              <w:spacing w:before="40" w:after="60" w:line="360" w:lineRule="auto"/>
              <w:jc w:val="center"/>
              <w:outlineLvl w:val="1"/>
              <w:rPr>
                <w:del w:id="438" w:author="Microsoft Office User" w:date="2022-09-15T12:29:00Z"/>
              </w:rPr>
              <w:pPrChange w:id="439" w:author="Microsoft Office User" w:date="2022-09-15T12:30:00Z">
                <w:pPr>
                  <w:keepLines/>
                  <w:widowControl w:val="0"/>
                  <w:pBdr>
                    <w:top w:val="nil"/>
                    <w:left w:val="nil"/>
                    <w:bottom w:val="nil"/>
                    <w:right w:val="nil"/>
                    <w:between w:val="nil"/>
                  </w:pBdr>
                  <w:spacing w:before="60" w:after="60" w:line="360" w:lineRule="auto"/>
                  <w:jc w:val="center"/>
                </w:pPr>
              </w:pPrChange>
            </w:pPr>
            <w:del w:id="440" w:author="Microsoft Office User" w:date="2022-09-15T12:29:00Z">
              <w:r w:rsidRPr="002B44C4" w:rsidDel="000B6169">
                <w:delText>Tên bước</w:delText>
              </w:r>
            </w:del>
          </w:p>
        </w:tc>
        <w:tc>
          <w:tcPr>
            <w:tcW w:w="1447" w:type="dxa"/>
          </w:tcPr>
          <w:p w14:paraId="5EFD5274" w14:textId="497DE81C" w:rsidR="00017397" w:rsidRPr="002B44C4" w:rsidDel="000B6169" w:rsidRDefault="00017397">
            <w:pPr>
              <w:keepNext/>
              <w:keepLines/>
              <w:widowControl w:val="0"/>
              <w:numPr>
                <w:ilvl w:val="0"/>
                <w:numId w:val="24"/>
              </w:numPr>
              <w:pBdr>
                <w:top w:val="nil"/>
                <w:left w:val="nil"/>
                <w:bottom w:val="nil"/>
                <w:right w:val="nil"/>
                <w:between w:val="nil"/>
              </w:pBdr>
              <w:spacing w:before="40" w:after="60" w:line="360" w:lineRule="auto"/>
              <w:jc w:val="center"/>
              <w:outlineLvl w:val="1"/>
              <w:rPr>
                <w:del w:id="441" w:author="Microsoft Office User" w:date="2022-09-15T12:29:00Z"/>
              </w:rPr>
              <w:pPrChange w:id="442" w:author="Microsoft Office User" w:date="2022-09-15T12:30:00Z">
                <w:pPr>
                  <w:keepLines/>
                  <w:widowControl w:val="0"/>
                  <w:pBdr>
                    <w:top w:val="nil"/>
                    <w:left w:val="nil"/>
                    <w:bottom w:val="nil"/>
                    <w:right w:val="nil"/>
                    <w:between w:val="nil"/>
                  </w:pBdr>
                  <w:spacing w:before="60" w:after="60" w:line="360" w:lineRule="auto"/>
                  <w:jc w:val="center"/>
                </w:pPr>
              </w:pPrChange>
            </w:pPr>
            <w:del w:id="443" w:author="Microsoft Office User" w:date="2022-09-15T12:29:00Z">
              <w:r w:rsidRPr="002B44C4" w:rsidDel="000B6169">
                <w:delText>Vai trò</w:delText>
              </w:r>
            </w:del>
          </w:p>
        </w:tc>
        <w:tc>
          <w:tcPr>
            <w:tcW w:w="3343" w:type="dxa"/>
          </w:tcPr>
          <w:p w14:paraId="375102AF" w14:textId="36A89A18" w:rsidR="00017397" w:rsidRPr="002B44C4" w:rsidDel="000B6169" w:rsidRDefault="00017397">
            <w:pPr>
              <w:keepNext/>
              <w:keepLines/>
              <w:widowControl w:val="0"/>
              <w:numPr>
                <w:ilvl w:val="0"/>
                <w:numId w:val="24"/>
              </w:numPr>
              <w:pBdr>
                <w:top w:val="nil"/>
                <w:left w:val="nil"/>
                <w:bottom w:val="nil"/>
                <w:right w:val="nil"/>
                <w:between w:val="nil"/>
              </w:pBdr>
              <w:spacing w:before="40" w:after="60" w:line="360" w:lineRule="auto"/>
              <w:jc w:val="center"/>
              <w:outlineLvl w:val="1"/>
              <w:rPr>
                <w:del w:id="444" w:author="Microsoft Office User" w:date="2022-09-15T12:29:00Z"/>
              </w:rPr>
              <w:pPrChange w:id="445" w:author="Microsoft Office User" w:date="2022-09-15T12:30:00Z">
                <w:pPr>
                  <w:keepLines/>
                  <w:widowControl w:val="0"/>
                  <w:pBdr>
                    <w:top w:val="nil"/>
                    <w:left w:val="nil"/>
                    <w:bottom w:val="nil"/>
                    <w:right w:val="nil"/>
                    <w:between w:val="nil"/>
                  </w:pBdr>
                  <w:spacing w:before="60" w:after="60" w:line="360" w:lineRule="auto"/>
                  <w:jc w:val="center"/>
                </w:pPr>
              </w:pPrChange>
            </w:pPr>
            <w:del w:id="446" w:author="Microsoft Office User" w:date="2022-09-15T12:29:00Z">
              <w:r w:rsidRPr="002B44C4" w:rsidDel="000B6169">
                <w:delText>Mô tả nội dung</w:delText>
              </w:r>
            </w:del>
          </w:p>
        </w:tc>
        <w:tc>
          <w:tcPr>
            <w:tcW w:w="1533" w:type="dxa"/>
          </w:tcPr>
          <w:p w14:paraId="39E0C58C" w14:textId="278E3C7D" w:rsidR="00017397" w:rsidRPr="002B44C4" w:rsidDel="000B6169" w:rsidRDefault="00017397">
            <w:pPr>
              <w:keepNext/>
              <w:keepLines/>
              <w:widowControl w:val="0"/>
              <w:numPr>
                <w:ilvl w:val="0"/>
                <w:numId w:val="24"/>
              </w:numPr>
              <w:pBdr>
                <w:top w:val="nil"/>
                <w:left w:val="nil"/>
                <w:bottom w:val="nil"/>
                <w:right w:val="nil"/>
                <w:between w:val="nil"/>
              </w:pBdr>
              <w:spacing w:before="40" w:after="60" w:line="360" w:lineRule="auto"/>
              <w:jc w:val="center"/>
              <w:outlineLvl w:val="1"/>
              <w:rPr>
                <w:del w:id="447" w:author="Microsoft Office User" w:date="2022-09-15T12:29:00Z"/>
              </w:rPr>
              <w:pPrChange w:id="448" w:author="Microsoft Office User" w:date="2022-09-15T12:30:00Z">
                <w:pPr>
                  <w:keepLines/>
                  <w:widowControl w:val="0"/>
                  <w:pBdr>
                    <w:top w:val="nil"/>
                    <w:left w:val="nil"/>
                    <w:bottom w:val="nil"/>
                    <w:right w:val="nil"/>
                    <w:between w:val="nil"/>
                  </w:pBdr>
                  <w:spacing w:before="60" w:after="60" w:line="360" w:lineRule="auto"/>
                  <w:jc w:val="center"/>
                </w:pPr>
              </w:pPrChange>
            </w:pPr>
            <w:del w:id="449" w:author="Microsoft Office User" w:date="2022-09-15T12:29:00Z">
              <w:r w:rsidRPr="002B44C4" w:rsidDel="000B6169">
                <w:delText>Thực hiện</w:delText>
              </w:r>
            </w:del>
          </w:p>
        </w:tc>
      </w:tr>
      <w:tr w:rsidR="00017397" w:rsidRPr="002B44C4" w:rsidDel="000B6169" w14:paraId="5E59B00B" w14:textId="5AF2770D" w:rsidTr="000F244D">
        <w:trPr>
          <w:trHeight w:val="284"/>
          <w:jc w:val="center"/>
          <w:del w:id="450" w:author="Microsoft Office User" w:date="2022-09-15T12:29:00Z"/>
        </w:trPr>
        <w:tc>
          <w:tcPr>
            <w:tcW w:w="881" w:type="dxa"/>
            <w:shd w:val="clear" w:color="auto" w:fill="F3F3F3"/>
            <w:vAlign w:val="center"/>
          </w:tcPr>
          <w:p w14:paraId="5831A894" w14:textId="1D6AEBA0" w:rsidR="00017397" w:rsidRPr="002B44C4" w:rsidDel="000B6169" w:rsidRDefault="00017397">
            <w:pPr>
              <w:keepNext/>
              <w:keepLines/>
              <w:numPr>
                <w:ilvl w:val="0"/>
                <w:numId w:val="24"/>
              </w:numPr>
              <w:spacing w:before="40" w:after="60" w:line="360" w:lineRule="auto"/>
              <w:outlineLvl w:val="1"/>
              <w:rPr>
                <w:del w:id="451" w:author="Microsoft Office User" w:date="2022-09-15T12:29:00Z"/>
                <w:b/>
              </w:rPr>
              <w:pPrChange w:id="452" w:author="Microsoft Office User" w:date="2022-09-15T12:30:00Z">
                <w:pPr>
                  <w:spacing w:before="60" w:after="60" w:line="360" w:lineRule="auto"/>
                  <w:ind w:left="142"/>
                </w:pPr>
              </w:pPrChange>
            </w:pPr>
            <w:del w:id="453" w:author="Microsoft Office User" w:date="2022-09-15T12:29:00Z">
              <w:r w:rsidRPr="002B44C4" w:rsidDel="000B6169">
                <w:rPr>
                  <w:b/>
                </w:rPr>
                <w:delText>B1</w:delText>
              </w:r>
            </w:del>
          </w:p>
        </w:tc>
        <w:tc>
          <w:tcPr>
            <w:tcW w:w="1627" w:type="dxa"/>
          </w:tcPr>
          <w:p w14:paraId="041D2962" w14:textId="29DE1B70"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54" w:author="Microsoft Office User" w:date="2022-09-15T12:29:00Z"/>
              </w:rPr>
              <w:pPrChange w:id="455"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6DC9527D" w14:textId="48CF6803"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56" w:author="Microsoft Office User" w:date="2022-09-15T12:29:00Z"/>
              </w:rPr>
              <w:pPrChange w:id="457"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5F6E86F6" w14:textId="57D60A23"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58" w:author="Microsoft Office User" w:date="2022-09-15T12:29:00Z"/>
              </w:rPr>
              <w:pPrChange w:id="459"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2E3C6775" w14:textId="1655217D"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60" w:author="Microsoft Office User" w:date="2022-09-15T12:29:00Z"/>
              </w:rPr>
              <w:pPrChange w:id="461" w:author="Microsoft Office User" w:date="2022-09-15T12:30:00Z">
                <w:pPr>
                  <w:keepLines/>
                  <w:widowControl w:val="0"/>
                  <w:pBdr>
                    <w:top w:val="nil"/>
                    <w:left w:val="nil"/>
                    <w:bottom w:val="nil"/>
                    <w:right w:val="nil"/>
                    <w:between w:val="nil"/>
                  </w:pBdr>
                  <w:spacing w:before="60" w:after="60"/>
                </w:pPr>
              </w:pPrChange>
            </w:pPr>
            <w:del w:id="462" w:author="Microsoft Office User" w:date="2022-09-15T12:29:00Z">
              <w:r w:rsidRPr="002B44C4" w:rsidDel="000B6169">
                <w:delText>Thực hiện trên hệ thống</w:delText>
              </w:r>
            </w:del>
          </w:p>
        </w:tc>
      </w:tr>
      <w:tr w:rsidR="00017397" w:rsidRPr="002B44C4" w:rsidDel="000B6169" w14:paraId="2B761973" w14:textId="46CB4FF4" w:rsidTr="000F244D">
        <w:trPr>
          <w:trHeight w:val="284"/>
          <w:jc w:val="center"/>
          <w:del w:id="463" w:author="Microsoft Office User" w:date="2022-09-15T12:29:00Z"/>
        </w:trPr>
        <w:tc>
          <w:tcPr>
            <w:tcW w:w="881" w:type="dxa"/>
            <w:shd w:val="clear" w:color="auto" w:fill="F3F3F3"/>
            <w:vAlign w:val="center"/>
          </w:tcPr>
          <w:p w14:paraId="31C38D35" w14:textId="542A7AD0" w:rsidR="00017397" w:rsidRPr="002B44C4" w:rsidDel="000B6169" w:rsidRDefault="00017397">
            <w:pPr>
              <w:keepNext/>
              <w:keepLines/>
              <w:numPr>
                <w:ilvl w:val="0"/>
                <w:numId w:val="24"/>
              </w:numPr>
              <w:spacing w:before="40" w:after="60" w:line="360" w:lineRule="auto"/>
              <w:outlineLvl w:val="1"/>
              <w:rPr>
                <w:del w:id="464" w:author="Microsoft Office User" w:date="2022-09-15T12:29:00Z"/>
                <w:b/>
              </w:rPr>
              <w:pPrChange w:id="465" w:author="Microsoft Office User" w:date="2022-09-15T12:30:00Z">
                <w:pPr>
                  <w:spacing w:before="60" w:after="60" w:line="360" w:lineRule="auto"/>
                  <w:ind w:left="142"/>
                </w:pPr>
              </w:pPrChange>
            </w:pPr>
            <w:del w:id="466" w:author="Microsoft Office User" w:date="2022-09-15T12:29:00Z">
              <w:r w:rsidRPr="002B44C4" w:rsidDel="000B6169">
                <w:rPr>
                  <w:b/>
                </w:rPr>
                <w:delText>B2</w:delText>
              </w:r>
            </w:del>
          </w:p>
        </w:tc>
        <w:tc>
          <w:tcPr>
            <w:tcW w:w="1627" w:type="dxa"/>
          </w:tcPr>
          <w:p w14:paraId="360D03B8" w14:textId="7CB65D3E"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67" w:author="Microsoft Office User" w:date="2022-09-15T12:29:00Z"/>
              </w:rPr>
              <w:pPrChange w:id="468"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2C547F0A" w14:textId="7B241200"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69" w:author="Microsoft Office User" w:date="2022-09-15T12:29:00Z"/>
              </w:rPr>
              <w:pPrChange w:id="470"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409A6A44" w14:textId="31D37B38"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71" w:author="Microsoft Office User" w:date="2022-09-15T12:29:00Z"/>
              </w:rPr>
              <w:pPrChange w:id="472"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7EEB7F0D" w14:textId="1BC09971"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73" w:author="Microsoft Office User" w:date="2022-09-15T12:29:00Z"/>
              </w:rPr>
              <w:pPrChange w:id="474" w:author="Microsoft Office User" w:date="2022-09-15T12:30:00Z">
                <w:pPr>
                  <w:keepLines/>
                  <w:widowControl w:val="0"/>
                  <w:pBdr>
                    <w:top w:val="nil"/>
                    <w:left w:val="nil"/>
                    <w:bottom w:val="nil"/>
                    <w:right w:val="nil"/>
                    <w:between w:val="nil"/>
                  </w:pBdr>
                  <w:spacing w:before="60" w:after="60"/>
                </w:pPr>
              </w:pPrChange>
            </w:pPr>
            <w:del w:id="475" w:author="Microsoft Office User" w:date="2022-09-15T12:29:00Z">
              <w:r w:rsidRPr="002B44C4" w:rsidDel="000B6169">
                <w:delText>Thực hiện trên hệ thống</w:delText>
              </w:r>
            </w:del>
          </w:p>
        </w:tc>
      </w:tr>
      <w:tr w:rsidR="00017397" w:rsidRPr="002B44C4" w:rsidDel="000B6169" w14:paraId="4C8129DE" w14:textId="713C9D06" w:rsidTr="000F244D">
        <w:trPr>
          <w:trHeight w:val="284"/>
          <w:jc w:val="center"/>
          <w:del w:id="476" w:author="Microsoft Office User" w:date="2022-09-15T12:29:00Z"/>
        </w:trPr>
        <w:tc>
          <w:tcPr>
            <w:tcW w:w="881" w:type="dxa"/>
            <w:shd w:val="clear" w:color="auto" w:fill="F3F3F3"/>
            <w:vAlign w:val="center"/>
          </w:tcPr>
          <w:p w14:paraId="6CBB10D7" w14:textId="71C5A939" w:rsidR="00017397" w:rsidRPr="002B44C4" w:rsidDel="000B6169" w:rsidRDefault="00017397">
            <w:pPr>
              <w:keepNext/>
              <w:keepLines/>
              <w:numPr>
                <w:ilvl w:val="0"/>
                <w:numId w:val="24"/>
              </w:numPr>
              <w:spacing w:before="40" w:after="60" w:line="360" w:lineRule="auto"/>
              <w:outlineLvl w:val="1"/>
              <w:rPr>
                <w:del w:id="477" w:author="Microsoft Office User" w:date="2022-09-15T12:29:00Z"/>
                <w:b/>
              </w:rPr>
              <w:pPrChange w:id="478" w:author="Microsoft Office User" w:date="2022-09-15T12:30:00Z">
                <w:pPr>
                  <w:spacing w:before="60" w:after="60" w:line="360" w:lineRule="auto"/>
                  <w:ind w:left="142"/>
                </w:pPr>
              </w:pPrChange>
            </w:pPr>
            <w:del w:id="479" w:author="Microsoft Office User" w:date="2022-09-15T12:29:00Z">
              <w:r w:rsidRPr="002B44C4" w:rsidDel="000B6169">
                <w:rPr>
                  <w:b/>
                </w:rPr>
                <w:delText>B3</w:delText>
              </w:r>
            </w:del>
          </w:p>
        </w:tc>
        <w:tc>
          <w:tcPr>
            <w:tcW w:w="1627" w:type="dxa"/>
          </w:tcPr>
          <w:p w14:paraId="5F81ED8F" w14:textId="46F9EB57"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80" w:author="Microsoft Office User" w:date="2022-09-15T12:29:00Z"/>
              </w:rPr>
              <w:pPrChange w:id="481"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16835EB1" w14:textId="7CC642BE"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82" w:author="Microsoft Office User" w:date="2022-09-15T12:29:00Z"/>
              </w:rPr>
              <w:pPrChange w:id="483"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48D47AAD" w14:textId="5CFB6091"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84" w:author="Microsoft Office User" w:date="2022-09-15T12:29:00Z"/>
              </w:rPr>
              <w:pPrChange w:id="485"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1A73188A" w14:textId="53229861"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86" w:author="Microsoft Office User" w:date="2022-09-15T12:29:00Z"/>
              </w:rPr>
              <w:pPrChange w:id="487" w:author="Microsoft Office User" w:date="2022-09-15T12:30:00Z">
                <w:pPr>
                  <w:keepLines/>
                  <w:widowControl w:val="0"/>
                  <w:pBdr>
                    <w:top w:val="nil"/>
                    <w:left w:val="nil"/>
                    <w:bottom w:val="nil"/>
                    <w:right w:val="nil"/>
                    <w:between w:val="nil"/>
                  </w:pBdr>
                  <w:spacing w:before="60" w:after="60"/>
                </w:pPr>
              </w:pPrChange>
            </w:pPr>
            <w:del w:id="488" w:author="Microsoft Office User" w:date="2022-09-15T12:29:00Z">
              <w:r w:rsidRPr="002B44C4" w:rsidDel="000B6169">
                <w:delText>Thực hiện trên hệ thống</w:delText>
              </w:r>
            </w:del>
          </w:p>
        </w:tc>
      </w:tr>
      <w:tr w:rsidR="00017397" w:rsidRPr="002B44C4" w:rsidDel="000B6169" w14:paraId="7BE029FE" w14:textId="08F73CD8" w:rsidTr="000F244D">
        <w:trPr>
          <w:trHeight w:val="284"/>
          <w:jc w:val="center"/>
          <w:del w:id="489" w:author="Microsoft Office User" w:date="2022-09-15T12:29:00Z"/>
        </w:trPr>
        <w:tc>
          <w:tcPr>
            <w:tcW w:w="881" w:type="dxa"/>
            <w:shd w:val="clear" w:color="auto" w:fill="F3F3F3"/>
            <w:vAlign w:val="center"/>
          </w:tcPr>
          <w:p w14:paraId="12300B48" w14:textId="47FAD4BC" w:rsidR="00017397" w:rsidRPr="002B44C4" w:rsidDel="000B6169" w:rsidRDefault="00017397">
            <w:pPr>
              <w:keepNext/>
              <w:keepLines/>
              <w:numPr>
                <w:ilvl w:val="0"/>
                <w:numId w:val="24"/>
              </w:numPr>
              <w:spacing w:before="40" w:after="60" w:line="360" w:lineRule="auto"/>
              <w:outlineLvl w:val="1"/>
              <w:rPr>
                <w:del w:id="490" w:author="Microsoft Office User" w:date="2022-09-15T12:29:00Z"/>
                <w:b/>
              </w:rPr>
              <w:pPrChange w:id="491" w:author="Microsoft Office User" w:date="2022-09-15T12:30:00Z">
                <w:pPr>
                  <w:spacing w:before="60" w:after="60" w:line="360" w:lineRule="auto"/>
                  <w:ind w:left="142"/>
                </w:pPr>
              </w:pPrChange>
            </w:pPr>
            <w:del w:id="492" w:author="Microsoft Office User" w:date="2022-09-15T12:29:00Z">
              <w:r w:rsidRPr="002B44C4" w:rsidDel="000B6169">
                <w:rPr>
                  <w:b/>
                </w:rPr>
                <w:delText>B4</w:delText>
              </w:r>
            </w:del>
          </w:p>
        </w:tc>
        <w:tc>
          <w:tcPr>
            <w:tcW w:w="1627" w:type="dxa"/>
          </w:tcPr>
          <w:p w14:paraId="582D96A2" w14:textId="7CC00842"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93" w:author="Microsoft Office User" w:date="2022-09-15T12:29:00Z"/>
              </w:rPr>
              <w:pPrChange w:id="494"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67F897A5" w14:textId="6E09D59E"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95" w:author="Microsoft Office User" w:date="2022-09-15T12:29:00Z"/>
              </w:rPr>
              <w:pPrChange w:id="496"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46DE8A21" w14:textId="0A55022B"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97" w:author="Microsoft Office User" w:date="2022-09-15T12:29:00Z"/>
              </w:rPr>
              <w:pPrChange w:id="498"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6265F11F" w14:textId="23A4EBCF"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499" w:author="Microsoft Office User" w:date="2022-09-15T12:29:00Z"/>
              </w:rPr>
              <w:pPrChange w:id="500" w:author="Microsoft Office User" w:date="2022-09-15T12:30:00Z">
                <w:pPr>
                  <w:keepLines/>
                  <w:widowControl w:val="0"/>
                  <w:pBdr>
                    <w:top w:val="nil"/>
                    <w:left w:val="nil"/>
                    <w:bottom w:val="nil"/>
                    <w:right w:val="nil"/>
                    <w:between w:val="nil"/>
                  </w:pBdr>
                  <w:spacing w:before="60" w:after="60"/>
                </w:pPr>
              </w:pPrChange>
            </w:pPr>
            <w:del w:id="501" w:author="Microsoft Office User" w:date="2022-09-15T12:29:00Z">
              <w:r w:rsidRPr="002B44C4" w:rsidDel="000B6169">
                <w:delText>Thực hiện trên hệ thống</w:delText>
              </w:r>
            </w:del>
          </w:p>
        </w:tc>
      </w:tr>
    </w:tbl>
    <w:p w14:paraId="5B6DB3EB" w14:textId="0FE5D961" w:rsidR="00017397" w:rsidRPr="002B44C4" w:rsidDel="000B6169" w:rsidRDefault="00017397">
      <w:pPr>
        <w:keepNext/>
        <w:keepLines/>
        <w:numPr>
          <w:ilvl w:val="0"/>
          <w:numId w:val="24"/>
        </w:numPr>
        <w:spacing w:before="40"/>
        <w:outlineLvl w:val="1"/>
        <w:rPr>
          <w:del w:id="502" w:author="Microsoft Office User" w:date="2022-09-15T12:29:00Z"/>
        </w:rPr>
        <w:pPrChange w:id="503" w:author="Microsoft Office User" w:date="2022-09-15T12:30:00Z">
          <w:pPr/>
        </w:pPrChange>
      </w:pPr>
    </w:p>
    <w:p w14:paraId="4308A500" w14:textId="6F8CDBF2" w:rsidR="00BF0EBE" w:rsidRPr="002B44C4" w:rsidDel="000B6169" w:rsidRDefault="00BF0EBE">
      <w:pPr>
        <w:pStyle w:val="Heading3"/>
        <w:numPr>
          <w:ilvl w:val="0"/>
          <w:numId w:val="24"/>
        </w:numPr>
        <w:rPr>
          <w:del w:id="504" w:author="Microsoft Office User" w:date="2022-09-15T12:29:00Z"/>
          <w:rFonts w:cs="Times New Roman"/>
          <w:sz w:val="24"/>
        </w:rPr>
        <w:pPrChange w:id="505" w:author="Microsoft Office User" w:date="2022-09-15T12:30:00Z">
          <w:pPr>
            <w:pStyle w:val="Heading3"/>
            <w:numPr>
              <w:ilvl w:val="1"/>
              <w:numId w:val="17"/>
            </w:numPr>
            <w:ind w:left="792" w:hanging="432"/>
          </w:pPr>
        </w:pPrChange>
      </w:pPr>
      <w:bookmarkStart w:id="506" w:name="_Toc113613705"/>
      <w:del w:id="507" w:author="Microsoft Office User" w:date="2022-09-15T12:29:00Z">
        <w:r w:rsidRPr="002B44C4" w:rsidDel="000B6169">
          <w:rPr>
            <w:rFonts w:cs="Times New Roman"/>
            <w:sz w:val="24"/>
          </w:rPr>
          <w:delText>Giao diện thiết kế</w:delText>
        </w:r>
        <w:bookmarkEnd w:id="506"/>
      </w:del>
    </w:p>
    <w:p w14:paraId="3DAEC419" w14:textId="0C9AF2B7" w:rsidR="00BF0EBE" w:rsidRPr="002B44C4" w:rsidDel="000B6169" w:rsidRDefault="00BF0EBE">
      <w:pPr>
        <w:pStyle w:val="Heading4"/>
        <w:numPr>
          <w:ilvl w:val="0"/>
          <w:numId w:val="24"/>
        </w:numPr>
        <w:rPr>
          <w:del w:id="508" w:author="Microsoft Office User" w:date="2022-09-15T12:29:00Z"/>
          <w:rFonts w:cs="Times New Roman"/>
        </w:rPr>
        <w:pPrChange w:id="509" w:author="Microsoft Office User" w:date="2022-09-15T12:30:00Z">
          <w:pPr>
            <w:pStyle w:val="Heading4"/>
            <w:numPr>
              <w:ilvl w:val="2"/>
              <w:numId w:val="17"/>
            </w:numPr>
            <w:ind w:left="1224" w:hanging="504"/>
          </w:pPr>
        </w:pPrChange>
      </w:pPr>
      <w:bookmarkStart w:id="510" w:name="_Toc113613706"/>
      <w:del w:id="511" w:author="Microsoft Office User" w:date="2022-09-15T12:29:00Z">
        <w:r w:rsidRPr="002B44C4" w:rsidDel="000B6169">
          <w:rPr>
            <w:rFonts w:cs="Times New Roman"/>
          </w:rPr>
          <w:delText>Danh sách tổn thất – Account Lãnh đạo GQKN</w:delText>
        </w:r>
        <w:bookmarkEnd w:id="510"/>
      </w:del>
    </w:p>
    <w:p w14:paraId="57B111F6" w14:textId="2F5E20BC" w:rsidR="00BF0EBE" w:rsidRPr="002B44C4" w:rsidDel="000B6169" w:rsidRDefault="00BF0EBE">
      <w:pPr>
        <w:keepNext/>
        <w:keepLines/>
        <w:numPr>
          <w:ilvl w:val="0"/>
          <w:numId w:val="24"/>
        </w:numPr>
        <w:spacing w:before="40"/>
        <w:outlineLvl w:val="1"/>
        <w:rPr>
          <w:del w:id="512" w:author="Microsoft Office User" w:date="2022-09-15T12:29:00Z"/>
        </w:rPr>
        <w:pPrChange w:id="513" w:author="Microsoft Office User" w:date="2022-09-15T12:30:00Z">
          <w:pPr/>
        </w:pPrChange>
      </w:pPr>
    </w:p>
    <w:p w14:paraId="74A5B76A" w14:textId="1E6CFE00" w:rsidR="00BF0EBE" w:rsidRPr="002B44C4" w:rsidDel="000B6169" w:rsidRDefault="00BF0EBE">
      <w:pPr>
        <w:pStyle w:val="Heading5"/>
        <w:numPr>
          <w:ilvl w:val="0"/>
          <w:numId w:val="24"/>
        </w:numPr>
        <w:rPr>
          <w:del w:id="514" w:author="Microsoft Office User" w:date="2022-09-15T12:29:00Z"/>
          <w:rFonts w:cs="Times New Roman"/>
        </w:rPr>
        <w:pPrChange w:id="515" w:author="Microsoft Office User" w:date="2022-09-15T12:30:00Z">
          <w:pPr>
            <w:pStyle w:val="Heading5"/>
            <w:numPr>
              <w:ilvl w:val="3"/>
              <w:numId w:val="17"/>
            </w:numPr>
            <w:ind w:left="1728" w:hanging="647"/>
          </w:pPr>
        </w:pPrChange>
      </w:pPr>
      <w:bookmarkStart w:id="516" w:name="_Toc113613707"/>
      <w:del w:id="517" w:author="Microsoft Office User" w:date="2022-09-15T12:29:00Z">
        <w:r w:rsidRPr="002B44C4" w:rsidDel="000B6169">
          <w:rPr>
            <w:rFonts w:cs="Times New Roman"/>
          </w:rPr>
          <w:delText>Màn hình</w:delText>
        </w:r>
        <w:bookmarkEnd w:id="516"/>
      </w:del>
    </w:p>
    <w:p w14:paraId="2162C599" w14:textId="56591306" w:rsidR="00BF0EBE" w:rsidRPr="002B44C4" w:rsidDel="000B6169" w:rsidRDefault="00BF0EBE">
      <w:pPr>
        <w:keepNext/>
        <w:keepLines/>
        <w:numPr>
          <w:ilvl w:val="0"/>
          <w:numId w:val="24"/>
        </w:numPr>
        <w:spacing w:before="40"/>
        <w:outlineLvl w:val="1"/>
        <w:rPr>
          <w:del w:id="518" w:author="Microsoft Office User" w:date="2022-09-15T12:29:00Z"/>
        </w:rPr>
        <w:pPrChange w:id="519" w:author="Microsoft Office User" w:date="2022-09-15T12:30:00Z">
          <w:pPr/>
        </w:pPrChange>
      </w:pPr>
    </w:p>
    <w:p w14:paraId="147A5087" w14:textId="1BD6F221" w:rsidR="00BF0EBE" w:rsidRPr="002B44C4" w:rsidDel="000B6169" w:rsidRDefault="00BF0EBE">
      <w:pPr>
        <w:pStyle w:val="Heading5"/>
        <w:numPr>
          <w:ilvl w:val="0"/>
          <w:numId w:val="24"/>
        </w:numPr>
        <w:rPr>
          <w:del w:id="520" w:author="Microsoft Office User" w:date="2022-09-15T12:29:00Z"/>
          <w:rFonts w:cs="Times New Roman"/>
        </w:rPr>
        <w:pPrChange w:id="521" w:author="Microsoft Office User" w:date="2022-09-15T12:30:00Z">
          <w:pPr>
            <w:pStyle w:val="Heading5"/>
            <w:numPr>
              <w:ilvl w:val="3"/>
              <w:numId w:val="17"/>
            </w:numPr>
            <w:ind w:left="1728" w:hanging="647"/>
          </w:pPr>
        </w:pPrChange>
      </w:pPr>
      <w:bookmarkStart w:id="522" w:name="_Toc113613708"/>
      <w:del w:id="523" w:author="Microsoft Office User" w:date="2022-09-15T12:29:00Z">
        <w:r w:rsidRPr="002B44C4" w:rsidDel="000B6169">
          <w:rPr>
            <w:rFonts w:cs="Times New Roman"/>
          </w:rPr>
          <w:delText>Mô tả màn hình</w:delText>
        </w:r>
        <w:bookmarkEnd w:id="522"/>
      </w:del>
    </w:p>
    <w:p w14:paraId="3D16F787" w14:textId="2013A20C" w:rsidR="00000296" w:rsidRPr="002B44C4" w:rsidDel="000B6169" w:rsidRDefault="00000296">
      <w:pPr>
        <w:keepNext/>
        <w:keepLines/>
        <w:numPr>
          <w:ilvl w:val="0"/>
          <w:numId w:val="24"/>
        </w:numPr>
        <w:spacing w:before="40"/>
        <w:outlineLvl w:val="1"/>
        <w:rPr>
          <w:del w:id="524" w:author="Microsoft Office User" w:date="2022-09-15T12:29:00Z"/>
        </w:rPr>
        <w:pPrChange w:id="525"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3361E994" w14:textId="7ABDC016" w:rsidTr="000F244D">
        <w:trPr>
          <w:trHeight w:val="284"/>
          <w:jc w:val="center"/>
          <w:del w:id="526" w:author="Microsoft Office User" w:date="2022-09-15T12:29:00Z"/>
        </w:trPr>
        <w:tc>
          <w:tcPr>
            <w:tcW w:w="881" w:type="dxa"/>
            <w:shd w:val="clear" w:color="auto" w:fill="F3F3F3"/>
            <w:vAlign w:val="center"/>
          </w:tcPr>
          <w:p w14:paraId="085A2FA2" w14:textId="271AA132" w:rsidR="00000296" w:rsidRPr="002B44C4" w:rsidDel="000B6169" w:rsidRDefault="00000296">
            <w:pPr>
              <w:keepNext/>
              <w:keepLines/>
              <w:numPr>
                <w:ilvl w:val="0"/>
                <w:numId w:val="24"/>
              </w:numPr>
              <w:spacing w:before="40" w:after="60" w:line="360" w:lineRule="auto"/>
              <w:outlineLvl w:val="1"/>
              <w:rPr>
                <w:del w:id="527" w:author="Microsoft Office User" w:date="2022-09-15T12:29:00Z"/>
                <w:b/>
              </w:rPr>
              <w:pPrChange w:id="528" w:author="Microsoft Office User" w:date="2022-09-15T12:30:00Z">
                <w:pPr>
                  <w:spacing w:before="60" w:after="60" w:line="360" w:lineRule="auto"/>
                  <w:ind w:left="142"/>
                </w:pPr>
              </w:pPrChange>
            </w:pPr>
            <w:del w:id="529" w:author="Microsoft Office User" w:date="2022-09-15T12:29:00Z">
              <w:r w:rsidRPr="002B44C4" w:rsidDel="000B6169">
                <w:rPr>
                  <w:b/>
                </w:rPr>
                <w:delText>STT</w:delText>
              </w:r>
            </w:del>
          </w:p>
        </w:tc>
        <w:tc>
          <w:tcPr>
            <w:tcW w:w="1949" w:type="dxa"/>
          </w:tcPr>
          <w:p w14:paraId="06E20B9C" w14:textId="6D35F35C"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530" w:author="Microsoft Office User" w:date="2022-09-15T12:29:00Z"/>
              </w:rPr>
              <w:pPrChange w:id="531" w:author="Microsoft Office User" w:date="2022-09-15T12:30:00Z">
                <w:pPr>
                  <w:keepLines/>
                  <w:widowControl w:val="0"/>
                  <w:pBdr>
                    <w:top w:val="nil"/>
                    <w:left w:val="nil"/>
                    <w:bottom w:val="nil"/>
                    <w:right w:val="nil"/>
                    <w:between w:val="nil"/>
                  </w:pBdr>
                  <w:spacing w:before="60" w:after="60" w:line="360" w:lineRule="auto"/>
                  <w:jc w:val="center"/>
                </w:pPr>
              </w:pPrChange>
            </w:pPr>
            <w:del w:id="532" w:author="Microsoft Office User" w:date="2022-09-15T12:29:00Z">
              <w:r w:rsidRPr="002B44C4" w:rsidDel="000B6169">
                <w:delText>Trường thông tin</w:delText>
              </w:r>
            </w:del>
          </w:p>
        </w:tc>
        <w:tc>
          <w:tcPr>
            <w:tcW w:w="1418" w:type="dxa"/>
          </w:tcPr>
          <w:p w14:paraId="28E4042A" w14:textId="4B39E152"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533" w:author="Microsoft Office User" w:date="2022-09-15T12:29:00Z"/>
              </w:rPr>
              <w:pPrChange w:id="534" w:author="Microsoft Office User" w:date="2022-09-15T12:30:00Z">
                <w:pPr>
                  <w:keepLines/>
                  <w:widowControl w:val="0"/>
                  <w:pBdr>
                    <w:top w:val="nil"/>
                    <w:left w:val="nil"/>
                    <w:bottom w:val="nil"/>
                    <w:right w:val="nil"/>
                    <w:between w:val="nil"/>
                  </w:pBdr>
                  <w:spacing w:before="60" w:after="60" w:line="360" w:lineRule="auto"/>
                  <w:jc w:val="center"/>
                </w:pPr>
              </w:pPrChange>
            </w:pPr>
            <w:del w:id="535" w:author="Microsoft Office User" w:date="2022-09-15T12:29:00Z">
              <w:r w:rsidRPr="002B44C4" w:rsidDel="000B6169">
                <w:delText>Định dạng</w:delText>
              </w:r>
            </w:del>
          </w:p>
        </w:tc>
        <w:tc>
          <w:tcPr>
            <w:tcW w:w="4111" w:type="dxa"/>
          </w:tcPr>
          <w:p w14:paraId="4E808457" w14:textId="5B4ED7E8"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536" w:author="Microsoft Office User" w:date="2022-09-15T12:29:00Z"/>
              </w:rPr>
              <w:pPrChange w:id="537" w:author="Microsoft Office User" w:date="2022-09-15T12:30:00Z">
                <w:pPr>
                  <w:keepLines/>
                  <w:widowControl w:val="0"/>
                  <w:pBdr>
                    <w:top w:val="nil"/>
                    <w:left w:val="nil"/>
                    <w:bottom w:val="nil"/>
                    <w:right w:val="nil"/>
                    <w:between w:val="nil"/>
                  </w:pBdr>
                  <w:spacing w:before="60" w:after="60" w:line="360" w:lineRule="auto"/>
                  <w:jc w:val="center"/>
                </w:pPr>
              </w:pPrChange>
            </w:pPr>
            <w:del w:id="538" w:author="Microsoft Office User" w:date="2022-09-15T12:29:00Z">
              <w:r w:rsidRPr="002B44C4" w:rsidDel="000B6169">
                <w:delText>Mô tả nội dung</w:delText>
              </w:r>
            </w:del>
          </w:p>
        </w:tc>
      </w:tr>
      <w:tr w:rsidR="00000296" w:rsidRPr="002B44C4" w:rsidDel="000B6169" w14:paraId="1B4F60E8" w14:textId="6D08F201" w:rsidTr="000F244D">
        <w:trPr>
          <w:trHeight w:val="284"/>
          <w:jc w:val="center"/>
          <w:del w:id="539" w:author="Microsoft Office User" w:date="2022-09-15T12:29:00Z"/>
        </w:trPr>
        <w:tc>
          <w:tcPr>
            <w:tcW w:w="881" w:type="dxa"/>
            <w:shd w:val="clear" w:color="auto" w:fill="F3F3F3"/>
            <w:vAlign w:val="center"/>
          </w:tcPr>
          <w:p w14:paraId="4E4AA2CA" w14:textId="0F2C4120" w:rsidR="00000296" w:rsidRPr="002B44C4" w:rsidDel="000B6169" w:rsidRDefault="00000296">
            <w:pPr>
              <w:keepNext/>
              <w:keepLines/>
              <w:numPr>
                <w:ilvl w:val="0"/>
                <w:numId w:val="24"/>
              </w:numPr>
              <w:spacing w:before="40" w:after="60" w:line="360" w:lineRule="auto"/>
              <w:outlineLvl w:val="1"/>
              <w:rPr>
                <w:del w:id="540" w:author="Microsoft Office User" w:date="2022-09-15T12:29:00Z"/>
                <w:b/>
              </w:rPr>
              <w:pPrChange w:id="541" w:author="Microsoft Office User" w:date="2022-09-15T12:30:00Z">
                <w:pPr>
                  <w:spacing w:before="60" w:after="60" w:line="360" w:lineRule="auto"/>
                  <w:ind w:left="142"/>
                </w:pPr>
              </w:pPrChange>
            </w:pPr>
            <w:del w:id="542" w:author="Microsoft Office User" w:date="2022-09-15T12:29:00Z">
              <w:r w:rsidRPr="002B44C4" w:rsidDel="000B6169">
                <w:rPr>
                  <w:b/>
                </w:rPr>
                <w:delText>1</w:delText>
              </w:r>
            </w:del>
          </w:p>
        </w:tc>
        <w:tc>
          <w:tcPr>
            <w:tcW w:w="1949" w:type="dxa"/>
          </w:tcPr>
          <w:p w14:paraId="2053F8ED" w14:textId="2FCB13EF"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43" w:author="Microsoft Office User" w:date="2022-09-15T12:29:00Z"/>
              </w:rPr>
              <w:pPrChange w:id="544"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508151E5" w14:textId="1CC89137"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45" w:author="Microsoft Office User" w:date="2022-09-15T12:29:00Z"/>
              </w:rPr>
              <w:pPrChange w:id="546"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0C2FA812" w14:textId="5577B934"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47" w:author="Microsoft Office User" w:date="2022-09-15T12:29:00Z"/>
              </w:rPr>
              <w:pPrChange w:id="548"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47800215" w14:textId="78441C49" w:rsidTr="000F244D">
        <w:trPr>
          <w:trHeight w:val="284"/>
          <w:jc w:val="center"/>
          <w:del w:id="549" w:author="Microsoft Office User" w:date="2022-09-15T12:29:00Z"/>
        </w:trPr>
        <w:tc>
          <w:tcPr>
            <w:tcW w:w="881" w:type="dxa"/>
            <w:shd w:val="clear" w:color="auto" w:fill="F3F3F3"/>
            <w:vAlign w:val="center"/>
          </w:tcPr>
          <w:p w14:paraId="4F4557C2" w14:textId="2529946D" w:rsidR="00000296" w:rsidRPr="002B44C4" w:rsidDel="000B6169" w:rsidRDefault="00000296">
            <w:pPr>
              <w:keepNext/>
              <w:keepLines/>
              <w:numPr>
                <w:ilvl w:val="0"/>
                <w:numId w:val="24"/>
              </w:numPr>
              <w:spacing w:before="40" w:after="60" w:line="360" w:lineRule="auto"/>
              <w:outlineLvl w:val="1"/>
              <w:rPr>
                <w:del w:id="550" w:author="Microsoft Office User" w:date="2022-09-15T12:29:00Z"/>
                <w:b/>
              </w:rPr>
              <w:pPrChange w:id="551" w:author="Microsoft Office User" w:date="2022-09-15T12:30:00Z">
                <w:pPr>
                  <w:spacing w:before="60" w:after="60" w:line="360" w:lineRule="auto"/>
                  <w:ind w:left="142"/>
                </w:pPr>
              </w:pPrChange>
            </w:pPr>
            <w:del w:id="552" w:author="Microsoft Office User" w:date="2022-09-15T12:29:00Z">
              <w:r w:rsidRPr="002B44C4" w:rsidDel="000B6169">
                <w:rPr>
                  <w:b/>
                </w:rPr>
                <w:delText>2</w:delText>
              </w:r>
            </w:del>
          </w:p>
        </w:tc>
        <w:tc>
          <w:tcPr>
            <w:tcW w:w="1949" w:type="dxa"/>
          </w:tcPr>
          <w:p w14:paraId="32447F26" w14:textId="472FD5B1"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53" w:author="Microsoft Office User" w:date="2022-09-15T12:29:00Z"/>
              </w:rPr>
              <w:pPrChange w:id="554"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08CEAE33" w14:textId="1125B4B4"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55" w:author="Microsoft Office User" w:date="2022-09-15T12:29:00Z"/>
              </w:rPr>
              <w:pPrChange w:id="556"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7BFD8263" w14:textId="6E922937"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57" w:author="Microsoft Office User" w:date="2022-09-15T12:29:00Z"/>
              </w:rPr>
              <w:pPrChange w:id="558"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5E8F15A4" w14:textId="160DB3E7" w:rsidTr="000F244D">
        <w:trPr>
          <w:trHeight w:val="284"/>
          <w:jc w:val="center"/>
          <w:del w:id="559" w:author="Microsoft Office User" w:date="2022-09-15T12:29:00Z"/>
        </w:trPr>
        <w:tc>
          <w:tcPr>
            <w:tcW w:w="881" w:type="dxa"/>
            <w:shd w:val="clear" w:color="auto" w:fill="F3F3F3"/>
            <w:vAlign w:val="center"/>
          </w:tcPr>
          <w:p w14:paraId="14DCABAF" w14:textId="1B13B1C9" w:rsidR="00000296" w:rsidRPr="002B44C4" w:rsidDel="000B6169" w:rsidRDefault="00000296">
            <w:pPr>
              <w:keepNext/>
              <w:keepLines/>
              <w:numPr>
                <w:ilvl w:val="0"/>
                <w:numId w:val="24"/>
              </w:numPr>
              <w:spacing w:before="40" w:after="60" w:line="360" w:lineRule="auto"/>
              <w:outlineLvl w:val="1"/>
              <w:rPr>
                <w:del w:id="560" w:author="Microsoft Office User" w:date="2022-09-15T12:29:00Z"/>
                <w:b/>
              </w:rPr>
              <w:pPrChange w:id="561" w:author="Microsoft Office User" w:date="2022-09-15T12:30:00Z">
                <w:pPr>
                  <w:spacing w:before="60" w:after="60" w:line="360" w:lineRule="auto"/>
                  <w:ind w:left="142"/>
                </w:pPr>
              </w:pPrChange>
            </w:pPr>
            <w:del w:id="562" w:author="Microsoft Office User" w:date="2022-09-15T12:29:00Z">
              <w:r w:rsidRPr="002B44C4" w:rsidDel="000B6169">
                <w:rPr>
                  <w:b/>
                </w:rPr>
                <w:delText>3</w:delText>
              </w:r>
            </w:del>
          </w:p>
        </w:tc>
        <w:tc>
          <w:tcPr>
            <w:tcW w:w="1949" w:type="dxa"/>
          </w:tcPr>
          <w:p w14:paraId="70B31A0F" w14:textId="5D981AA0"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63" w:author="Microsoft Office User" w:date="2022-09-15T12:29:00Z"/>
              </w:rPr>
              <w:pPrChange w:id="564"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21FBA836" w14:textId="2F424537"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65" w:author="Microsoft Office User" w:date="2022-09-15T12:29:00Z"/>
              </w:rPr>
              <w:pPrChange w:id="566"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4E70F5B6" w14:textId="1C6627B3"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67" w:author="Microsoft Office User" w:date="2022-09-15T12:29:00Z"/>
              </w:rPr>
              <w:pPrChange w:id="568"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6B45ECF2" w14:textId="59FF32C9" w:rsidTr="000F244D">
        <w:trPr>
          <w:trHeight w:val="284"/>
          <w:jc w:val="center"/>
          <w:del w:id="569" w:author="Microsoft Office User" w:date="2022-09-15T12:29:00Z"/>
        </w:trPr>
        <w:tc>
          <w:tcPr>
            <w:tcW w:w="881" w:type="dxa"/>
            <w:shd w:val="clear" w:color="auto" w:fill="F3F3F3"/>
            <w:vAlign w:val="center"/>
          </w:tcPr>
          <w:p w14:paraId="323E1C35" w14:textId="7FAD64A8" w:rsidR="00000296" w:rsidRPr="002B44C4" w:rsidDel="000B6169" w:rsidRDefault="00000296">
            <w:pPr>
              <w:keepNext/>
              <w:keepLines/>
              <w:numPr>
                <w:ilvl w:val="0"/>
                <w:numId w:val="24"/>
              </w:numPr>
              <w:spacing w:before="40" w:after="60" w:line="360" w:lineRule="auto"/>
              <w:outlineLvl w:val="1"/>
              <w:rPr>
                <w:del w:id="570" w:author="Microsoft Office User" w:date="2022-09-15T12:29:00Z"/>
                <w:b/>
              </w:rPr>
              <w:pPrChange w:id="571" w:author="Microsoft Office User" w:date="2022-09-15T12:30:00Z">
                <w:pPr>
                  <w:spacing w:before="60" w:after="60" w:line="360" w:lineRule="auto"/>
                  <w:ind w:left="142"/>
                </w:pPr>
              </w:pPrChange>
            </w:pPr>
            <w:del w:id="572" w:author="Microsoft Office User" w:date="2022-09-15T12:29:00Z">
              <w:r w:rsidRPr="002B44C4" w:rsidDel="000B6169">
                <w:rPr>
                  <w:b/>
                </w:rPr>
                <w:delText>4</w:delText>
              </w:r>
            </w:del>
          </w:p>
        </w:tc>
        <w:tc>
          <w:tcPr>
            <w:tcW w:w="1949" w:type="dxa"/>
          </w:tcPr>
          <w:p w14:paraId="13CCD8C0" w14:textId="39FB819C"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73" w:author="Microsoft Office User" w:date="2022-09-15T12:29:00Z"/>
              </w:rPr>
              <w:pPrChange w:id="574"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34A3F9C5" w14:textId="00A80BD4"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75" w:author="Microsoft Office User" w:date="2022-09-15T12:29:00Z"/>
              </w:rPr>
              <w:pPrChange w:id="576"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11B1C101" w14:textId="49DA6270"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577" w:author="Microsoft Office User" w:date="2022-09-15T12:29:00Z"/>
              </w:rPr>
              <w:pPrChange w:id="578" w:author="Microsoft Office User" w:date="2022-09-15T12:30:00Z">
                <w:pPr>
                  <w:keepLines/>
                  <w:widowControl w:val="0"/>
                  <w:pBdr>
                    <w:top w:val="nil"/>
                    <w:left w:val="nil"/>
                    <w:bottom w:val="nil"/>
                    <w:right w:val="nil"/>
                    <w:between w:val="nil"/>
                  </w:pBdr>
                  <w:spacing w:before="60" w:after="60"/>
                </w:pPr>
              </w:pPrChange>
            </w:pPr>
          </w:p>
        </w:tc>
      </w:tr>
    </w:tbl>
    <w:p w14:paraId="12B36C9B" w14:textId="2E4C34FE" w:rsidR="00000296" w:rsidRPr="002B44C4" w:rsidDel="000B6169" w:rsidRDefault="00000296">
      <w:pPr>
        <w:keepNext/>
        <w:keepLines/>
        <w:numPr>
          <w:ilvl w:val="0"/>
          <w:numId w:val="24"/>
        </w:numPr>
        <w:spacing w:before="40"/>
        <w:outlineLvl w:val="1"/>
        <w:rPr>
          <w:del w:id="579" w:author="Microsoft Office User" w:date="2022-09-15T12:29:00Z"/>
        </w:rPr>
        <w:pPrChange w:id="580" w:author="Microsoft Office User" w:date="2022-09-15T12:30:00Z">
          <w:pPr/>
        </w:pPrChange>
      </w:pPr>
    </w:p>
    <w:p w14:paraId="52DA8EE0" w14:textId="3C99C44C" w:rsidR="00BF0EBE" w:rsidRPr="002B44C4" w:rsidDel="000B6169" w:rsidRDefault="00BF0EBE">
      <w:pPr>
        <w:keepNext/>
        <w:keepLines/>
        <w:numPr>
          <w:ilvl w:val="0"/>
          <w:numId w:val="24"/>
        </w:numPr>
        <w:spacing w:before="40"/>
        <w:outlineLvl w:val="1"/>
        <w:rPr>
          <w:del w:id="581" w:author="Microsoft Office User" w:date="2022-09-15T12:29:00Z"/>
        </w:rPr>
        <w:pPrChange w:id="582" w:author="Microsoft Office User" w:date="2022-09-15T12:30:00Z">
          <w:pPr/>
        </w:pPrChange>
      </w:pPr>
    </w:p>
    <w:p w14:paraId="43F5C473" w14:textId="1505CAF6" w:rsidR="00BF0EBE" w:rsidRPr="002B44C4" w:rsidDel="000B6169" w:rsidRDefault="00BF0EBE">
      <w:pPr>
        <w:pStyle w:val="Heading4"/>
        <w:numPr>
          <w:ilvl w:val="0"/>
          <w:numId w:val="24"/>
        </w:numPr>
        <w:rPr>
          <w:del w:id="583" w:author="Microsoft Office User" w:date="2022-09-15T12:29:00Z"/>
          <w:rFonts w:cs="Times New Roman"/>
        </w:rPr>
        <w:pPrChange w:id="584" w:author="Microsoft Office User" w:date="2022-09-15T12:30:00Z">
          <w:pPr>
            <w:pStyle w:val="Heading4"/>
            <w:numPr>
              <w:ilvl w:val="2"/>
              <w:numId w:val="17"/>
            </w:numPr>
            <w:ind w:left="1224" w:hanging="504"/>
          </w:pPr>
        </w:pPrChange>
      </w:pPr>
      <w:bookmarkStart w:id="585" w:name="_Toc113613709"/>
      <w:del w:id="586" w:author="Microsoft Office User" w:date="2022-09-15T12:29:00Z">
        <w:r w:rsidRPr="002B44C4" w:rsidDel="000B6169">
          <w:rPr>
            <w:rFonts w:cs="Times New Roman"/>
          </w:rPr>
          <w:delText>Phân công cán bộ xử lý – Account Lãnh đạo GQKN</w:delText>
        </w:r>
        <w:bookmarkEnd w:id="585"/>
      </w:del>
    </w:p>
    <w:p w14:paraId="467E4AAA" w14:textId="1A480EDE" w:rsidR="00BF0EBE" w:rsidRPr="002B44C4" w:rsidDel="000B6169" w:rsidRDefault="00BF0EBE">
      <w:pPr>
        <w:keepNext/>
        <w:keepLines/>
        <w:numPr>
          <w:ilvl w:val="0"/>
          <w:numId w:val="24"/>
        </w:numPr>
        <w:spacing w:before="40"/>
        <w:outlineLvl w:val="1"/>
        <w:rPr>
          <w:del w:id="587" w:author="Microsoft Office User" w:date="2022-09-15T12:29:00Z"/>
        </w:rPr>
        <w:pPrChange w:id="588" w:author="Microsoft Office User" w:date="2022-09-15T12:30:00Z">
          <w:pPr/>
        </w:pPrChange>
      </w:pPr>
    </w:p>
    <w:p w14:paraId="76034242" w14:textId="18A26394" w:rsidR="00BF0EBE" w:rsidRPr="002B44C4" w:rsidDel="000B6169" w:rsidRDefault="00BF0EBE">
      <w:pPr>
        <w:pStyle w:val="Heading5"/>
        <w:numPr>
          <w:ilvl w:val="0"/>
          <w:numId w:val="24"/>
        </w:numPr>
        <w:rPr>
          <w:del w:id="589" w:author="Microsoft Office User" w:date="2022-09-15T12:29:00Z"/>
          <w:rFonts w:cs="Times New Roman"/>
        </w:rPr>
        <w:pPrChange w:id="590" w:author="Microsoft Office User" w:date="2022-09-15T12:30:00Z">
          <w:pPr>
            <w:pStyle w:val="Heading5"/>
            <w:numPr>
              <w:ilvl w:val="3"/>
              <w:numId w:val="17"/>
            </w:numPr>
            <w:ind w:left="1728" w:hanging="647"/>
          </w:pPr>
        </w:pPrChange>
      </w:pPr>
      <w:bookmarkStart w:id="591" w:name="_Toc113613710"/>
      <w:del w:id="592" w:author="Microsoft Office User" w:date="2022-09-15T12:29:00Z">
        <w:r w:rsidRPr="002B44C4" w:rsidDel="000B6169">
          <w:rPr>
            <w:rFonts w:cs="Times New Roman"/>
          </w:rPr>
          <w:delText>Màn hình</w:delText>
        </w:r>
        <w:bookmarkEnd w:id="591"/>
      </w:del>
    </w:p>
    <w:p w14:paraId="7611CA65" w14:textId="28D2E5A8" w:rsidR="00BF0EBE" w:rsidRPr="002B44C4" w:rsidDel="000B6169" w:rsidRDefault="00BF0EBE">
      <w:pPr>
        <w:keepNext/>
        <w:keepLines/>
        <w:numPr>
          <w:ilvl w:val="0"/>
          <w:numId w:val="24"/>
        </w:numPr>
        <w:spacing w:before="40"/>
        <w:outlineLvl w:val="1"/>
        <w:rPr>
          <w:del w:id="593" w:author="Microsoft Office User" w:date="2022-09-15T12:29:00Z"/>
        </w:rPr>
        <w:pPrChange w:id="594" w:author="Microsoft Office User" w:date="2022-09-15T12:30:00Z">
          <w:pPr/>
        </w:pPrChange>
      </w:pPr>
    </w:p>
    <w:p w14:paraId="238E7E9A" w14:textId="62AE625D" w:rsidR="00BF0EBE" w:rsidRPr="002B44C4" w:rsidDel="000B6169" w:rsidRDefault="00BF0EBE">
      <w:pPr>
        <w:pStyle w:val="Heading5"/>
        <w:numPr>
          <w:ilvl w:val="0"/>
          <w:numId w:val="24"/>
        </w:numPr>
        <w:rPr>
          <w:del w:id="595" w:author="Microsoft Office User" w:date="2022-09-15T12:29:00Z"/>
          <w:rFonts w:cs="Times New Roman"/>
        </w:rPr>
        <w:pPrChange w:id="596" w:author="Microsoft Office User" w:date="2022-09-15T12:30:00Z">
          <w:pPr>
            <w:pStyle w:val="Heading5"/>
            <w:numPr>
              <w:ilvl w:val="3"/>
              <w:numId w:val="17"/>
            </w:numPr>
            <w:ind w:left="1728" w:hanging="647"/>
          </w:pPr>
        </w:pPrChange>
      </w:pPr>
      <w:bookmarkStart w:id="597" w:name="_Toc113613711"/>
      <w:del w:id="598" w:author="Microsoft Office User" w:date="2022-09-15T12:29:00Z">
        <w:r w:rsidRPr="002B44C4" w:rsidDel="000B6169">
          <w:rPr>
            <w:rFonts w:cs="Times New Roman"/>
          </w:rPr>
          <w:delText>Mô tả màn hình</w:delText>
        </w:r>
        <w:bookmarkEnd w:id="597"/>
      </w:del>
    </w:p>
    <w:p w14:paraId="5AC4267A" w14:textId="570076A8" w:rsidR="00D741D9" w:rsidRPr="002B44C4" w:rsidDel="000B6169" w:rsidRDefault="00D741D9">
      <w:pPr>
        <w:keepNext/>
        <w:keepLines/>
        <w:numPr>
          <w:ilvl w:val="0"/>
          <w:numId w:val="24"/>
        </w:numPr>
        <w:spacing w:before="40"/>
        <w:outlineLvl w:val="1"/>
        <w:rPr>
          <w:del w:id="599" w:author="Microsoft Office User" w:date="2022-09-15T12:29:00Z"/>
        </w:rPr>
        <w:pPrChange w:id="600"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583ECD28" w14:textId="186ADA8F" w:rsidTr="000F244D">
        <w:trPr>
          <w:trHeight w:val="284"/>
          <w:jc w:val="center"/>
          <w:del w:id="601" w:author="Microsoft Office User" w:date="2022-09-15T12:29:00Z"/>
        </w:trPr>
        <w:tc>
          <w:tcPr>
            <w:tcW w:w="881" w:type="dxa"/>
            <w:shd w:val="clear" w:color="auto" w:fill="F3F3F3"/>
            <w:vAlign w:val="center"/>
          </w:tcPr>
          <w:p w14:paraId="6B446AD9" w14:textId="4CECF5BA" w:rsidR="00000296" w:rsidRPr="002B44C4" w:rsidDel="000B6169" w:rsidRDefault="00000296">
            <w:pPr>
              <w:keepNext/>
              <w:keepLines/>
              <w:numPr>
                <w:ilvl w:val="0"/>
                <w:numId w:val="24"/>
              </w:numPr>
              <w:spacing w:before="40" w:after="60" w:line="360" w:lineRule="auto"/>
              <w:outlineLvl w:val="1"/>
              <w:rPr>
                <w:del w:id="602" w:author="Microsoft Office User" w:date="2022-09-15T12:29:00Z"/>
                <w:b/>
              </w:rPr>
              <w:pPrChange w:id="603" w:author="Microsoft Office User" w:date="2022-09-15T12:30:00Z">
                <w:pPr>
                  <w:spacing w:before="60" w:after="60" w:line="360" w:lineRule="auto"/>
                  <w:ind w:left="142"/>
                </w:pPr>
              </w:pPrChange>
            </w:pPr>
            <w:del w:id="604" w:author="Microsoft Office User" w:date="2022-09-15T12:29:00Z">
              <w:r w:rsidRPr="002B44C4" w:rsidDel="000B6169">
                <w:rPr>
                  <w:b/>
                </w:rPr>
                <w:delText>STT</w:delText>
              </w:r>
            </w:del>
          </w:p>
        </w:tc>
        <w:tc>
          <w:tcPr>
            <w:tcW w:w="1949" w:type="dxa"/>
          </w:tcPr>
          <w:p w14:paraId="3AC3FC2C" w14:textId="2750B40D"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605" w:author="Microsoft Office User" w:date="2022-09-15T12:29:00Z"/>
              </w:rPr>
              <w:pPrChange w:id="606" w:author="Microsoft Office User" w:date="2022-09-15T12:30:00Z">
                <w:pPr>
                  <w:keepLines/>
                  <w:widowControl w:val="0"/>
                  <w:pBdr>
                    <w:top w:val="nil"/>
                    <w:left w:val="nil"/>
                    <w:bottom w:val="nil"/>
                    <w:right w:val="nil"/>
                    <w:between w:val="nil"/>
                  </w:pBdr>
                  <w:spacing w:before="60" w:after="60" w:line="360" w:lineRule="auto"/>
                  <w:jc w:val="center"/>
                </w:pPr>
              </w:pPrChange>
            </w:pPr>
            <w:del w:id="607" w:author="Microsoft Office User" w:date="2022-09-15T12:29:00Z">
              <w:r w:rsidRPr="002B44C4" w:rsidDel="000B6169">
                <w:delText>Trường thông tin</w:delText>
              </w:r>
            </w:del>
          </w:p>
        </w:tc>
        <w:tc>
          <w:tcPr>
            <w:tcW w:w="1418" w:type="dxa"/>
          </w:tcPr>
          <w:p w14:paraId="0BADE8D9" w14:textId="5C856A1A"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608" w:author="Microsoft Office User" w:date="2022-09-15T12:29:00Z"/>
              </w:rPr>
              <w:pPrChange w:id="609" w:author="Microsoft Office User" w:date="2022-09-15T12:30:00Z">
                <w:pPr>
                  <w:keepLines/>
                  <w:widowControl w:val="0"/>
                  <w:pBdr>
                    <w:top w:val="nil"/>
                    <w:left w:val="nil"/>
                    <w:bottom w:val="nil"/>
                    <w:right w:val="nil"/>
                    <w:between w:val="nil"/>
                  </w:pBdr>
                  <w:spacing w:before="60" w:after="60" w:line="360" w:lineRule="auto"/>
                  <w:jc w:val="center"/>
                </w:pPr>
              </w:pPrChange>
            </w:pPr>
            <w:del w:id="610" w:author="Microsoft Office User" w:date="2022-09-15T12:29:00Z">
              <w:r w:rsidRPr="002B44C4" w:rsidDel="000B6169">
                <w:delText>Định dạng</w:delText>
              </w:r>
            </w:del>
          </w:p>
        </w:tc>
        <w:tc>
          <w:tcPr>
            <w:tcW w:w="4111" w:type="dxa"/>
          </w:tcPr>
          <w:p w14:paraId="29CA7D89" w14:textId="28246CB3"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611" w:author="Microsoft Office User" w:date="2022-09-15T12:29:00Z"/>
              </w:rPr>
              <w:pPrChange w:id="612" w:author="Microsoft Office User" w:date="2022-09-15T12:30:00Z">
                <w:pPr>
                  <w:keepLines/>
                  <w:widowControl w:val="0"/>
                  <w:pBdr>
                    <w:top w:val="nil"/>
                    <w:left w:val="nil"/>
                    <w:bottom w:val="nil"/>
                    <w:right w:val="nil"/>
                    <w:between w:val="nil"/>
                  </w:pBdr>
                  <w:spacing w:before="60" w:after="60" w:line="360" w:lineRule="auto"/>
                  <w:jc w:val="center"/>
                </w:pPr>
              </w:pPrChange>
            </w:pPr>
            <w:del w:id="613" w:author="Microsoft Office User" w:date="2022-09-15T12:29:00Z">
              <w:r w:rsidRPr="002B44C4" w:rsidDel="000B6169">
                <w:delText>Mô tả nội dung</w:delText>
              </w:r>
            </w:del>
          </w:p>
        </w:tc>
      </w:tr>
      <w:tr w:rsidR="00000296" w:rsidRPr="002B44C4" w:rsidDel="000B6169" w14:paraId="0A2B6424" w14:textId="7A52C87F" w:rsidTr="000F244D">
        <w:trPr>
          <w:trHeight w:val="284"/>
          <w:jc w:val="center"/>
          <w:del w:id="614" w:author="Microsoft Office User" w:date="2022-09-15T12:29:00Z"/>
        </w:trPr>
        <w:tc>
          <w:tcPr>
            <w:tcW w:w="881" w:type="dxa"/>
            <w:shd w:val="clear" w:color="auto" w:fill="F3F3F3"/>
            <w:vAlign w:val="center"/>
          </w:tcPr>
          <w:p w14:paraId="7C514FF1" w14:textId="3CCA4810" w:rsidR="00000296" w:rsidRPr="002B44C4" w:rsidDel="000B6169" w:rsidRDefault="00000296">
            <w:pPr>
              <w:keepNext/>
              <w:keepLines/>
              <w:numPr>
                <w:ilvl w:val="0"/>
                <w:numId w:val="24"/>
              </w:numPr>
              <w:spacing w:before="40" w:after="60" w:line="360" w:lineRule="auto"/>
              <w:outlineLvl w:val="1"/>
              <w:rPr>
                <w:del w:id="615" w:author="Microsoft Office User" w:date="2022-09-15T12:29:00Z"/>
                <w:b/>
              </w:rPr>
              <w:pPrChange w:id="616" w:author="Microsoft Office User" w:date="2022-09-15T12:30:00Z">
                <w:pPr>
                  <w:spacing w:before="60" w:after="60" w:line="360" w:lineRule="auto"/>
                  <w:ind w:left="142"/>
                </w:pPr>
              </w:pPrChange>
            </w:pPr>
            <w:del w:id="617" w:author="Microsoft Office User" w:date="2022-09-15T12:29:00Z">
              <w:r w:rsidRPr="002B44C4" w:rsidDel="000B6169">
                <w:rPr>
                  <w:b/>
                </w:rPr>
                <w:delText>1</w:delText>
              </w:r>
            </w:del>
          </w:p>
        </w:tc>
        <w:tc>
          <w:tcPr>
            <w:tcW w:w="1949" w:type="dxa"/>
          </w:tcPr>
          <w:p w14:paraId="5674DDA4" w14:textId="373B6135"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18" w:author="Microsoft Office User" w:date="2022-09-15T12:29:00Z"/>
              </w:rPr>
              <w:pPrChange w:id="619"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5C67B79D" w14:textId="7C0D0E75"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20" w:author="Microsoft Office User" w:date="2022-09-15T12:29:00Z"/>
              </w:rPr>
              <w:pPrChange w:id="621"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11FBF67A" w14:textId="1BF0A767"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22" w:author="Microsoft Office User" w:date="2022-09-15T12:29:00Z"/>
              </w:rPr>
              <w:pPrChange w:id="623"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7937F7F3" w14:textId="489AB72C" w:rsidTr="000F244D">
        <w:trPr>
          <w:trHeight w:val="284"/>
          <w:jc w:val="center"/>
          <w:del w:id="624" w:author="Microsoft Office User" w:date="2022-09-15T12:29:00Z"/>
        </w:trPr>
        <w:tc>
          <w:tcPr>
            <w:tcW w:w="881" w:type="dxa"/>
            <w:shd w:val="clear" w:color="auto" w:fill="F3F3F3"/>
            <w:vAlign w:val="center"/>
          </w:tcPr>
          <w:p w14:paraId="3DAD66EF" w14:textId="15E77EB3" w:rsidR="00000296" w:rsidRPr="002B44C4" w:rsidDel="000B6169" w:rsidRDefault="00000296">
            <w:pPr>
              <w:keepNext/>
              <w:keepLines/>
              <w:numPr>
                <w:ilvl w:val="0"/>
                <w:numId w:val="24"/>
              </w:numPr>
              <w:spacing w:before="40" w:after="60" w:line="360" w:lineRule="auto"/>
              <w:outlineLvl w:val="1"/>
              <w:rPr>
                <w:del w:id="625" w:author="Microsoft Office User" w:date="2022-09-15T12:29:00Z"/>
                <w:b/>
              </w:rPr>
              <w:pPrChange w:id="626" w:author="Microsoft Office User" w:date="2022-09-15T12:30:00Z">
                <w:pPr>
                  <w:spacing w:before="60" w:after="60" w:line="360" w:lineRule="auto"/>
                  <w:ind w:left="142"/>
                </w:pPr>
              </w:pPrChange>
            </w:pPr>
            <w:del w:id="627" w:author="Microsoft Office User" w:date="2022-09-15T12:29:00Z">
              <w:r w:rsidRPr="002B44C4" w:rsidDel="000B6169">
                <w:rPr>
                  <w:b/>
                </w:rPr>
                <w:delText>2</w:delText>
              </w:r>
            </w:del>
          </w:p>
        </w:tc>
        <w:tc>
          <w:tcPr>
            <w:tcW w:w="1949" w:type="dxa"/>
          </w:tcPr>
          <w:p w14:paraId="4052BEF5" w14:textId="6CF45A36"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28" w:author="Microsoft Office User" w:date="2022-09-15T12:29:00Z"/>
              </w:rPr>
              <w:pPrChange w:id="629"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41749891" w14:textId="7535CADE"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30" w:author="Microsoft Office User" w:date="2022-09-15T12:29:00Z"/>
              </w:rPr>
              <w:pPrChange w:id="631"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310DCB2B" w14:textId="2BB48D3A"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32" w:author="Microsoft Office User" w:date="2022-09-15T12:29:00Z"/>
              </w:rPr>
              <w:pPrChange w:id="633"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67087899" w14:textId="3DAF2FF2" w:rsidTr="000F244D">
        <w:trPr>
          <w:trHeight w:val="284"/>
          <w:jc w:val="center"/>
          <w:del w:id="634" w:author="Microsoft Office User" w:date="2022-09-15T12:29:00Z"/>
        </w:trPr>
        <w:tc>
          <w:tcPr>
            <w:tcW w:w="881" w:type="dxa"/>
            <w:shd w:val="clear" w:color="auto" w:fill="F3F3F3"/>
            <w:vAlign w:val="center"/>
          </w:tcPr>
          <w:p w14:paraId="7330227B" w14:textId="17101268" w:rsidR="00000296" w:rsidRPr="002B44C4" w:rsidDel="000B6169" w:rsidRDefault="00000296">
            <w:pPr>
              <w:keepNext/>
              <w:keepLines/>
              <w:numPr>
                <w:ilvl w:val="0"/>
                <w:numId w:val="24"/>
              </w:numPr>
              <w:spacing w:before="40" w:after="60" w:line="360" w:lineRule="auto"/>
              <w:outlineLvl w:val="1"/>
              <w:rPr>
                <w:del w:id="635" w:author="Microsoft Office User" w:date="2022-09-15T12:29:00Z"/>
                <w:b/>
              </w:rPr>
              <w:pPrChange w:id="636" w:author="Microsoft Office User" w:date="2022-09-15T12:30:00Z">
                <w:pPr>
                  <w:spacing w:before="60" w:after="60" w:line="360" w:lineRule="auto"/>
                  <w:ind w:left="142"/>
                </w:pPr>
              </w:pPrChange>
            </w:pPr>
            <w:del w:id="637" w:author="Microsoft Office User" w:date="2022-09-15T12:29:00Z">
              <w:r w:rsidRPr="002B44C4" w:rsidDel="000B6169">
                <w:rPr>
                  <w:b/>
                </w:rPr>
                <w:delText>3</w:delText>
              </w:r>
            </w:del>
          </w:p>
        </w:tc>
        <w:tc>
          <w:tcPr>
            <w:tcW w:w="1949" w:type="dxa"/>
          </w:tcPr>
          <w:p w14:paraId="18A7B69B" w14:textId="5E9ED4C1"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38" w:author="Microsoft Office User" w:date="2022-09-15T12:29:00Z"/>
              </w:rPr>
              <w:pPrChange w:id="639"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75151DC4" w14:textId="0E54DA11"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40" w:author="Microsoft Office User" w:date="2022-09-15T12:29:00Z"/>
              </w:rPr>
              <w:pPrChange w:id="641"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4623D0A7" w14:textId="683E6B81"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42" w:author="Microsoft Office User" w:date="2022-09-15T12:29:00Z"/>
              </w:rPr>
              <w:pPrChange w:id="643"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784BCF40" w14:textId="339CA569" w:rsidTr="000F244D">
        <w:trPr>
          <w:trHeight w:val="284"/>
          <w:jc w:val="center"/>
          <w:del w:id="644" w:author="Microsoft Office User" w:date="2022-09-15T12:29:00Z"/>
        </w:trPr>
        <w:tc>
          <w:tcPr>
            <w:tcW w:w="881" w:type="dxa"/>
            <w:shd w:val="clear" w:color="auto" w:fill="F3F3F3"/>
            <w:vAlign w:val="center"/>
          </w:tcPr>
          <w:p w14:paraId="4B076EEE" w14:textId="1A633B3D" w:rsidR="00000296" w:rsidRPr="002B44C4" w:rsidDel="000B6169" w:rsidRDefault="00000296">
            <w:pPr>
              <w:keepNext/>
              <w:keepLines/>
              <w:numPr>
                <w:ilvl w:val="0"/>
                <w:numId w:val="24"/>
              </w:numPr>
              <w:spacing w:before="40" w:after="60" w:line="360" w:lineRule="auto"/>
              <w:outlineLvl w:val="1"/>
              <w:rPr>
                <w:del w:id="645" w:author="Microsoft Office User" w:date="2022-09-15T12:29:00Z"/>
                <w:b/>
              </w:rPr>
              <w:pPrChange w:id="646" w:author="Microsoft Office User" w:date="2022-09-15T12:30:00Z">
                <w:pPr>
                  <w:spacing w:before="60" w:after="60" w:line="360" w:lineRule="auto"/>
                  <w:ind w:left="142"/>
                </w:pPr>
              </w:pPrChange>
            </w:pPr>
            <w:del w:id="647" w:author="Microsoft Office User" w:date="2022-09-15T12:29:00Z">
              <w:r w:rsidRPr="002B44C4" w:rsidDel="000B6169">
                <w:rPr>
                  <w:b/>
                </w:rPr>
                <w:delText>4</w:delText>
              </w:r>
            </w:del>
          </w:p>
        </w:tc>
        <w:tc>
          <w:tcPr>
            <w:tcW w:w="1949" w:type="dxa"/>
          </w:tcPr>
          <w:p w14:paraId="77378922" w14:textId="6BE44CC7"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48" w:author="Microsoft Office User" w:date="2022-09-15T12:29:00Z"/>
              </w:rPr>
              <w:pPrChange w:id="649"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2894D40A" w14:textId="30626249"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50" w:author="Microsoft Office User" w:date="2022-09-15T12:29:00Z"/>
              </w:rPr>
              <w:pPrChange w:id="651"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709752AE" w14:textId="496144E3"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652" w:author="Microsoft Office User" w:date="2022-09-15T12:29:00Z"/>
              </w:rPr>
              <w:pPrChange w:id="653" w:author="Microsoft Office User" w:date="2022-09-15T12:30:00Z">
                <w:pPr>
                  <w:keepLines/>
                  <w:widowControl w:val="0"/>
                  <w:pBdr>
                    <w:top w:val="nil"/>
                    <w:left w:val="nil"/>
                    <w:bottom w:val="nil"/>
                    <w:right w:val="nil"/>
                    <w:between w:val="nil"/>
                  </w:pBdr>
                  <w:spacing w:before="60" w:after="60"/>
                </w:pPr>
              </w:pPrChange>
            </w:pPr>
          </w:p>
        </w:tc>
      </w:tr>
    </w:tbl>
    <w:p w14:paraId="381A7D44" w14:textId="1B828B08" w:rsidR="00000296" w:rsidRPr="002B44C4" w:rsidDel="000B6169" w:rsidRDefault="00000296">
      <w:pPr>
        <w:keepNext/>
        <w:keepLines/>
        <w:numPr>
          <w:ilvl w:val="0"/>
          <w:numId w:val="24"/>
        </w:numPr>
        <w:spacing w:before="40"/>
        <w:outlineLvl w:val="1"/>
        <w:rPr>
          <w:del w:id="654" w:author="Microsoft Office User" w:date="2022-09-15T12:29:00Z"/>
        </w:rPr>
        <w:pPrChange w:id="655" w:author="Microsoft Office User" w:date="2022-09-15T12:30:00Z">
          <w:pPr/>
        </w:pPrChange>
      </w:pPr>
    </w:p>
    <w:p w14:paraId="5E590442" w14:textId="6B7326D1" w:rsidR="00D741D9" w:rsidRPr="002B44C4" w:rsidDel="000B6169" w:rsidRDefault="00D741D9">
      <w:pPr>
        <w:pStyle w:val="Heading2"/>
        <w:numPr>
          <w:ilvl w:val="0"/>
          <w:numId w:val="24"/>
        </w:numPr>
        <w:rPr>
          <w:del w:id="656" w:author="Microsoft Office User" w:date="2022-09-15T12:29:00Z"/>
          <w:rFonts w:cs="Times New Roman"/>
          <w:color w:val="auto"/>
          <w:sz w:val="24"/>
          <w:szCs w:val="24"/>
        </w:rPr>
        <w:pPrChange w:id="657" w:author="Microsoft Office User" w:date="2022-09-15T12:30:00Z">
          <w:pPr>
            <w:pStyle w:val="Heading2"/>
            <w:numPr>
              <w:numId w:val="1"/>
            </w:numPr>
            <w:ind w:left="360" w:hanging="360"/>
          </w:pPr>
        </w:pPrChange>
      </w:pPr>
      <w:bookmarkStart w:id="658" w:name="_Toc113613712"/>
      <w:del w:id="659" w:author="Microsoft Office User" w:date="2022-09-15T12:29:00Z">
        <w:r w:rsidRPr="002B44C4" w:rsidDel="000B6169">
          <w:rPr>
            <w:rFonts w:cs="Times New Roman"/>
            <w:color w:val="auto"/>
            <w:sz w:val="24"/>
            <w:szCs w:val="24"/>
          </w:rPr>
          <w:delText>Lập Hồ sơ bồi thường</w:delText>
        </w:r>
        <w:bookmarkEnd w:id="658"/>
      </w:del>
    </w:p>
    <w:p w14:paraId="14C4F3DD" w14:textId="2E079F8A" w:rsidR="00BF0EBE" w:rsidRPr="002B44C4" w:rsidDel="000B6169" w:rsidRDefault="00BF0EBE">
      <w:pPr>
        <w:pStyle w:val="Heading3"/>
        <w:numPr>
          <w:ilvl w:val="0"/>
          <w:numId w:val="24"/>
        </w:numPr>
        <w:rPr>
          <w:del w:id="660" w:author="Microsoft Office User" w:date="2022-09-15T12:29:00Z"/>
          <w:rFonts w:cs="Times New Roman"/>
          <w:sz w:val="24"/>
        </w:rPr>
        <w:pPrChange w:id="661" w:author="Microsoft Office User" w:date="2022-09-15T12:30:00Z">
          <w:pPr>
            <w:pStyle w:val="Heading3"/>
            <w:numPr>
              <w:ilvl w:val="1"/>
              <w:numId w:val="17"/>
            </w:numPr>
            <w:ind w:left="792" w:hanging="432"/>
          </w:pPr>
        </w:pPrChange>
      </w:pPr>
      <w:bookmarkStart w:id="662" w:name="_Toc113613713"/>
      <w:del w:id="663" w:author="Microsoft Office User" w:date="2022-09-15T12:29:00Z">
        <w:r w:rsidRPr="002B44C4" w:rsidDel="000B6169">
          <w:rPr>
            <w:rFonts w:cs="Times New Roman"/>
            <w:sz w:val="24"/>
          </w:rPr>
          <w:delText>Quy trình nghiệp vụ</w:delText>
        </w:r>
        <w:bookmarkEnd w:id="662"/>
      </w:del>
    </w:p>
    <w:p w14:paraId="62CC1191" w14:textId="758032B1" w:rsidR="00BF0EBE" w:rsidRPr="002B44C4" w:rsidDel="000B6169" w:rsidRDefault="00BF0EBE">
      <w:pPr>
        <w:keepNext/>
        <w:keepLines/>
        <w:numPr>
          <w:ilvl w:val="0"/>
          <w:numId w:val="24"/>
        </w:numPr>
        <w:spacing w:before="40"/>
        <w:outlineLvl w:val="1"/>
        <w:rPr>
          <w:del w:id="664" w:author="Microsoft Office User" w:date="2022-09-15T12:29:00Z"/>
        </w:rPr>
        <w:pPrChange w:id="665" w:author="Microsoft Office User" w:date="2022-09-15T12:30:00Z">
          <w:pPr/>
        </w:pPrChange>
      </w:pPr>
    </w:p>
    <w:p w14:paraId="49CACEED" w14:textId="58D7F335" w:rsidR="00BF0EBE" w:rsidRPr="002B44C4" w:rsidDel="000B6169" w:rsidRDefault="00BF0EBE">
      <w:pPr>
        <w:pStyle w:val="Heading3"/>
        <w:numPr>
          <w:ilvl w:val="0"/>
          <w:numId w:val="24"/>
        </w:numPr>
        <w:rPr>
          <w:del w:id="666" w:author="Microsoft Office User" w:date="2022-09-15T12:29:00Z"/>
          <w:rFonts w:cs="Times New Roman"/>
          <w:sz w:val="24"/>
        </w:rPr>
        <w:pPrChange w:id="667" w:author="Microsoft Office User" w:date="2022-09-15T12:30:00Z">
          <w:pPr>
            <w:pStyle w:val="Heading3"/>
            <w:numPr>
              <w:ilvl w:val="1"/>
              <w:numId w:val="17"/>
            </w:numPr>
            <w:ind w:left="792" w:hanging="432"/>
          </w:pPr>
        </w:pPrChange>
      </w:pPr>
      <w:bookmarkStart w:id="668" w:name="_Toc113613714"/>
      <w:del w:id="669" w:author="Microsoft Office User" w:date="2022-09-15T12:29:00Z">
        <w:r w:rsidRPr="002B44C4" w:rsidDel="000B6169">
          <w:rPr>
            <w:rFonts w:cs="Times New Roman"/>
            <w:sz w:val="24"/>
          </w:rPr>
          <w:delText>Mô tả quy trình</w:delText>
        </w:r>
        <w:bookmarkEnd w:id="668"/>
      </w:del>
    </w:p>
    <w:p w14:paraId="04713F7B" w14:textId="6F9A2C3E" w:rsidR="00BF0EBE" w:rsidRPr="002B44C4" w:rsidDel="000B6169" w:rsidRDefault="00BF0EBE">
      <w:pPr>
        <w:keepNext/>
        <w:keepLines/>
        <w:numPr>
          <w:ilvl w:val="0"/>
          <w:numId w:val="24"/>
        </w:numPr>
        <w:spacing w:before="40"/>
        <w:outlineLvl w:val="1"/>
        <w:rPr>
          <w:del w:id="670" w:author="Microsoft Office User" w:date="2022-09-15T12:29:00Z"/>
        </w:rPr>
        <w:pPrChange w:id="671"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017397" w:rsidRPr="002B44C4" w:rsidDel="000B6169" w14:paraId="2F113A44" w14:textId="78B79F0C" w:rsidTr="000F244D">
        <w:trPr>
          <w:trHeight w:val="284"/>
          <w:jc w:val="center"/>
          <w:del w:id="672" w:author="Microsoft Office User" w:date="2022-09-15T12:29:00Z"/>
        </w:trPr>
        <w:tc>
          <w:tcPr>
            <w:tcW w:w="881" w:type="dxa"/>
            <w:shd w:val="clear" w:color="auto" w:fill="F3F3F3"/>
            <w:vAlign w:val="center"/>
          </w:tcPr>
          <w:p w14:paraId="2063A8E2" w14:textId="030ED5A3" w:rsidR="00017397" w:rsidRPr="002B44C4" w:rsidDel="000B6169" w:rsidRDefault="00017397">
            <w:pPr>
              <w:keepNext/>
              <w:keepLines/>
              <w:numPr>
                <w:ilvl w:val="0"/>
                <w:numId w:val="24"/>
              </w:numPr>
              <w:spacing w:before="40" w:after="60" w:line="360" w:lineRule="auto"/>
              <w:outlineLvl w:val="1"/>
              <w:rPr>
                <w:del w:id="673" w:author="Microsoft Office User" w:date="2022-09-15T12:29:00Z"/>
                <w:b/>
              </w:rPr>
              <w:pPrChange w:id="674" w:author="Microsoft Office User" w:date="2022-09-15T12:30:00Z">
                <w:pPr>
                  <w:spacing w:before="60" w:after="60" w:line="360" w:lineRule="auto"/>
                  <w:ind w:left="142"/>
                </w:pPr>
              </w:pPrChange>
            </w:pPr>
            <w:del w:id="675" w:author="Microsoft Office User" w:date="2022-09-15T12:29:00Z">
              <w:r w:rsidRPr="002B44C4" w:rsidDel="000B6169">
                <w:rPr>
                  <w:b/>
                </w:rPr>
                <w:delText>STT</w:delText>
              </w:r>
            </w:del>
          </w:p>
        </w:tc>
        <w:tc>
          <w:tcPr>
            <w:tcW w:w="1627" w:type="dxa"/>
          </w:tcPr>
          <w:p w14:paraId="2A52BC0C" w14:textId="40F0C1F7" w:rsidR="00017397" w:rsidRPr="002B44C4" w:rsidDel="000B6169" w:rsidRDefault="00017397">
            <w:pPr>
              <w:keepNext/>
              <w:keepLines/>
              <w:widowControl w:val="0"/>
              <w:numPr>
                <w:ilvl w:val="0"/>
                <w:numId w:val="24"/>
              </w:numPr>
              <w:pBdr>
                <w:top w:val="nil"/>
                <w:left w:val="nil"/>
                <w:bottom w:val="nil"/>
                <w:right w:val="nil"/>
                <w:between w:val="nil"/>
              </w:pBdr>
              <w:spacing w:before="40" w:after="60" w:line="360" w:lineRule="auto"/>
              <w:jc w:val="center"/>
              <w:outlineLvl w:val="1"/>
              <w:rPr>
                <w:del w:id="676" w:author="Microsoft Office User" w:date="2022-09-15T12:29:00Z"/>
              </w:rPr>
              <w:pPrChange w:id="677" w:author="Microsoft Office User" w:date="2022-09-15T12:30:00Z">
                <w:pPr>
                  <w:keepLines/>
                  <w:widowControl w:val="0"/>
                  <w:pBdr>
                    <w:top w:val="nil"/>
                    <w:left w:val="nil"/>
                    <w:bottom w:val="nil"/>
                    <w:right w:val="nil"/>
                    <w:between w:val="nil"/>
                  </w:pBdr>
                  <w:spacing w:before="60" w:after="60" w:line="360" w:lineRule="auto"/>
                  <w:jc w:val="center"/>
                </w:pPr>
              </w:pPrChange>
            </w:pPr>
            <w:del w:id="678" w:author="Microsoft Office User" w:date="2022-09-15T12:29:00Z">
              <w:r w:rsidRPr="002B44C4" w:rsidDel="000B6169">
                <w:delText>Tên bước</w:delText>
              </w:r>
            </w:del>
          </w:p>
        </w:tc>
        <w:tc>
          <w:tcPr>
            <w:tcW w:w="1447" w:type="dxa"/>
          </w:tcPr>
          <w:p w14:paraId="4304D8F3" w14:textId="1C67922A" w:rsidR="00017397" w:rsidRPr="002B44C4" w:rsidDel="000B6169" w:rsidRDefault="00017397">
            <w:pPr>
              <w:keepNext/>
              <w:keepLines/>
              <w:widowControl w:val="0"/>
              <w:numPr>
                <w:ilvl w:val="0"/>
                <w:numId w:val="24"/>
              </w:numPr>
              <w:pBdr>
                <w:top w:val="nil"/>
                <w:left w:val="nil"/>
                <w:bottom w:val="nil"/>
                <w:right w:val="nil"/>
                <w:between w:val="nil"/>
              </w:pBdr>
              <w:spacing w:before="40" w:after="60" w:line="360" w:lineRule="auto"/>
              <w:jc w:val="center"/>
              <w:outlineLvl w:val="1"/>
              <w:rPr>
                <w:del w:id="679" w:author="Microsoft Office User" w:date="2022-09-15T12:29:00Z"/>
              </w:rPr>
              <w:pPrChange w:id="680" w:author="Microsoft Office User" w:date="2022-09-15T12:30:00Z">
                <w:pPr>
                  <w:keepLines/>
                  <w:widowControl w:val="0"/>
                  <w:pBdr>
                    <w:top w:val="nil"/>
                    <w:left w:val="nil"/>
                    <w:bottom w:val="nil"/>
                    <w:right w:val="nil"/>
                    <w:between w:val="nil"/>
                  </w:pBdr>
                  <w:spacing w:before="60" w:after="60" w:line="360" w:lineRule="auto"/>
                  <w:jc w:val="center"/>
                </w:pPr>
              </w:pPrChange>
            </w:pPr>
            <w:del w:id="681" w:author="Microsoft Office User" w:date="2022-09-15T12:29:00Z">
              <w:r w:rsidRPr="002B44C4" w:rsidDel="000B6169">
                <w:delText>Vai trò</w:delText>
              </w:r>
            </w:del>
          </w:p>
        </w:tc>
        <w:tc>
          <w:tcPr>
            <w:tcW w:w="3343" w:type="dxa"/>
          </w:tcPr>
          <w:p w14:paraId="2C03ABC9" w14:textId="75D05B1A" w:rsidR="00017397" w:rsidRPr="002B44C4" w:rsidDel="000B6169" w:rsidRDefault="00017397">
            <w:pPr>
              <w:keepNext/>
              <w:keepLines/>
              <w:widowControl w:val="0"/>
              <w:numPr>
                <w:ilvl w:val="0"/>
                <w:numId w:val="24"/>
              </w:numPr>
              <w:pBdr>
                <w:top w:val="nil"/>
                <w:left w:val="nil"/>
                <w:bottom w:val="nil"/>
                <w:right w:val="nil"/>
                <w:between w:val="nil"/>
              </w:pBdr>
              <w:spacing w:before="40" w:after="60" w:line="360" w:lineRule="auto"/>
              <w:jc w:val="center"/>
              <w:outlineLvl w:val="1"/>
              <w:rPr>
                <w:del w:id="682" w:author="Microsoft Office User" w:date="2022-09-15T12:29:00Z"/>
              </w:rPr>
              <w:pPrChange w:id="683" w:author="Microsoft Office User" w:date="2022-09-15T12:30:00Z">
                <w:pPr>
                  <w:keepLines/>
                  <w:widowControl w:val="0"/>
                  <w:pBdr>
                    <w:top w:val="nil"/>
                    <w:left w:val="nil"/>
                    <w:bottom w:val="nil"/>
                    <w:right w:val="nil"/>
                    <w:between w:val="nil"/>
                  </w:pBdr>
                  <w:spacing w:before="60" w:after="60" w:line="360" w:lineRule="auto"/>
                  <w:jc w:val="center"/>
                </w:pPr>
              </w:pPrChange>
            </w:pPr>
            <w:del w:id="684" w:author="Microsoft Office User" w:date="2022-09-15T12:29:00Z">
              <w:r w:rsidRPr="002B44C4" w:rsidDel="000B6169">
                <w:delText>Mô tả nội dung</w:delText>
              </w:r>
            </w:del>
          </w:p>
        </w:tc>
        <w:tc>
          <w:tcPr>
            <w:tcW w:w="1533" w:type="dxa"/>
          </w:tcPr>
          <w:p w14:paraId="23E1F8C4" w14:textId="2AD99862" w:rsidR="00017397" w:rsidRPr="002B44C4" w:rsidDel="000B6169" w:rsidRDefault="00017397">
            <w:pPr>
              <w:keepNext/>
              <w:keepLines/>
              <w:widowControl w:val="0"/>
              <w:numPr>
                <w:ilvl w:val="0"/>
                <w:numId w:val="24"/>
              </w:numPr>
              <w:pBdr>
                <w:top w:val="nil"/>
                <w:left w:val="nil"/>
                <w:bottom w:val="nil"/>
                <w:right w:val="nil"/>
                <w:between w:val="nil"/>
              </w:pBdr>
              <w:spacing w:before="40" w:after="60" w:line="360" w:lineRule="auto"/>
              <w:jc w:val="center"/>
              <w:outlineLvl w:val="1"/>
              <w:rPr>
                <w:del w:id="685" w:author="Microsoft Office User" w:date="2022-09-15T12:29:00Z"/>
              </w:rPr>
              <w:pPrChange w:id="686" w:author="Microsoft Office User" w:date="2022-09-15T12:30:00Z">
                <w:pPr>
                  <w:keepLines/>
                  <w:widowControl w:val="0"/>
                  <w:pBdr>
                    <w:top w:val="nil"/>
                    <w:left w:val="nil"/>
                    <w:bottom w:val="nil"/>
                    <w:right w:val="nil"/>
                    <w:between w:val="nil"/>
                  </w:pBdr>
                  <w:spacing w:before="60" w:after="60" w:line="360" w:lineRule="auto"/>
                  <w:jc w:val="center"/>
                </w:pPr>
              </w:pPrChange>
            </w:pPr>
            <w:del w:id="687" w:author="Microsoft Office User" w:date="2022-09-15T12:29:00Z">
              <w:r w:rsidRPr="002B44C4" w:rsidDel="000B6169">
                <w:delText>Thực hiện</w:delText>
              </w:r>
            </w:del>
          </w:p>
        </w:tc>
      </w:tr>
      <w:tr w:rsidR="00017397" w:rsidRPr="002B44C4" w:rsidDel="000B6169" w14:paraId="0C6FB35E" w14:textId="20A35F51" w:rsidTr="000F244D">
        <w:trPr>
          <w:trHeight w:val="284"/>
          <w:jc w:val="center"/>
          <w:del w:id="688" w:author="Microsoft Office User" w:date="2022-09-15T12:29:00Z"/>
        </w:trPr>
        <w:tc>
          <w:tcPr>
            <w:tcW w:w="881" w:type="dxa"/>
            <w:shd w:val="clear" w:color="auto" w:fill="F3F3F3"/>
            <w:vAlign w:val="center"/>
          </w:tcPr>
          <w:p w14:paraId="42F50BFC" w14:textId="17FAFFDC" w:rsidR="00017397" w:rsidRPr="002B44C4" w:rsidDel="000B6169" w:rsidRDefault="00017397">
            <w:pPr>
              <w:keepNext/>
              <w:keepLines/>
              <w:numPr>
                <w:ilvl w:val="0"/>
                <w:numId w:val="24"/>
              </w:numPr>
              <w:spacing w:before="40" w:after="60" w:line="360" w:lineRule="auto"/>
              <w:outlineLvl w:val="1"/>
              <w:rPr>
                <w:del w:id="689" w:author="Microsoft Office User" w:date="2022-09-15T12:29:00Z"/>
                <w:b/>
              </w:rPr>
              <w:pPrChange w:id="690" w:author="Microsoft Office User" w:date="2022-09-15T12:30:00Z">
                <w:pPr>
                  <w:spacing w:before="60" w:after="60" w:line="360" w:lineRule="auto"/>
                  <w:ind w:left="142"/>
                </w:pPr>
              </w:pPrChange>
            </w:pPr>
            <w:del w:id="691" w:author="Microsoft Office User" w:date="2022-09-15T12:29:00Z">
              <w:r w:rsidRPr="002B44C4" w:rsidDel="000B6169">
                <w:rPr>
                  <w:b/>
                </w:rPr>
                <w:delText>B1</w:delText>
              </w:r>
            </w:del>
          </w:p>
        </w:tc>
        <w:tc>
          <w:tcPr>
            <w:tcW w:w="1627" w:type="dxa"/>
          </w:tcPr>
          <w:p w14:paraId="4DD98EC0" w14:textId="13365D9C"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692" w:author="Microsoft Office User" w:date="2022-09-15T12:29:00Z"/>
              </w:rPr>
              <w:pPrChange w:id="693"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2E462B2D" w14:textId="27B1F67A"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694" w:author="Microsoft Office User" w:date="2022-09-15T12:29:00Z"/>
              </w:rPr>
              <w:pPrChange w:id="695"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54F32581" w14:textId="714960C3"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696" w:author="Microsoft Office User" w:date="2022-09-15T12:29:00Z"/>
              </w:rPr>
              <w:pPrChange w:id="697"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0EF29CA2" w14:textId="7A8021F3"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698" w:author="Microsoft Office User" w:date="2022-09-15T12:29:00Z"/>
              </w:rPr>
              <w:pPrChange w:id="699" w:author="Microsoft Office User" w:date="2022-09-15T12:30:00Z">
                <w:pPr>
                  <w:keepLines/>
                  <w:widowControl w:val="0"/>
                  <w:pBdr>
                    <w:top w:val="nil"/>
                    <w:left w:val="nil"/>
                    <w:bottom w:val="nil"/>
                    <w:right w:val="nil"/>
                    <w:between w:val="nil"/>
                  </w:pBdr>
                  <w:spacing w:before="60" w:after="60"/>
                </w:pPr>
              </w:pPrChange>
            </w:pPr>
            <w:del w:id="700" w:author="Microsoft Office User" w:date="2022-09-15T12:29:00Z">
              <w:r w:rsidRPr="002B44C4" w:rsidDel="000B6169">
                <w:delText>Thực hiện trên hệ thống</w:delText>
              </w:r>
            </w:del>
          </w:p>
        </w:tc>
      </w:tr>
      <w:tr w:rsidR="00017397" w:rsidRPr="002B44C4" w:rsidDel="000B6169" w14:paraId="1B9D2154" w14:textId="57B98C8D" w:rsidTr="000F244D">
        <w:trPr>
          <w:trHeight w:val="284"/>
          <w:jc w:val="center"/>
          <w:del w:id="701" w:author="Microsoft Office User" w:date="2022-09-15T12:29:00Z"/>
        </w:trPr>
        <w:tc>
          <w:tcPr>
            <w:tcW w:w="881" w:type="dxa"/>
            <w:shd w:val="clear" w:color="auto" w:fill="F3F3F3"/>
            <w:vAlign w:val="center"/>
          </w:tcPr>
          <w:p w14:paraId="3440DFB0" w14:textId="4156451B" w:rsidR="00017397" w:rsidRPr="002B44C4" w:rsidDel="000B6169" w:rsidRDefault="00017397">
            <w:pPr>
              <w:keepNext/>
              <w:keepLines/>
              <w:numPr>
                <w:ilvl w:val="0"/>
                <w:numId w:val="24"/>
              </w:numPr>
              <w:spacing w:before="40" w:after="60" w:line="360" w:lineRule="auto"/>
              <w:outlineLvl w:val="1"/>
              <w:rPr>
                <w:del w:id="702" w:author="Microsoft Office User" w:date="2022-09-15T12:29:00Z"/>
                <w:b/>
              </w:rPr>
              <w:pPrChange w:id="703" w:author="Microsoft Office User" w:date="2022-09-15T12:30:00Z">
                <w:pPr>
                  <w:spacing w:before="60" w:after="60" w:line="360" w:lineRule="auto"/>
                  <w:ind w:left="142"/>
                </w:pPr>
              </w:pPrChange>
            </w:pPr>
            <w:del w:id="704" w:author="Microsoft Office User" w:date="2022-09-15T12:29:00Z">
              <w:r w:rsidRPr="002B44C4" w:rsidDel="000B6169">
                <w:rPr>
                  <w:b/>
                </w:rPr>
                <w:delText>B2</w:delText>
              </w:r>
            </w:del>
          </w:p>
        </w:tc>
        <w:tc>
          <w:tcPr>
            <w:tcW w:w="1627" w:type="dxa"/>
          </w:tcPr>
          <w:p w14:paraId="37D221CE" w14:textId="25A606AF"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05" w:author="Microsoft Office User" w:date="2022-09-15T12:29:00Z"/>
              </w:rPr>
              <w:pPrChange w:id="706"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13679E86" w14:textId="6D5B344C"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07" w:author="Microsoft Office User" w:date="2022-09-15T12:29:00Z"/>
              </w:rPr>
              <w:pPrChange w:id="708"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0939477C" w14:textId="5EF247CF"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09" w:author="Microsoft Office User" w:date="2022-09-15T12:29:00Z"/>
              </w:rPr>
              <w:pPrChange w:id="710"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75781A7D" w14:textId="65465F0E"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11" w:author="Microsoft Office User" w:date="2022-09-15T12:29:00Z"/>
              </w:rPr>
              <w:pPrChange w:id="712" w:author="Microsoft Office User" w:date="2022-09-15T12:30:00Z">
                <w:pPr>
                  <w:keepLines/>
                  <w:widowControl w:val="0"/>
                  <w:pBdr>
                    <w:top w:val="nil"/>
                    <w:left w:val="nil"/>
                    <w:bottom w:val="nil"/>
                    <w:right w:val="nil"/>
                    <w:between w:val="nil"/>
                  </w:pBdr>
                  <w:spacing w:before="60" w:after="60"/>
                </w:pPr>
              </w:pPrChange>
            </w:pPr>
            <w:del w:id="713" w:author="Microsoft Office User" w:date="2022-09-15T12:29:00Z">
              <w:r w:rsidRPr="002B44C4" w:rsidDel="000B6169">
                <w:delText>Thực hiện trên hệ thống</w:delText>
              </w:r>
            </w:del>
          </w:p>
        </w:tc>
      </w:tr>
      <w:tr w:rsidR="00017397" w:rsidRPr="002B44C4" w:rsidDel="000B6169" w14:paraId="5AF62EBA" w14:textId="0529FD6C" w:rsidTr="000F244D">
        <w:trPr>
          <w:trHeight w:val="284"/>
          <w:jc w:val="center"/>
          <w:del w:id="714" w:author="Microsoft Office User" w:date="2022-09-15T12:29:00Z"/>
        </w:trPr>
        <w:tc>
          <w:tcPr>
            <w:tcW w:w="881" w:type="dxa"/>
            <w:shd w:val="clear" w:color="auto" w:fill="F3F3F3"/>
            <w:vAlign w:val="center"/>
          </w:tcPr>
          <w:p w14:paraId="761446FD" w14:textId="566607EF" w:rsidR="00017397" w:rsidRPr="002B44C4" w:rsidDel="000B6169" w:rsidRDefault="00017397">
            <w:pPr>
              <w:keepNext/>
              <w:keepLines/>
              <w:numPr>
                <w:ilvl w:val="0"/>
                <w:numId w:val="24"/>
              </w:numPr>
              <w:spacing w:before="40" w:after="60" w:line="360" w:lineRule="auto"/>
              <w:outlineLvl w:val="1"/>
              <w:rPr>
                <w:del w:id="715" w:author="Microsoft Office User" w:date="2022-09-15T12:29:00Z"/>
                <w:b/>
              </w:rPr>
              <w:pPrChange w:id="716" w:author="Microsoft Office User" w:date="2022-09-15T12:30:00Z">
                <w:pPr>
                  <w:spacing w:before="60" w:after="60" w:line="360" w:lineRule="auto"/>
                  <w:ind w:left="142"/>
                </w:pPr>
              </w:pPrChange>
            </w:pPr>
            <w:del w:id="717" w:author="Microsoft Office User" w:date="2022-09-15T12:29:00Z">
              <w:r w:rsidRPr="002B44C4" w:rsidDel="000B6169">
                <w:rPr>
                  <w:b/>
                </w:rPr>
                <w:delText>B3</w:delText>
              </w:r>
            </w:del>
          </w:p>
        </w:tc>
        <w:tc>
          <w:tcPr>
            <w:tcW w:w="1627" w:type="dxa"/>
          </w:tcPr>
          <w:p w14:paraId="02F44FF3" w14:textId="234B4E77"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18" w:author="Microsoft Office User" w:date="2022-09-15T12:29:00Z"/>
              </w:rPr>
              <w:pPrChange w:id="719"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71ABD073" w14:textId="1B0E01A0"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20" w:author="Microsoft Office User" w:date="2022-09-15T12:29:00Z"/>
              </w:rPr>
              <w:pPrChange w:id="721"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6768CE4D" w14:textId="03611B2A"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22" w:author="Microsoft Office User" w:date="2022-09-15T12:29:00Z"/>
              </w:rPr>
              <w:pPrChange w:id="723"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3ABF60ED" w14:textId="3F88FBA0"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24" w:author="Microsoft Office User" w:date="2022-09-15T12:29:00Z"/>
              </w:rPr>
              <w:pPrChange w:id="725" w:author="Microsoft Office User" w:date="2022-09-15T12:30:00Z">
                <w:pPr>
                  <w:keepLines/>
                  <w:widowControl w:val="0"/>
                  <w:pBdr>
                    <w:top w:val="nil"/>
                    <w:left w:val="nil"/>
                    <w:bottom w:val="nil"/>
                    <w:right w:val="nil"/>
                    <w:between w:val="nil"/>
                  </w:pBdr>
                  <w:spacing w:before="60" w:after="60"/>
                </w:pPr>
              </w:pPrChange>
            </w:pPr>
            <w:del w:id="726" w:author="Microsoft Office User" w:date="2022-09-15T12:29:00Z">
              <w:r w:rsidRPr="002B44C4" w:rsidDel="000B6169">
                <w:delText>Thực hiện trên hệ thống</w:delText>
              </w:r>
            </w:del>
          </w:p>
        </w:tc>
      </w:tr>
      <w:tr w:rsidR="00017397" w:rsidRPr="002B44C4" w:rsidDel="000B6169" w14:paraId="7626F183" w14:textId="05FB9CBB" w:rsidTr="000F244D">
        <w:trPr>
          <w:trHeight w:val="284"/>
          <w:jc w:val="center"/>
          <w:del w:id="727" w:author="Microsoft Office User" w:date="2022-09-15T12:29:00Z"/>
        </w:trPr>
        <w:tc>
          <w:tcPr>
            <w:tcW w:w="881" w:type="dxa"/>
            <w:shd w:val="clear" w:color="auto" w:fill="F3F3F3"/>
            <w:vAlign w:val="center"/>
          </w:tcPr>
          <w:p w14:paraId="316B6C1D" w14:textId="10EF9FE7" w:rsidR="00017397" w:rsidRPr="002B44C4" w:rsidDel="000B6169" w:rsidRDefault="00017397">
            <w:pPr>
              <w:keepNext/>
              <w:keepLines/>
              <w:numPr>
                <w:ilvl w:val="0"/>
                <w:numId w:val="24"/>
              </w:numPr>
              <w:spacing w:before="40" w:after="60" w:line="360" w:lineRule="auto"/>
              <w:outlineLvl w:val="1"/>
              <w:rPr>
                <w:del w:id="728" w:author="Microsoft Office User" w:date="2022-09-15T12:29:00Z"/>
                <w:b/>
              </w:rPr>
              <w:pPrChange w:id="729" w:author="Microsoft Office User" w:date="2022-09-15T12:30:00Z">
                <w:pPr>
                  <w:spacing w:before="60" w:after="60" w:line="360" w:lineRule="auto"/>
                  <w:ind w:left="142"/>
                </w:pPr>
              </w:pPrChange>
            </w:pPr>
            <w:del w:id="730" w:author="Microsoft Office User" w:date="2022-09-15T12:29:00Z">
              <w:r w:rsidRPr="002B44C4" w:rsidDel="000B6169">
                <w:rPr>
                  <w:b/>
                </w:rPr>
                <w:delText>B4</w:delText>
              </w:r>
            </w:del>
          </w:p>
        </w:tc>
        <w:tc>
          <w:tcPr>
            <w:tcW w:w="1627" w:type="dxa"/>
          </w:tcPr>
          <w:p w14:paraId="011F6683" w14:textId="53D6136B"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31" w:author="Microsoft Office User" w:date="2022-09-15T12:29:00Z"/>
              </w:rPr>
              <w:pPrChange w:id="732"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2CAC5821" w14:textId="56B3DA0B"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33" w:author="Microsoft Office User" w:date="2022-09-15T12:29:00Z"/>
              </w:rPr>
              <w:pPrChange w:id="734"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6ABDA7BA" w14:textId="4CC0C098"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35" w:author="Microsoft Office User" w:date="2022-09-15T12:29:00Z"/>
              </w:rPr>
              <w:pPrChange w:id="736"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08D889B1" w14:textId="1544A85C" w:rsidR="00017397" w:rsidRPr="002B44C4" w:rsidDel="000B6169" w:rsidRDefault="00017397">
            <w:pPr>
              <w:keepNext/>
              <w:keepLines/>
              <w:widowControl w:val="0"/>
              <w:numPr>
                <w:ilvl w:val="0"/>
                <w:numId w:val="24"/>
              </w:numPr>
              <w:pBdr>
                <w:top w:val="nil"/>
                <w:left w:val="nil"/>
                <w:bottom w:val="nil"/>
                <w:right w:val="nil"/>
                <w:between w:val="nil"/>
              </w:pBdr>
              <w:spacing w:before="40" w:after="60"/>
              <w:outlineLvl w:val="1"/>
              <w:rPr>
                <w:del w:id="737" w:author="Microsoft Office User" w:date="2022-09-15T12:29:00Z"/>
              </w:rPr>
              <w:pPrChange w:id="738" w:author="Microsoft Office User" w:date="2022-09-15T12:30:00Z">
                <w:pPr>
                  <w:keepLines/>
                  <w:widowControl w:val="0"/>
                  <w:pBdr>
                    <w:top w:val="nil"/>
                    <w:left w:val="nil"/>
                    <w:bottom w:val="nil"/>
                    <w:right w:val="nil"/>
                    <w:between w:val="nil"/>
                  </w:pBdr>
                  <w:spacing w:before="60" w:after="60"/>
                </w:pPr>
              </w:pPrChange>
            </w:pPr>
            <w:del w:id="739" w:author="Microsoft Office User" w:date="2022-09-15T12:29:00Z">
              <w:r w:rsidRPr="002B44C4" w:rsidDel="000B6169">
                <w:delText>Thực hiện trên hệ thống</w:delText>
              </w:r>
            </w:del>
          </w:p>
        </w:tc>
      </w:tr>
    </w:tbl>
    <w:p w14:paraId="6AD249BC" w14:textId="20B8541A" w:rsidR="00017397" w:rsidRPr="002B44C4" w:rsidDel="000B6169" w:rsidRDefault="00017397">
      <w:pPr>
        <w:keepNext/>
        <w:keepLines/>
        <w:numPr>
          <w:ilvl w:val="0"/>
          <w:numId w:val="24"/>
        </w:numPr>
        <w:spacing w:before="40"/>
        <w:outlineLvl w:val="1"/>
        <w:rPr>
          <w:del w:id="740" w:author="Microsoft Office User" w:date="2022-09-15T12:29:00Z"/>
        </w:rPr>
        <w:pPrChange w:id="741" w:author="Microsoft Office User" w:date="2022-09-15T12:30:00Z">
          <w:pPr/>
        </w:pPrChange>
      </w:pPr>
    </w:p>
    <w:p w14:paraId="079CFBF2" w14:textId="3AB6DCC8" w:rsidR="00BF0EBE" w:rsidRPr="002B44C4" w:rsidDel="000B6169" w:rsidRDefault="00BF0EBE">
      <w:pPr>
        <w:pStyle w:val="Heading3"/>
        <w:numPr>
          <w:ilvl w:val="0"/>
          <w:numId w:val="24"/>
        </w:numPr>
        <w:rPr>
          <w:del w:id="742" w:author="Microsoft Office User" w:date="2022-09-15T12:29:00Z"/>
          <w:rFonts w:cs="Times New Roman"/>
          <w:sz w:val="24"/>
        </w:rPr>
        <w:pPrChange w:id="743" w:author="Microsoft Office User" w:date="2022-09-15T12:30:00Z">
          <w:pPr>
            <w:pStyle w:val="Heading3"/>
            <w:numPr>
              <w:ilvl w:val="1"/>
              <w:numId w:val="17"/>
            </w:numPr>
            <w:ind w:left="792" w:hanging="432"/>
          </w:pPr>
        </w:pPrChange>
      </w:pPr>
      <w:bookmarkStart w:id="744" w:name="_Toc113613715"/>
      <w:del w:id="745" w:author="Microsoft Office User" w:date="2022-09-15T12:29:00Z">
        <w:r w:rsidRPr="002B44C4" w:rsidDel="000B6169">
          <w:rPr>
            <w:rFonts w:cs="Times New Roman"/>
            <w:sz w:val="24"/>
          </w:rPr>
          <w:delText>Giao diện thiết kế</w:delText>
        </w:r>
        <w:bookmarkEnd w:id="744"/>
      </w:del>
    </w:p>
    <w:p w14:paraId="2C7A377A" w14:textId="14CD4DBC" w:rsidR="00BF0EBE" w:rsidRPr="002B44C4" w:rsidDel="000B6169" w:rsidRDefault="00532521">
      <w:pPr>
        <w:pStyle w:val="Heading4"/>
        <w:numPr>
          <w:ilvl w:val="0"/>
          <w:numId w:val="24"/>
        </w:numPr>
        <w:rPr>
          <w:del w:id="746" w:author="Microsoft Office User" w:date="2022-09-15T12:29:00Z"/>
          <w:rFonts w:cs="Times New Roman"/>
        </w:rPr>
        <w:pPrChange w:id="747" w:author="Microsoft Office User" w:date="2022-09-15T12:30:00Z">
          <w:pPr>
            <w:pStyle w:val="Heading4"/>
            <w:numPr>
              <w:ilvl w:val="2"/>
              <w:numId w:val="17"/>
            </w:numPr>
            <w:ind w:left="1224" w:hanging="504"/>
          </w:pPr>
        </w:pPrChange>
      </w:pPr>
      <w:bookmarkStart w:id="748" w:name="_Toc113613716"/>
      <w:del w:id="749" w:author="Microsoft Office User" w:date="2022-09-15T12:29:00Z">
        <w:r w:rsidRPr="002B44C4" w:rsidDel="000B6169">
          <w:rPr>
            <w:rFonts w:cs="Times New Roman"/>
          </w:rPr>
          <w:delText>Xác nhận Thông tin tổn thất  – Account Cán bộ GQKN</w:delText>
        </w:r>
        <w:bookmarkEnd w:id="748"/>
      </w:del>
    </w:p>
    <w:p w14:paraId="67AEFE83" w14:textId="232BD986" w:rsidR="00BF0EBE" w:rsidRPr="002B44C4" w:rsidDel="000B6169" w:rsidRDefault="00BF0EBE">
      <w:pPr>
        <w:keepNext/>
        <w:keepLines/>
        <w:numPr>
          <w:ilvl w:val="0"/>
          <w:numId w:val="24"/>
        </w:numPr>
        <w:spacing w:before="40"/>
        <w:outlineLvl w:val="1"/>
        <w:rPr>
          <w:del w:id="750" w:author="Microsoft Office User" w:date="2022-09-15T12:29:00Z"/>
        </w:rPr>
        <w:pPrChange w:id="751" w:author="Microsoft Office User" w:date="2022-09-15T12:30:00Z">
          <w:pPr/>
        </w:pPrChange>
      </w:pPr>
    </w:p>
    <w:p w14:paraId="3F66D476" w14:textId="3AC6113E" w:rsidR="00BF0EBE" w:rsidRPr="002B44C4" w:rsidDel="000B6169" w:rsidRDefault="00BF0EBE">
      <w:pPr>
        <w:pStyle w:val="Heading5"/>
        <w:numPr>
          <w:ilvl w:val="0"/>
          <w:numId w:val="24"/>
        </w:numPr>
        <w:rPr>
          <w:del w:id="752" w:author="Microsoft Office User" w:date="2022-09-15T12:29:00Z"/>
          <w:rFonts w:cs="Times New Roman"/>
        </w:rPr>
        <w:pPrChange w:id="753" w:author="Microsoft Office User" w:date="2022-09-15T12:30:00Z">
          <w:pPr>
            <w:pStyle w:val="Heading5"/>
            <w:numPr>
              <w:ilvl w:val="3"/>
              <w:numId w:val="17"/>
            </w:numPr>
            <w:ind w:left="1728" w:hanging="647"/>
          </w:pPr>
        </w:pPrChange>
      </w:pPr>
      <w:bookmarkStart w:id="754" w:name="_Toc113613717"/>
      <w:del w:id="755" w:author="Microsoft Office User" w:date="2022-09-15T12:29:00Z">
        <w:r w:rsidRPr="002B44C4" w:rsidDel="000B6169">
          <w:rPr>
            <w:rFonts w:cs="Times New Roman"/>
          </w:rPr>
          <w:delText>Màn hình</w:delText>
        </w:r>
        <w:bookmarkEnd w:id="754"/>
      </w:del>
    </w:p>
    <w:p w14:paraId="66F189C8" w14:textId="5B90497E" w:rsidR="00BF0EBE" w:rsidRPr="002B44C4" w:rsidDel="000B6169" w:rsidRDefault="00BF0EBE">
      <w:pPr>
        <w:keepNext/>
        <w:keepLines/>
        <w:numPr>
          <w:ilvl w:val="0"/>
          <w:numId w:val="24"/>
        </w:numPr>
        <w:spacing w:before="40"/>
        <w:outlineLvl w:val="1"/>
        <w:rPr>
          <w:del w:id="756" w:author="Microsoft Office User" w:date="2022-09-15T12:29:00Z"/>
        </w:rPr>
        <w:pPrChange w:id="757" w:author="Microsoft Office User" w:date="2022-09-15T12:30:00Z">
          <w:pPr/>
        </w:pPrChange>
      </w:pPr>
    </w:p>
    <w:p w14:paraId="5B3FB278" w14:textId="4C0AD0E1" w:rsidR="00BF0EBE" w:rsidRPr="002B44C4" w:rsidDel="000B6169" w:rsidRDefault="00BF0EBE">
      <w:pPr>
        <w:pStyle w:val="Heading5"/>
        <w:numPr>
          <w:ilvl w:val="0"/>
          <w:numId w:val="24"/>
        </w:numPr>
        <w:rPr>
          <w:del w:id="758" w:author="Microsoft Office User" w:date="2022-09-15T12:29:00Z"/>
          <w:rFonts w:cs="Times New Roman"/>
        </w:rPr>
        <w:pPrChange w:id="759" w:author="Microsoft Office User" w:date="2022-09-15T12:30:00Z">
          <w:pPr>
            <w:pStyle w:val="Heading5"/>
            <w:numPr>
              <w:ilvl w:val="3"/>
              <w:numId w:val="17"/>
            </w:numPr>
            <w:ind w:left="1728" w:hanging="647"/>
          </w:pPr>
        </w:pPrChange>
      </w:pPr>
      <w:bookmarkStart w:id="760" w:name="_Toc113613718"/>
      <w:del w:id="761" w:author="Microsoft Office User" w:date="2022-09-15T12:29:00Z">
        <w:r w:rsidRPr="002B44C4" w:rsidDel="000B6169">
          <w:rPr>
            <w:rFonts w:cs="Times New Roman"/>
          </w:rPr>
          <w:delText>Mô tả màn hình</w:delText>
        </w:r>
        <w:bookmarkEnd w:id="760"/>
      </w:del>
    </w:p>
    <w:p w14:paraId="35AE8641" w14:textId="55FC2313" w:rsidR="00BF0EBE" w:rsidRPr="002B44C4" w:rsidDel="000B6169" w:rsidRDefault="00BF0EBE">
      <w:pPr>
        <w:keepNext/>
        <w:keepLines/>
        <w:numPr>
          <w:ilvl w:val="0"/>
          <w:numId w:val="24"/>
        </w:numPr>
        <w:spacing w:before="40"/>
        <w:outlineLvl w:val="1"/>
        <w:rPr>
          <w:del w:id="762" w:author="Microsoft Office User" w:date="2022-09-15T12:29:00Z"/>
        </w:rPr>
        <w:pPrChange w:id="763"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247A25ED" w14:textId="3FB29373" w:rsidTr="000F244D">
        <w:trPr>
          <w:trHeight w:val="284"/>
          <w:jc w:val="center"/>
          <w:del w:id="764" w:author="Microsoft Office User" w:date="2022-09-15T12:29:00Z"/>
        </w:trPr>
        <w:tc>
          <w:tcPr>
            <w:tcW w:w="881" w:type="dxa"/>
            <w:shd w:val="clear" w:color="auto" w:fill="F3F3F3"/>
            <w:vAlign w:val="center"/>
          </w:tcPr>
          <w:p w14:paraId="5839DC00" w14:textId="0C8173E5" w:rsidR="00000296" w:rsidRPr="002B44C4" w:rsidDel="000B6169" w:rsidRDefault="00000296">
            <w:pPr>
              <w:keepNext/>
              <w:keepLines/>
              <w:numPr>
                <w:ilvl w:val="0"/>
                <w:numId w:val="24"/>
              </w:numPr>
              <w:spacing w:before="40" w:after="60" w:line="360" w:lineRule="auto"/>
              <w:outlineLvl w:val="1"/>
              <w:rPr>
                <w:del w:id="765" w:author="Microsoft Office User" w:date="2022-09-15T12:29:00Z"/>
                <w:b/>
              </w:rPr>
              <w:pPrChange w:id="766" w:author="Microsoft Office User" w:date="2022-09-15T12:30:00Z">
                <w:pPr>
                  <w:spacing w:before="60" w:after="60" w:line="360" w:lineRule="auto"/>
                  <w:ind w:left="142"/>
                </w:pPr>
              </w:pPrChange>
            </w:pPr>
            <w:del w:id="767" w:author="Microsoft Office User" w:date="2022-09-15T12:29:00Z">
              <w:r w:rsidRPr="002B44C4" w:rsidDel="000B6169">
                <w:rPr>
                  <w:b/>
                </w:rPr>
                <w:delText>STT</w:delText>
              </w:r>
            </w:del>
          </w:p>
        </w:tc>
        <w:tc>
          <w:tcPr>
            <w:tcW w:w="1949" w:type="dxa"/>
          </w:tcPr>
          <w:p w14:paraId="3EB9C1CB" w14:textId="25BF17E8"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768" w:author="Microsoft Office User" w:date="2022-09-15T12:29:00Z"/>
              </w:rPr>
              <w:pPrChange w:id="769" w:author="Microsoft Office User" w:date="2022-09-15T12:30:00Z">
                <w:pPr>
                  <w:keepLines/>
                  <w:widowControl w:val="0"/>
                  <w:pBdr>
                    <w:top w:val="nil"/>
                    <w:left w:val="nil"/>
                    <w:bottom w:val="nil"/>
                    <w:right w:val="nil"/>
                    <w:between w:val="nil"/>
                  </w:pBdr>
                  <w:spacing w:before="60" w:after="60" w:line="360" w:lineRule="auto"/>
                  <w:jc w:val="center"/>
                </w:pPr>
              </w:pPrChange>
            </w:pPr>
            <w:del w:id="770" w:author="Microsoft Office User" w:date="2022-09-15T12:29:00Z">
              <w:r w:rsidRPr="002B44C4" w:rsidDel="000B6169">
                <w:delText>Trường thông tin</w:delText>
              </w:r>
            </w:del>
          </w:p>
        </w:tc>
        <w:tc>
          <w:tcPr>
            <w:tcW w:w="1418" w:type="dxa"/>
          </w:tcPr>
          <w:p w14:paraId="774C61C2" w14:textId="6C3D92C9"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771" w:author="Microsoft Office User" w:date="2022-09-15T12:29:00Z"/>
              </w:rPr>
              <w:pPrChange w:id="772" w:author="Microsoft Office User" w:date="2022-09-15T12:30:00Z">
                <w:pPr>
                  <w:keepLines/>
                  <w:widowControl w:val="0"/>
                  <w:pBdr>
                    <w:top w:val="nil"/>
                    <w:left w:val="nil"/>
                    <w:bottom w:val="nil"/>
                    <w:right w:val="nil"/>
                    <w:between w:val="nil"/>
                  </w:pBdr>
                  <w:spacing w:before="60" w:after="60" w:line="360" w:lineRule="auto"/>
                  <w:jc w:val="center"/>
                </w:pPr>
              </w:pPrChange>
            </w:pPr>
            <w:del w:id="773" w:author="Microsoft Office User" w:date="2022-09-15T12:29:00Z">
              <w:r w:rsidRPr="002B44C4" w:rsidDel="000B6169">
                <w:delText>Định dạng</w:delText>
              </w:r>
            </w:del>
          </w:p>
        </w:tc>
        <w:tc>
          <w:tcPr>
            <w:tcW w:w="4111" w:type="dxa"/>
          </w:tcPr>
          <w:p w14:paraId="484F4796" w14:textId="3DA6B676"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774" w:author="Microsoft Office User" w:date="2022-09-15T12:29:00Z"/>
              </w:rPr>
              <w:pPrChange w:id="775" w:author="Microsoft Office User" w:date="2022-09-15T12:30:00Z">
                <w:pPr>
                  <w:keepLines/>
                  <w:widowControl w:val="0"/>
                  <w:pBdr>
                    <w:top w:val="nil"/>
                    <w:left w:val="nil"/>
                    <w:bottom w:val="nil"/>
                    <w:right w:val="nil"/>
                    <w:between w:val="nil"/>
                  </w:pBdr>
                  <w:spacing w:before="60" w:after="60" w:line="360" w:lineRule="auto"/>
                  <w:jc w:val="center"/>
                </w:pPr>
              </w:pPrChange>
            </w:pPr>
            <w:del w:id="776" w:author="Microsoft Office User" w:date="2022-09-15T12:29:00Z">
              <w:r w:rsidRPr="002B44C4" w:rsidDel="000B6169">
                <w:delText>Mô tả nội dung</w:delText>
              </w:r>
            </w:del>
          </w:p>
        </w:tc>
      </w:tr>
      <w:tr w:rsidR="00000296" w:rsidRPr="002B44C4" w:rsidDel="000B6169" w14:paraId="03A0CC5C" w14:textId="4232E21E" w:rsidTr="000F244D">
        <w:trPr>
          <w:trHeight w:val="284"/>
          <w:jc w:val="center"/>
          <w:del w:id="777" w:author="Microsoft Office User" w:date="2022-09-15T12:29:00Z"/>
        </w:trPr>
        <w:tc>
          <w:tcPr>
            <w:tcW w:w="881" w:type="dxa"/>
            <w:shd w:val="clear" w:color="auto" w:fill="F3F3F3"/>
            <w:vAlign w:val="center"/>
          </w:tcPr>
          <w:p w14:paraId="7D0DC62B" w14:textId="7387C415" w:rsidR="00000296" w:rsidRPr="002B44C4" w:rsidDel="000B6169" w:rsidRDefault="00000296">
            <w:pPr>
              <w:keepNext/>
              <w:keepLines/>
              <w:numPr>
                <w:ilvl w:val="0"/>
                <w:numId w:val="24"/>
              </w:numPr>
              <w:spacing w:before="40" w:after="60" w:line="360" w:lineRule="auto"/>
              <w:outlineLvl w:val="1"/>
              <w:rPr>
                <w:del w:id="778" w:author="Microsoft Office User" w:date="2022-09-15T12:29:00Z"/>
                <w:b/>
              </w:rPr>
              <w:pPrChange w:id="779" w:author="Microsoft Office User" w:date="2022-09-15T12:30:00Z">
                <w:pPr>
                  <w:spacing w:before="60" w:after="60" w:line="360" w:lineRule="auto"/>
                  <w:ind w:left="142"/>
                </w:pPr>
              </w:pPrChange>
            </w:pPr>
            <w:del w:id="780" w:author="Microsoft Office User" w:date="2022-09-15T12:29:00Z">
              <w:r w:rsidRPr="002B44C4" w:rsidDel="000B6169">
                <w:rPr>
                  <w:b/>
                </w:rPr>
                <w:delText>1</w:delText>
              </w:r>
            </w:del>
          </w:p>
        </w:tc>
        <w:tc>
          <w:tcPr>
            <w:tcW w:w="1949" w:type="dxa"/>
          </w:tcPr>
          <w:p w14:paraId="14784DFE" w14:textId="3A7A6106"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781" w:author="Microsoft Office User" w:date="2022-09-15T12:29:00Z"/>
              </w:rPr>
              <w:pPrChange w:id="782"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6654D22D" w14:textId="03E905B7"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783" w:author="Microsoft Office User" w:date="2022-09-15T12:29:00Z"/>
              </w:rPr>
              <w:pPrChange w:id="784"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5F0FFE6F" w14:textId="1D8CEB7D"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785" w:author="Microsoft Office User" w:date="2022-09-15T12:29:00Z"/>
              </w:rPr>
              <w:pPrChange w:id="786"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60A61929" w14:textId="14E33D1F" w:rsidTr="000F244D">
        <w:trPr>
          <w:trHeight w:val="284"/>
          <w:jc w:val="center"/>
          <w:del w:id="787" w:author="Microsoft Office User" w:date="2022-09-15T12:29:00Z"/>
        </w:trPr>
        <w:tc>
          <w:tcPr>
            <w:tcW w:w="881" w:type="dxa"/>
            <w:shd w:val="clear" w:color="auto" w:fill="F3F3F3"/>
            <w:vAlign w:val="center"/>
          </w:tcPr>
          <w:p w14:paraId="4ACC8557" w14:textId="2B597996" w:rsidR="00000296" w:rsidRPr="002B44C4" w:rsidDel="000B6169" w:rsidRDefault="00000296">
            <w:pPr>
              <w:keepNext/>
              <w:keepLines/>
              <w:numPr>
                <w:ilvl w:val="0"/>
                <w:numId w:val="24"/>
              </w:numPr>
              <w:spacing w:before="40" w:after="60" w:line="360" w:lineRule="auto"/>
              <w:outlineLvl w:val="1"/>
              <w:rPr>
                <w:del w:id="788" w:author="Microsoft Office User" w:date="2022-09-15T12:29:00Z"/>
                <w:b/>
              </w:rPr>
              <w:pPrChange w:id="789" w:author="Microsoft Office User" w:date="2022-09-15T12:30:00Z">
                <w:pPr>
                  <w:spacing w:before="60" w:after="60" w:line="360" w:lineRule="auto"/>
                  <w:ind w:left="142"/>
                </w:pPr>
              </w:pPrChange>
            </w:pPr>
            <w:del w:id="790" w:author="Microsoft Office User" w:date="2022-09-15T12:29:00Z">
              <w:r w:rsidRPr="002B44C4" w:rsidDel="000B6169">
                <w:rPr>
                  <w:b/>
                </w:rPr>
                <w:delText>2</w:delText>
              </w:r>
            </w:del>
          </w:p>
        </w:tc>
        <w:tc>
          <w:tcPr>
            <w:tcW w:w="1949" w:type="dxa"/>
          </w:tcPr>
          <w:p w14:paraId="232442FC" w14:textId="229A2FC8"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791" w:author="Microsoft Office User" w:date="2022-09-15T12:29:00Z"/>
              </w:rPr>
              <w:pPrChange w:id="792"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412A71FF" w14:textId="1027DFA7"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793" w:author="Microsoft Office User" w:date="2022-09-15T12:29:00Z"/>
              </w:rPr>
              <w:pPrChange w:id="794"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1464232C" w14:textId="64BBD4E5"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795" w:author="Microsoft Office User" w:date="2022-09-15T12:29:00Z"/>
              </w:rPr>
              <w:pPrChange w:id="796"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141AF4C6" w14:textId="01EA8D46" w:rsidTr="000F244D">
        <w:trPr>
          <w:trHeight w:val="284"/>
          <w:jc w:val="center"/>
          <w:del w:id="797" w:author="Microsoft Office User" w:date="2022-09-15T12:29:00Z"/>
        </w:trPr>
        <w:tc>
          <w:tcPr>
            <w:tcW w:w="881" w:type="dxa"/>
            <w:shd w:val="clear" w:color="auto" w:fill="F3F3F3"/>
            <w:vAlign w:val="center"/>
          </w:tcPr>
          <w:p w14:paraId="5F20335A" w14:textId="309B259A" w:rsidR="00000296" w:rsidRPr="002B44C4" w:rsidDel="000B6169" w:rsidRDefault="00000296">
            <w:pPr>
              <w:keepNext/>
              <w:keepLines/>
              <w:numPr>
                <w:ilvl w:val="0"/>
                <w:numId w:val="24"/>
              </w:numPr>
              <w:spacing w:before="40" w:after="60" w:line="360" w:lineRule="auto"/>
              <w:outlineLvl w:val="1"/>
              <w:rPr>
                <w:del w:id="798" w:author="Microsoft Office User" w:date="2022-09-15T12:29:00Z"/>
                <w:b/>
              </w:rPr>
              <w:pPrChange w:id="799" w:author="Microsoft Office User" w:date="2022-09-15T12:30:00Z">
                <w:pPr>
                  <w:spacing w:before="60" w:after="60" w:line="360" w:lineRule="auto"/>
                  <w:ind w:left="142"/>
                </w:pPr>
              </w:pPrChange>
            </w:pPr>
            <w:del w:id="800" w:author="Microsoft Office User" w:date="2022-09-15T12:29:00Z">
              <w:r w:rsidRPr="002B44C4" w:rsidDel="000B6169">
                <w:rPr>
                  <w:b/>
                </w:rPr>
                <w:delText>3</w:delText>
              </w:r>
            </w:del>
          </w:p>
        </w:tc>
        <w:tc>
          <w:tcPr>
            <w:tcW w:w="1949" w:type="dxa"/>
          </w:tcPr>
          <w:p w14:paraId="715EEE64" w14:textId="4AFE4CF3"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01" w:author="Microsoft Office User" w:date="2022-09-15T12:29:00Z"/>
              </w:rPr>
              <w:pPrChange w:id="802"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61EC6557" w14:textId="18DAF579"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03" w:author="Microsoft Office User" w:date="2022-09-15T12:29:00Z"/>
              </w:rPr>
              <w:pPrChange w:id="804"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44F8B3EA" w14:textId="2307EBB7"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05" w:author="Microsoft Office User" w:date="2022-09-15T12:29:00Z"/>
              </w:rPr>
              <w:pPrChange w:id="806"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45FE481F" w14:textId="5D2909EC" w:rsidTr="000F244D">
        <w:trPr>
          <w:trHeight w:val="284"/>
          <w:jc w:val="center"/>
          <w:del w:id="807" w:author="Microsoft Office User" w:date="2022-09-15T12:29:00Z"/>
        </w:trPr>
        <w:tc>
          <w:tcPr>
            <w:tcW w:w="881" w:type="dxa"/>
            <w:shd w:val="clear" w:color="auto" w:fill="F3F3F3"/>
            <w:vAlign w:val="center"/>
          </w:tcPr>
          <w:p w14:paraId="692CFE75" w14:textId="3F011D5B" w:rsidR="00000296" w:rsidRPr="002B44C4" w:rsidDel="000B6169" w:rsidRDefault="00000296">
            <w:pPr>
              <w:keepNext/>
              <w:keepLines/>
              <w:numPr>
                <w:ilvl w:val="0"/>
                <w:numId w:val="24"/>
              </w:numPr>
              <w:spacing w:before="40" w:after="60" w:line="360" w:lineRule="auto"/>
              <w:outlineLvl w:val="1"/>
              <w:rPr>
                <w:del w:id="808" w:author="Microsoft Office User" w:date="2022-09-15T12:29:00Z"/>
                <w:b/>
              </w:rPr>
              <w:pPrChange w:id="809" w:author="Microsoft Office User" w:date="2022-09-15T12:30:00Z">
                <w:pPr>
                  <w:spacing w:before="60" w:after="60" w:line="360" w:lineRule="auto"/>
                  <w:ind w:left="142"/>
                </w:pPr>
              </w:pPrChange>
            </w:pPr>
            <w:del w:id="810" w:author="Microsoft Office User" w:date="2022-09-15T12:29:00Z">
              <w:r w:rsidRPr="002B44C4" w:rsidDel="000B6169">
                <w:rPr>
                  <w:b/>
                </w:rPr>
                <w:delText>4</w:delText>
              </w:r>
            </w:del>
          </w:p>
        </w:tc>
        <w:tc>
          <w:tcPr>
            <w:tcW w:w="1949" w:type="dxa"/>
          </w:tcPr>
          <w:p w14:paraId="7E2AC6FC" w14:textId="28D00C1E"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11" w:author="Microsoft Office User" w:date="2022-09-15T12:29:00Z"/>
              </w:rPr>
              <w:pPrChange w:id="812"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4A20B4BF" w14:textId="506DAF7E"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13" w:author="Microsoft Office User" w:date="2022-09-15T12:29:00Z"/>
              </w:rPr>
              <w:pPrChange w:id="814"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63C2DF52" w14:textId="1AF25163"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15" w:author="Microsoft Office User" w:date="2022-09-15T12:29:00Z"/>
              </w:rPr>
              <w:pPrChange w:id="816" w:author="Microsoft Office User" w:date="2022-09-15T12:30:00Z">
                <w:pPr>
                  <w:keepLines/>
                  <w:widowControl w:val="0"/>
                  <w:pBdr>
                    <w:top w:val="nil"/>
                    <w:left w:val="nil"/>
                    <w:bottom w:val="nil"/>
                    <w:right w:val="nil"/>
                    <w:between w:val="nil"/>
                  </w:pBdr>
                  <w:spacing w:before="60" w:after="60"/>
                </w:pPr>
              </w:pPrChange>
            </w:pPr>
          </w:p>
        </w:tc>
      </w:tr>
    </w:tbl>
    <w:p w14:paraId="25FC3995" w14:textId="0A6E7D1A" w:rsidR="00000296" w:rsidRPr="002B44C4" w:rsidDel="000B6169" w:rsidRDefault="00000296">
      <w:pPr>
        <w:keepNext/>
        <w:keepLines/>
        <w:numPr>
          <w:ilvl w:val="0"/>
          <w:numId w:val="24"/>
        </w:numPr>
        <w:spacing w:before="40"/>
        <w:outlineLvl w:val="1"/>
        <w:rPr>
          <w:del w:id="817" w:author="Microsoft Office User" w:date="2022-09-15T12:29:00Z"/>
        </w:rPr>
        <w:pPrChange w:id="818" w:author="Microsoft Office User" w:date="2022-09-15T12:30:00Z">
          <w:pPr/>
        </w:pPrChange>
      </w:pPr>
    </w:p>
    <w:p w14:paraId="03612B3B" w14:textId="07204C17" w:rsidR="00BF0EBE" w:rsidRPr="002B44C4" w:rsidDel="000B6169" w:rsidRDefault="00532521">
      <w:pPr>
        <w:pStyle w:val="Heading4"/>
        <w:numPr>
          <w:ilvl w:val="0"/>
          <w:numId w:val="24"/>
        </w:numPr>
        <w:rPr>
          <w:del w:id="819" w:author="Microsoft Office User" w:date="2022-09-15T12:29:00Z"/>
          <w:rFonts w:cs="Times New Roman"/>
        </w:rPr>
        <w:pPrChange w:id="820" w:author="Microsoft Office User" w:date="2022-09-15T12:30:00Z">
          <w:pPr>
            <w:pStyle w:val="Heading4"/>
            <w:numPr>
              <w:ilvl w:val="2"/>
              <w:numId w:val="17"/>
            </w:numPr>
            <w:ind w:left="1224" w:hanging="504"/>
          </w:pPr>
        </w:pPrChange>
      </w:pPr>
      <w:bookmarkStart w:id="821" w:name="_Toc113613719"/>
      <w:del w:id="822" w:author="Microsoft Office User" w:date="2022-09-15T12:29:00Z">
        <w:r w:rsidRPr="002B44C4" w:rsidDel="000B6169">
          <w:rPr>
            <w:rFonts w:cs="Times New Roman"/>
          </w:rPr>
          <w:delText xml:space="preserve">Xác nhận Thông tin tổn thất </w:delText>
        </w:r>
        <w:r w:rsidR="00BF0EBE" w:rsidRPr="002B44C4" w:rsidDel="000B6169">
          <w:rPr>
            <w:rFonts w:cs="Times New Roman"/>
          </w:rPr>
          <w:delText xml:space="preserve"> – Account </w:delText>
        </w:r>
        <w:r w:rsidRPr="002B44C4" w:rsidDel="000B6169">
          <w:rPr>
            <w:rFonts w:cs="Times New Roman"/>
          </w:rPr>
          <w:delText>Khách hàng/Môi giới</w:delText>
        </w:r>
        <w:bookmarkEnd w:id="821"/>
      </w:del>
    </w:p>
    <w:p w14:paraId="41C43214" w14:textId="7D13B71D" w:rsidR="00BF0EBE" w:rsidRPr="002B44C4" w:rsidDel="000B6169" w:rsidRDefault="00BF0EBE">
      <w:pPr>
        <w:keepNext/>
        <w:keepLines/>
        <w:numPr>
          <w:ilvl w:val="0"/>
          <w:numId w:val="24"/>
        </w:numPr>
        <w:spacing w:before="40"/>
        <w:outlineLvl w:val="1"/>
        <w:rPr>
          <w:del w:id="823" w:author="Microsoft Office User" w:date="2022-09-15T12:29:00Z"/>
        </w:rPr>
        <w:pPrChange w:id="824" w:author="Microsoft Office User" w:date="2022-09-15T12:30:00Z">
          <w:pPr/>
        </w:pPrChange>
      </w:pPr>
    </w:p>
    <w:p w14:paraId="1EC1F339" w14:textId="4E07D7D2" w:rsidR="00BF0EBE" w:rsidRPr="002B44C4" w:rsidDel="000B6169" w:rsidRDefault="00BF0EBE">
      <w:pPr>
        <w:pStyle w:val="Heading5"/>
        <w:numPr>
          <w:ilvl w:val="0"/>
          <w:numId w:val="24"/>
        </w:numPr>
        <w:rPr>
          <w:del w:id="825" w:author="Microsoft Office User" w:date="2022-09-15T12:29:00Z"/>
          <w:rFonts w:cs="Times New Roman"/>
        </w:rPr>
        <w:pPrChange w:id="826" w:author="Microsoft Office User" w:date="2022-09-15T12:30:00Z">
          <w:pPr>
            <w:pStyle w:val="Heading5"/>
            <w:numPr>
              <w:ilvl w:val="3"/>
              <w:numId w:val="17"/>
            </w:numPr>
            <w:ind w:left="1728" w:hanging="647"/>
          </w:pPr>
        </w:pPrChange>
      </w:pPr>
      <w:bookmarkStart w:id="827" w:name="_Toc113613720"/>
      <w:del w:id="828" w:author="Microsoft Office User" w:date="2022-09-15T12:29:00Z">
        <w:r w:rsidRPr="002B44C4" w:rsidDel="000B6169">
          <w:rPr>
            <w:rFonts w:cs="Times New Roman"/>
          </w:rPr>
          <w:delText>Màn hình</w:delText>
        </w:r>
        <w:bookmarkEnd w:id="827"/>
      </w:del>
    </w:p>
    <w:p w14:paraId="119C8FE7" w14:textId="1DEF7FB6" w:rsidR="00BF0EBE" w:rsidRPr="002B44C4" w:rsidDel="000B6169" w:rsidRDefault="00BF0EBE">
      <w:pPr>
        <w:keepNext/>
        <w:keepLines/>
        <w:numPr>
          <w:ilvl w:val="0"/>
          <w:numId w:val="24"/>
        </w:numPr>
        <w:spacing w:before="40"/>
        <w:outlineLvl w:val="1"/>
        <w:rPr>
          <w:del w:id="829" w:author="Microsoft Office User" w:date="2022-09-15T12:29:00Z"/>
        </w:rPr>
        <w:pPrChange w:id="830" w:author="Microsoft Office User" w:date="2022-09-15T12:30:00Z">
          <w:pPr/>
        </w:pPrChange>
      </w:pPr>
    </w:p>
    <w:p w14:paraId="3E493B41" w14:textId="1E255127" w:rsidR="00BF0EBE" w:rsidRPr="002B44C4" w:rsidDel="000B6169" w:rsidRDefault="00BF0EBE">
      <w:pPr>
        <w:pStyle w:val="Heading5"/>
        <w:numPr>
          <w:ilvl w:val="0"/>
          <w:numId w:val="24"/>
        </w:numPr>
        <w:rPr>
          <w:del w:id="831" w:author="Microsoft Office User" w:date="2022-09-15T12:29:00Z"/>
          <w:rFonts w:cs="Times New Roman"/>
        </w:rPr>
        <w:pPrChange w:id="832" w:author="Microsoft Office User" w:date="2022-09-15T12:30:00Z">
          <w:pPr>
            <w:pStyle w:val="Heading5"/>
            <w:numPr>
              <w:ilvl w:val="3"/>
              <w:numId w:val="17"/>
            </w:numPr>
            <w:ind w:left="1728" w:hanging="647"/>
          </w:pPr>
        </w:pPrChange>
      </w:pPr>
      <w:bookmarkStart w:id="833" w:name="_Toc113613721"/>
      <w:del w:id="834" w:author="Microsoft Office User" w:date="2022-09-15T12:29:00Z">
        <w:r w:rsidRPr="002B44C4" w:rsidDel="000B6169">
          <w:rPr>
            <w:rFonts w:cs="Times New Roman"/>
          </w:rPr>
          <w:delText>Mô tả màn hình</w:delText>
        </w:r>
        <w:bookmarkEnd w:id="833"/>
      </w:del>
    </w:p>
    <w:p w14:paraId="762C3A2F" w14:textId="18A7095B" w:rsidR="00532521" w:rsidRPr="002B44C4" w:rsidDel="000B6169" w:rsidRDefault="00532521">
      <w:pPr>
        <w:keepNext/>
        <w:keepLines/>
        <w:numPr>
          <w:ilvl w:val="0"/>
          <w:numId w:val="24"/>
        </w:numPr>
        <w:spacing w:before="40"/>
        <w:outlineLvl w:val="1"/>
        <w:rPr>
          <w:del w:id="835" w:author="Microsoft Office User" w:date="2022-09-15T12:29:00Z"/>
        </w:rPr>
        <w:pPrChange w:id="836"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32E04872" w14:textId="7F95D341" w:rsidTr="000F244D">
        <w:trPr>
          <w:trHeight w:val="284"/>
          <w:jc w:val="center"/>
          <w:del w:id="837" w:author="Microsoft Office User" w:date="2022-09-15T12:29:00Z"/>
        </w:trPr>
        <w:tc>
          <w:tcPr>
            <w:tcW w:w="881" w:type="dxa"/>
            <w:shd w:val="clear" w:color="auto" w:fill="F3F3F3"/>
            <w:vAlign w:val="center"/>
          </w:tcPr>
          <w:p w14:paraId="6744CF61" w14:textId="41F0D50B" w:rsidR="00000296" w:rsidRPr="002B44C4" w:rsidDel="000B6169" w:rsidRDefault="00000296">
            <w:pPr>
              <w:keepNext/>
              <w:keepLines/>
              <w:numPr>
                <w:ilvl w:val="0"/>
                <w:numId w:val="24"/>
              </w:numPr>
              <w:spacing w:before="40" w:after="60" w:line="360" w:lineRule="auto"/>
              <w:outlineLvl w:val="1"/>
              <w:rPr>
                <w:del w:id="838" w:author="Microsoft Office User" w:date="2022-09-15T12:29:00Z"/>
                <w:b/>
              </w:rPr>
              <w:pPrChange w:id="839" w:author="Microsoft Office User" w:date="2022-09-15T12:30:00Z">
                <w:pPr>
                  <w:spacing w:before="60" w:after="60" w:line="360" w:lineRule="auto"/>
                  <w:ind w:left="142"/>
                </w:pPr>
              </w:pPrChange>
            </w:pPr>
            <w:del w:id="840" w:author="Microsoft Office User" w:date="2022-09-15T12:29:00Z">
              <w:r w:rsidRPr="002B44C4" w:rsidDel="000B6169">
                <w:rPr>
                  <w:b/>
                </w:rPr>
                <w:delText>STT</w:delText>
              </w:r>
            </w:del>
          </w:p>
        </w:tc>
        <w:tc>
          <w:tcPr>
            <w:tcW w:w="1949" w:type="dxa"/>
          </w:tcPr>
          <w:p w14:paraId="55D4AD27" w14:textId="13EB4BB2"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841" w:author="Microsoft Office User" w:date="2022-09-15T12:29:00Z"/>
              </w:rPr>
              <w:pPrChange w:id="842" w:author="Microsoft Office User" w:date="2022-09-15T12:30:00Z">
                <w:pPr>
                  <w:keepLines/>
                  <w:widowControl w:val="0"/>
                  <w:pBdr>
                    <w:top w:val="nil"/>
                    <w:left w:val="nil"/>
                    <w:bottom w:val="nil"/>
                    <w:right w:val="nil"/>
                    <w:between w:val="nil"/>
                  </w:pBdr>
                  <w:spacing w:before="60" w:after="60" w:line="360" w:lineRule="auto"/>
                  <w:jc w:val="center"/>
                </w:pPr>
              </w:pPrChange>
            </w:pPr>
            <w:del w:id="843" w:author="Microsoft Office User" w:date="2022-09-15T12:29:00Z">
              <w:r w:rsidRPr="002B44C4" w:rsidDel="000B6169">
                <w:delText>Trường thông tin</w:delText>
              </w:r>
            </w:del>
          </w:p>
        </w:tc>
        <w:tc>
          <w:tcPr>
            <w:tcW w:w="1418" w:type="dxa"/>
          </w:tcPr>
          <w:p w14:paraId="5B03A71B" w14:textId="1EF3C2CE"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844" w:author="Microsoft Office User" w:date="2022-09-15T12:29:00Z"/>
              </w:rPr>
              <w:pPrChange w:id="845" w:author="Microsoft Office User" w:date="2022-09-15T12:30:00Z">
                <w:pPr>
                  <w:keepLines/>
                  <w:widowControl w:val="0"/>
                  <w:pBdr>
                    <w:top w:val="nil"/>
                    <w:left w:val="nil"/>
                    <w:bottom w:val="nil"/>
                    <w:right w:val="nil"/>
                    <w:between w:val="nil"/>
                  </w:pBdr>
                  <w:spacing w:before="60" w:after="60" w:line="360" w:lineRule="auto"/>
                  <w:jc w:val="center"/>
                </w:pPr>
              </w:pPrChange>
            </w:pPr>
            <w:del w:id="846" w:author="Microsoft Office User" w:date="2022-09-15T12:29:00Z">
              <w:r w:rsidRPr="002B44C4" w:rsidDel="000B6169">
                <w:delText>Định dạng</w:delText>
              </w:r>
            </w:del>
          </w:p>
        </w:tc>
        <w:tc>
          <w:tcPr>
            <w:tcW w:w="4111" w:type="dxa"/>
          </w:tcPr>
          <w:p w14:paraId="362E8CE7" w14:textId="7621891B"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847" w:author="Microsoft Office User" w:date="2022-09-15T12:29:00Z"/>
              </w:rPr>
              <w:pPrChange w:id="848" w:author="Microsoft Office User" w:date="2022-09-15T12:30:00Z">
                <w:pPr>
                  <w:keepLines/>
                  <w:widowControl w:val="0"/>
                  <w:pBdr>
                    <w:top w:val="nil"/>
                    <w:left w:val="nil"/>
                    <w:bottom w:val="nil"/>
                    <w:right w:val="nil"/>
                    <w:between w:val="nil"/>
                  </w:pBdr>
                  <w:spacing w:before="60" w:after="60" w:line="360" w:lineRule="auto"/>
                  <w:jc w:val="center"/>
                </w:pPr>
              </w:pPrChange>
            </w:pPr>
            <w:del w:id="849" w:author="Microsoft Office User" w:date="2022-09-15T12:29:00Z">
              <w:r w:rsidRPr="002B44C4" w:rsidDel="000B6169">
                <w:delText>Mô tả nội dung</w:delText>
              </w:r>
            </w:del>
          </w:p>
        </w:tc>
      </w:tr>
      <w:tr w:rsidR="00000296" w:rsidRPr="002B44C4" w:rsidDel="000B6169" w14:paraId="301680BC" w14:textId="114B8073" w:rsidTr="000F244D">
        <w:trPr>
          <w:trHeight w:val="284"/>
          <w:jc w:val="center"/>
          <w:del w:id="850" w:author="Microsoft Office User" w:date="2022-09-15T12:29:00Z"/>
        </w:trPr>
        <w:tc>
          <w:tcPr>
            <w:tcW w:w="881" w:type="dxa"/>
            <w:shd w:val="clear" w:color="auto" w:fill="F3F3F3"/>
            <w:vAlign w:val="center"/>
          </w:tcPr>
          <w:p w14:paraId="6147FEAD" w14:textId="0A4527E6" w:rsidR="00000296" w:rsidRPr="002B44C4" w:rsidDel="000B6169" w:rsidRDefault="00000296">
            <w:pPr>
              <w:keepNext/>
              <w:keepLines/>
              <w:numPr>
                <w:ilvl w:val="0"/>
                <w:numId w:val="24"/>
              </w:numPr>
              <w:spacing w:before="40" w:after="60" w:line="360" w:lineRule="auto"/>
              <w:outlineLvl w:val="1"/>
              <w:rPr>
                <w:del w:id="851" w:author="Microsoft Office User" w:date="2022-09-15T12:29:00Z"/>
                <w:b/>
              </w:rPr>
              <w:pPrChange w:id="852" w:author="Microsoft Office User" w:date="2022-09-15T12:30:00Z">
                <w:pPr>
                  <w:spacing w:before="60" w:after="60" w:line="360" w:lineRule="auto"/>
                  <w:ind w:left="142"/>
                </w:pPr>
              </w:pPrChange>
            </w:pPr>
            <w:del w:id="853" w:author="Microsoft Office User" w:date="2022-09-15T12:29:00Z">
              <w:r w:rsidRPr="002B44C4" w:rsidDel="000B6169">
                <w:rPr>
                  <w:b/>
                </w:rPr>
                <w:delText>1</w:delText>
              </w:r>
            </w:del>
          </w:p>
        </w:tc>
        <w:tc>
          <w:tcPr>
            <w:tcW w:w="1949" w:type="dxa"/>
          </w:tcPr>
          <w:p w14:paraId="220214B5" w14:textId="1A185881"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54" w:author="Microsoft Office User" w:date="2022-09-15T12:29:00Z"/>
              </w:rPr>
              <w:pPrChange w:id="855"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44E11FC6" w14:textId="33081E50"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56" w:author="Microsoft Office User" w:date="2022-09-15T12:29:00Z"/>
              </w:rPr>
              <w:pPrChange w:id="857"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0B8CB55E" w14:textId="597FA78C"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58" w:author="Microsoft Office User" w:date="2022-09-15T12:29:00Z"/>
              </w:rPr>
              <w:pPrChange w:id="859"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740D4B8D" w14:textId="7EC55236" w:rsidTr="000F244D">
        <w:trPr>
          <w:trHeight w:val="284"/>
          <w:jc w:val="center"/>
          <w:del w:id="860" w:author="Microsoft Office User" w:date="2022-09-15T12:29:00Z"/>
        </w:trPr>
        <w:tc>
          <w:tcPr>
            <w:tcW w:w="881" w:type="dxa"/>
            <w:shd w:val="clear" w:color="auto" w:fill="F3F3F3"/>
            <w:vAlign w:val="center"/>
          </w:tcPr>
          <w:p w14:paraId="6A557EDE" w14:textId="3BB01A53" w:rsidR="00000296" w:rsidRPr="002B44C4" w:rsidDel="000B6169" w:rsidRDefault="00000296">
            <w:pPr>
              <w:keepNext/>
              <w:keepLines/>
              <w:numPr>
                <w:ilvl w:val="0"/>
                <w:numId w:val="24"/>
              </w:numPr>
              <w:spacing w:before="40" w:after="60" w:line="360" w:lineRule="auto"/>
              <w:outlineLvl w:val="1"/>
              <w:rPr>
                <w:del w:id="861" w:author="Microsoft Office User" w:date="2022-09-15T12:29:00Z"/>
                <w:b/>
              </w:rPr>
              <w:pPrChange w:id="862" w:author="Microsoft Office User" w:date="2022-09-15T12:30:00Z">
                <w:pPr>
                  <w:spacing w:before="60" w:after="60" w:line="360" w:lineRule="auto"/>
                  <w:ind w:left="142"/>
                </w:pPr>
              </w:pPrChange>
            </w:pPr>
            <w:del w:id="863" w:author="Microsoft Office User" w:date="2022-09-15T12:29:00Z">
              <w:r w:rsidRPr="002B44C4" w:rsidDel="000B6169">
                <w:rPr>
                  <w:b/>
                </w:rPr>
                <w:delText>2</w:delText>
              </w:r>
            </w:del>
          </w:p>
        </w:tc>
        <w:tc>
          <w:tcPr>
            <w:tcW w:w="1949" w:type="dxa"/>
          </w:tcPr>
          <w:p w14:paraId="6CF0EAEE" w14:textId="6DEEB41F"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64" w:author="Microsoft Office User" w:date="2022-09-15T12:29:00Z"/>
              </w:rPr>
              <w:pPrChange w:id="865"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717195F5" w14:textId="7980FE85"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66" w:author="Microsoft Office User" w:date="2022-09-15T12:29:00Z"/>
              </w:rPr>
              <w:pPrChange w:id="867"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2D92CE9E" w14:textId="64B13EDB"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68" w:author="Microsoft Office User" w:date="2022-09-15T12:29:00Z"/>
              </w:rPr>
              <w:pPrChange w:id="869"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42FD04F7" w14:textId="3E494FF5" w:rsidTr="000F244D">
        <w:trPr>
          <w:trHeight w:val="284"/>
          <w:jc w:val="center"/>
          <w:del w:id="870" w:author="Microsoft Office User" w:date="2022-09-15T12:29:00Z"/>
        </w:trPr>
        <w:tc>
          <w:tcPr>
            <w:tcW w:w="881" w:type="dxa"/>
            <w:shd w:val="clear" w:color="auto" w:fill="F3F3F3"/>
            <w:vAlign w:val="center"/>
          </w:tcPr>
          <w:p w14:paraId="3D185D5A" w14:textId="79B3D011" w:rsidR="00000296" w:rsidRPr="002B44C4" w:rsidDel="000B6169" w:rsidRDefault="00000296">
            <w:pPr>
              <w:keepNext/>
              <w:keepLines/>
              <w:numPr>
                <w:ilvl w:val="0"/>
                <w:numId w:val="24"/>
              </w:numPr>
              <w:spacing w:before="40" w:after="60" w:line="360" w:lineRule="auto"/>
              <w:outlineLvl w:val="1"/>
              <w:rPr>
                <w:del w:id="871" w:author="Microsoft Office User" w:date="2022-09-15T12:29:00Z"/>
                <w:b/>
              </w:rPr>
              <w:pPrChange w:id="872" w:author="Microsoft Office User" w:date="2022-09-15T12:30:00Z">
                <w:pPr>
                  <w:spacing w:before="60" w:after="60" w:line="360" w:lineRule="auto"/>
                  <w:ind w:left="142"/>
                </w:pPr>
              </w:pPrChange>
            </w:pPr>
            <w:del w:id="873" w:author="Microsoft Office User" w:date="2022-09-15T12:29:00Z">
              <w:r w:rsidRPr="002B44C4" w:rsidDel="000B6169">
                <w:rPr>
                  <w:b/>
                </w:rPr>
                <w:delText>3</w:delText>
              </w:r>
            </w:del>
          </w:p>
        </w:tc>
        <w:tc>
          <w:tcPr>
            <w:tcW w:w="1949" w:type="dxa"/>
          </w:tcPr>
          <w:p w14:paraId="6AC22CB8" w14:textId="02421B7C"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74" w:author="Microsoft Office User" w:date="2022-09-15T12:29:00Z"/>
              </w:rPr>
              <w:pPrChange w:id="875"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363A85AE" w14:textId="3D25088A"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76" w:author="Microsoft Office User" w:date="2022-09-15T12:29:00Z"/>
              </w:rPr>
              <w:pPrChange w:id="877"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7E274132" w14:textId="50C55B38"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78" w:author="Microsoft Office User" w:date="2022-09-15T12:29:00Z"/>
              </w:rPr>
              <w:pPrChange w:id="879"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06C801F0" w14:textId="271C878D" w:rsidTr="000F244D">
        <w:trPr>
          <w:trHeight w:val="284"/>
          <w:jc w:val="center"/>
          <w:del w:id="880" w:author="Microsoft Office User" w:date="2022-09-15T12:29:00Z"/>
        </w:trPr>
        <w:tc>
          <w:tcPr>
            <w:tcW w:w="881" w:type="dxa"/>
            <w:shd w:val="clear" w:color="auto" w:fill="F3F3F3"/>
            <w:vAlign w:val="center"/>
          </w:tcPr>
          <w:p w14:paraId="7FB43D7C" w14:textId="4C9C27BB" w:rsidR="00000296" w:rsidRPr="002B44C4" w:rsidDel="000B6169" w:rsidRDefault="00000296">
            <w:pPr>
              <w:keepNext/>
              <w:keepLines/>
              <w:numPr>
                <w:ilvl w:val="0"/>
                <w:numId w:val="24"/>
              </w:numPr>
              <w:spacing w:before="40" w:after="60" w:line="360" w:lineRule="auto"/>
              <w:outlineLvl w:val="1"/>
              <w:rPr>
                <w:del w:id="881" w:author="Microsoft Office User" w:date="2022-09-15T12:29:00Z"/>
                <w:b/>
              </w:rPr>
              <w:pPrChange w:id="882" w:author="Microsoft Office User" w:date="2022-09-15T12:30:00Z">
                <w:pPr>
                  <w:spacing w:before="60" w:after="60" w:line="360" w:lineRule="auto"/>
                  <w:ind w:left="142"/>
                </w:pPr>
              </w:pPrChange>
            </w:pPr>
            <w:del w:id="883" w:author="Microsoft Office User" w:date="2022-09-15T12:29:00Z">
              <w:r w:rsidRPr="002B44C4" w:rsidDel="000B6169">
                <w:rPr>
                  <w:b/>
                </w:rPr>
                <w:delText>4</w:delText>
              </w:r>
            </w:del>
          </w:p>
        </w:tc>
        <w:tc>
          <w:tcPr>
            <w:tcW w:w="1949" w:type="dxa"/>
          </w:tcPr>
          <w:p w14:paraId="40A7C25F" w14:textId="1DAD0D06"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84" w:author="Microsoft Office User" w:date="2022-09-15T12:29:00Z"/>
              </w:rPr>
              <w:pPrChange w:id="885"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7ED887F5" w14:textId="12D95BBA"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86" w:author="Microsoft Office User" w:date="2022-09-15T12:29:00Z"/>
              </w:rPr>
              <w:pPrChange w:id="887"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53E4ACDA" w14:textId="37A0990E"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888" w:author="Microsoft Office User" w:date="2022-09-15T12:29:00Z"/>
              </w:rPr>
              <w:pPrChange w:id="889" w:author="Microsoft Office User" w:date="2022-09-15T12:30:00Z">
                <w:pPr>
                  <w:keepLines/>
                  <w:widowControl w:val="0"/>
                  <w:pBdr>
                    <w:top w:val="nil"/>
                    <w:left w:val="nil"/>
                    <w:bottom w:val="nil"/>
                    <w:right w:val="nil"/>
                    <w:between w:val="nil"/>
                  </w:pBdr>
                  <w:spacing w:before="60" w:after="60"/>
                </w:pPr>
              </w:pPrChange>
            </w:pPr>
          </w:p>
        </w:tc>
      </w:tr>
    </w:tbl>
    <w:p w14:paraId="70F7A368" w14:textId="0C89016B" w:rsidR="00000296" w:rsidRPr="002B44C4" w:rsidDel="000B6169" w:rsidRDefault="00000296">
      <w:pPr>
        <w:keepNext/>
        <w:keepLines/>
        <w:numPr>
          <w:ilvl w:val="0"/>
          <w:numId w:val="24"/>
        </w:numPr>
        <w:spacing w:before="40"/>
        <w:outlineLvl w:val="1"/>
        <w:rPr>
          <w:del w:id="890" w:author="Microsoft Office User" w:date="2022-09-15T12:29:00Z"/>
        </w:rPr>
        <w:pPrChange w:id="891" w:author="Microsoft Office User" w:date="2022-09-15T12:30:00Z">
          <w:pPr/>
        </w:pPrChange>
      </w:pPr>
    </w:p>
    <w:p w14:paraId="4D9433C5" w14:textId="5ADEECD5" w:rsidR="00532521" w:rsidRPr="002B44C4" w:rsidDel="000B6169" w:rsidRDefault="00532521">
      <w:pPr>
        <w:pStyle w:val="Heading4"/>
        <w:numPr>
          <w:ilvl w:val="0"/>
          <w:numId w:val="24"/>
        </w:numPr>
        <w:rPr>
          <w:del w:id="892" w:author="Microsoft Office User" w:date="2022-09-15T12:29:00Z"/>
          <w:rFonts w:cs="Times New Roman"/>
        </w:rPr>
        <w:pPrChange w:id="893" w:author="Microsoft Office User" w:date="2022-09-15T12:30:00Z">
          <w:pPr>
            <w:pStyle w:val="Heading4"/>
            <w:numPr>
              <w:ilvl w:val="2"/>
              <w:numId w:val="17"/>
            </w:numPr>
            <w:ind w:left="1224" w:hanging="504"/>
          </w:pPr>
        </w:pPrChange>
      </w:pPr>
      <w:bookmarkStart w:id="894" w:name="_Toc113613722"/>
      <w:del w:id="895" w:author="Microsoft Office User" w:date="2022-09-15T12:29:00Z">
        <w:r w:rsidRPr="002B44C4" w:rsidDel="000B6169">
          <w:rPr>
            <w:rFonts w:cs="Times New Roman"/>
          </w:rPr>
          <w:delText>Lập Hồ sơ bồi thường – Account Cán bộ GQKN</w:delText>
        </w:r>
        <w:bookmarkEnd w:id="894"/>
      </w:del>
    </w:p>
    <w:p w14:paraId="4992F0E5" w14:textId="353084BE" w:rsidR="00532521" w:rsidRPr="002B44C4" w:rsidDel="000B6169" w:rsidRDefault="00532521">
      <w:pPr>
        <w:keepNext/>
        <w:keepLines/>
        <w:numPr>
          <w:ilvl w:val="0"/>
          <w:numId w:val="24"/>
        </w:numPr>
        <w:spacing w:before="40"/>
        <w:outlineLvl w:val="1"/>
        <w:rPr>
          <w:del w:id="896" w:author="Microsoft Office User" w:date="2022-09-15T12:29:00Z"/>
        </w:rPr>
        <w:pPrChange w:id="897" w:author="Microsoft Office User" w:date="2022-09-15T12:30:00Z">
          <w:pPr/>
        </w:pPrChange>
      </w:pPr>
    </w:p>
    <w:p w14:paraId="25306359" w14:textId="2805CAB5" w:rsidR="00532521" w:rsidRPr="002B44C4" w:rsidDel="000B6169" w:rsidRDefault="00532521">
      <w:pPr>
        <w:pStyle w:val="Heading5"/>
        <w:numPr>
          <w:ilvl w:val="0"/>
          <w:numId w:val="24"/>
        </w:numPr>
        <w:rPr>
          <w:del w:id="898" w:author="Microsoft Office User" w:date="2022-09-15T12:29:00Z"/>
          <w:rFonts w:cs="Times New Roman"/>
        </w:rPr>
        <w:pPrChange w:id="899" w:author="Microsoft Office User" w:date="2022-09-15T12:30:00Z">
          <w:pPr>
            <w:pStyle w:val="Heading5"/>
            <w:numPr>
              <w:ilvl w:val="3"/>
              <w:numId w:val="17"/>
            </w:numPr>
            <w:ind w:left="1728" w:hanging="647"/>
          </w:pPr>
        </w:pPrChange>
      </w:pPr>
      <w:bookmarkStart w:id="900" w:name="_Toc113613723"/>
      <w:del w:id="901" w:author="Microsoft Office User" w:date="2022-09-15T12:29:00Z">
        <w:r w:rsidRPr="002B44C4" w:rsidDel="000B6169">
          <w:rPr>
            <w:rFonts w:cs="Times New Roman"/>
          </w:rPr>
          <w:delText>Màn hình</w:delText>
        </w:r>
        <w:bookmarkEnd w:id="900"/>
      </w:del>
    </w:p>
    <w:p w14:paraId="4C602539" w14:textId="013E3B3A" w:rsidR="00532521" w:rsidRPr="002B44C4" w:rsidDel="000B6169" w:rsidRDefault="00532521">
      <w:pPr>
        <w:keepNext/>
        <w:keepLines/>
        <w:numPr>
          <w:ilvl w:val="0"/>
          <w:numId w:val="24"/>
        </w:numPr>
        <w:spacing w:before="40"/>
        <w:outlineLvl w:val="1"/>
        <w:rPr>
          <w:del w:id="902" w:author="Microsoft Office User" w:date="2022-09-15T12:29:00Z"/>
        </w:rPr>
        <w:pPrChange w:id="903" w:author="Microsoft Office User" w:date="2022-09-15T12:30:00Z">
          <w:pPr/>
        </w:pPrChange>
      </w:pPr>
    </w:p>
    <w:p w14:paraId="1F80D805" w14:textId="0C639A9A" w:rsidR="00532521" w:rsidRPr="002B44C4" w:rsidDel="000B6169" w:rsidRDefault="00532521">
      <w:pPr>
        <w:pStyle w:val="Heading5"/>
        <w:numPr>
          <w:ilvl w:val="0"/>
          <w:numId w:val="24"/>
        </w:numPr>
        <w:rPr>
          <w:del w:id="904" w:author="Microsoft Office User" w:date="2022-09-15T12:29:00Z"/>
          <w:rFonts w:cs="Times New Roman"/>
        </w:rPr>
        <w:pPrChange w:id="905" w:author="Microsoft Office User" w:date="2022-09-15T12:30:00Z">
          <w:pPr>
            <w:pStyle w:val="Heading5"/>
            <w:numPr>
              <w:ilvl w:val="3"/>
              <w:numId w:val="17"/>
            </w:numPr>
            <w:ind w:left="1728" w:hanging="647"/>
          </w:pPr>
        </w:pPrChange>
      </w:pPr>
      <w:bookmarkStart w:id="906" w:name="_Toc113613724"/>
      <w:del w:id="907" w:author="Microsoft Office User" w:date="2022-09-15T12:29:00Z">
        <w:r w:rsidRPr="002B44C4" w:rsidDel="000B6169">
          <w:rPr>
            <w:rFonts w:cs="Times New Roman"/>
          </w:rPr>
          <w:delText>Mô tả màn hình</w:delText>
        </w:r>
        <w:bookmarkEnd w:id="906"/>
      </w:del>
    </w:p>
    <w:p w14:paraId="029245AA" w14:textId="642EC269" w:rsidR="00D741D9" w:rsidRPr="002B44C4" w:rsidDel="000B6169" w:rsidRDefault="00D741D9">
      <w:pPr>
        <w:keepNext/>
        <w:keepLines/>
        <w:numPr>
          <w:ilvl w:val="0"/>
          <w:numId w:val="24"/>
        </w:numPr>
        <w:spacing w:before="40"/>
        <w:outlineLvl w:val="1"/>
        <w:rPr>
          <w:del w:id="908" w:author="Microsoft Office User" w:date="2022-09-15T12:29:00Z"/>
        </w:rPr>
        <w:pPrChange w:id="909"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1AEBE4F7" w14:textId="35C7979D" w:rsidTr="000F244D">
        <w:trPr>
          <w:trHeight w:val="284"/>
          <w:jc w:val="center"/>
          <w:del w:id="910" w:author="Microsoft Office User" w:date="2022-09-15T12:29:00Z"/>
        </w:trPr>
        <w:tc>
          <w:tcPr>
            <w:tcW w:w="881" w:type="dxa"/>
            <w:shd w:val="clear" w:color="auto" w:fill="F3F3F3"/>
            <w:vAlign w:val="center"/>
          </w:tcPr>
          <w:p w14:paraId="26E30B36" w14:textId="21FE818D" w:rsidR="00000296" w:rsidRPr="002B44C4" w:rsidDel="000B6169" w:rsidRDefault="00000296">
            <w:pPr>
              <w:keepNext/>
              <w:keepLines/>
              <w:numPr>
                <w:ilvl w:val="0"/>
                <w:numId w:val="24"/>
              </w:numPr>
              <w:spacing w:before="40" w:after="60" w:line="360" w:lineRule="auto"/>
              <w:outlineLvl w:val="1"/>
              <w:rPr>
                <w:del w:id="911" w:author="Microsoft Office User" w:date="2022-09-15T12:29:00Z"/>
                <w:b/>
              </w:rPr>
              <w:pPrChange w:id="912" w:author="Microsoft Office User" w:date="2022-09-15T12:30:00Z">
                <w:pPr>
                  <w:spacing w:before="60" w:after="60" w:line="360" w:lineRule="auto"/>
                  <w:ind w:left="142"/>
                </w:pPr>
              </w:pPrChange>
            </w:pPr>
            <w:del w:id="913" w:author="Microsoft Office User" w:date="2022-09-15T12:29:00Z">
              <w:r w:rsidRPr="002B44C4" w:rsidDel="000B6169">
                <w:rPr>
                  <w:b/>
                </w:rPr>
                <w:delText>STT</w:delText>
              </w:r>
            </w:del>
          </w:p>
        </w:tc>
        <w:tc>
          <w:tcPr>
            <w:tcW w:w="1949" w:type="dxa"/>
          </w:tcPr>
          <w:p w14:paraId="6F31DE79" w14:textId="55FBF805"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914" w:author="Microsoft Office User" w:date="2022-09-15T12:29:00Z"/>
              </w:rPr>
              <w:pPrChange w:id="915" w:author="Microsoft Office User" w:date="2022-09-15T12:30:00Z">
                <w:pPr>
                  <w:keepLines/>
                  <w:widowControl w:val="0"/>
                  <w:pBdr>
                    <w:top w:val="nil"/>
                    <w:left w:val="nil"/>
                    <w:bottom w:val="nil"/>
                    <w:right w:val="nil"/>
                    <w:between w:val="nil"/>
                  </w:pBdr>
                  <w:spacing w:before="60" w:after="60" w:line="360" w:lineRule="auto"/>
                  <w:jc w:val="center"/>
                </w:pPr>
              </w:pPrChange>
            </w:pPr>
            <w:del w:id="916" w:author="Microsoft Office User" w:date="2022-09-15T12:29:00Z">
              <w:r w:rsidRPr="002B44C4" w:rsidDel="000B6169">
                <w:delText>Trường thông tin</w:delText>
              </w:r>
            </w:del>
          </w:p>
        </w:tc>
        <w:tc>
          <w:tcPr>
            <w:tcW w:w="1418" w:type="dxa"/>
          </w:tcPr>
          <w:p w14:paraId="6730A936" w14:textId="052D4689"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917" w:author="Microsoft Office User" w:date="2022-09-15T12:29:00Z"/>
              </w:rPr>
              <w:pPrChange w:id="918" w:author="Microsoft Office User" w:date="2022-09-15T12:30:00Z">
                <w:pPr>
                  <w:keepLines/>
                  <w:widowControl w:val="0"/>
                  <w:pBdr>
                    <w:top w:val="nil"/>
                    <w:left w:val="nil"/>
                    <w:bottom w:val="nil"/>
                    <w:right w:val="nil"/>
                    <w:between w:val="nil"/>
                  </w:pBdr>
                  <w:spacing w:before="60" w:after="60" w:line="360" w:lineRule="auto"/>
                  <w:jc w:val="center"/>
                </w:pPr>
              </w:pPrChange>
            </w:pPr>
            <w:del w:id="919" w:author="Microsoft Office User" w:date="2022-09-15T12:29:00Z">
              <w:r w:rsidRPr="002B44C4" w:rsidDel="000B6169">
                <w:delText>Định dạng</w:delText>
              </w:r>
            </w:del>
          </w:p>
        </w:tc>
        <w:tc>
          <w:tcPr>
            <w:tcW w:w="4111" w:type="dxa"/>
          </w:tcPr>
          <w:p w14:paraId="50D87421" w14:textId="1A5E7BFF" w:rsidR="00000296" w:rsidRPr="002B44C4" w:rsidDel="000B6169" w:rsidRDefault="00000296">
            <w:pPr>
              <w:keepNext/>
              <w:keepLines/>
              <w:widowControl w:val="0"/>
              <w:numPr>
                <w:ilvl w:val="0"/>
                <w:numId w:val="24"/>
              </w:numPr>
              <w:pBdr>
                <w:top w:val="nil"/>
                <w:left w:val="nil"/>
                <w:bottom w:val="nil"/>
                <w:right w:val="nil"/>
                <w:between w:val="nil"/>
              </w:pBdr>
              <w:spacing w:before="40" w:after="60" w:line="360" w:lineRule="auto"/>
              <w:jc w:val="center"/>
              <w:outlineLvl w:val="1"/>
              <w:rPr>
                <w:del w:id="920" w:author="Microsoft Office User" w:date="2022-09-15T12:29:00Z"/>
              </w:rPr>
              <w:pPrChange w:id="921" w:author="Microsoft Office User" w:date="2022-09-15T12:30:00Z">
                <w:pPr>
                  <w:keepLines/>
                  <w:widowControl w:val="0"/>
                  <w:pBdr>
                    <w:top w:val="nil"/>
                    <w:left w:val="nil"/>
                    <w:bottom w:val="nil"/>
                    <w:right w:val="nil"/>
                    <w:between w:val="nil"/>
                  </w:pBdr>
                  <w:spacing w:before="60" w:after="60" w:line="360" w:lineRule="auto"/>
                  <w:jc w:val="center"/>
                </w:pPr>
              </w:pPrChange>
            </w:pPr>
            <w:del w:id="922" w:author="Microsoft Office User" w:date="2022-09-15T12:29:00Z">
              <w:r w:rsidRPr="002B44C4" w:rsidDel="000B6169">
                <w:delText>Mô tả nội dung</w:delText>
              </w:r>
            </w:del>
          </w:p>
        </w:tc>
      </w:tr>
      <w:tr w:rsidR="00000296" w:rsidRPr="002B44C4" w:rsidDel="000B6169" w14:paraId="6214C6FC" w14:textId="232A88FE" w:rsidTr="000F244D">
        <w:trPr>
          <w:trHeight w:val="284"/>
          <w:jc w:val="center"/>
          <w:del w:id="923" w:author="Microsoft Office User" w:date="2022-09-15T12:29:00Z"/>
        </w:trPr>
        <w:tc>
          <w:tcPr>
            <w:tcW w:w="881" w:type="dxa"/>
            <w:shd w:val="clear" w:color="auto" w:fill="F3F3F3"/>
            <w:vAlign w:val="center"/>
          </w:tcPr>
          <w:p w14:paraId="66BB9C70" w14:textId="1BB8E7D5" w:rsidR="00000296" w:rsidRPr="002B44C4" w:rsidDel="000B6169" w:rsidRDefault="00000296">
            <w:pPr>
              <w:keepNext/>
              <w:keepLines/>
              <w:numPr>
                <w:ilvl w:val="0"/>
                <w:numId w:val="24"/>
              </w:numPr>
              <w:spacing w:before="40" w:after="60" w:line="360" w:lineRule="auto"/>
              <w:outlineLvl w:val="1"/>
              <w:rPr>
                <w:del w:id="924" w:author="Microsoft Office User" w:date="2022-09-15T12:29:00Z"/>
                <w:b/>
              </w:rPr>
              <w:pPrChange w:id="925" w:author="Microsoft Office User" w:date="2022-09-15T12:30:00Z">
                <w:pPr>
                  <w:spacing w:before="60" w:after="60" w:line="360" w:lineRule="auto"/>
                  <w:ind w:left="142"/>
                </w:pPr>
              </w:pPrChange>
            </w:pPr>
            <w:del w:id="926" w:author="Microsoft Office User" w:date="2022-09-15T12:29:00Z">
              <w:r w:rsidRPr="002B44C4" w:rsidDel="000B6169">
                <w:rPr>
                  <w:b/>
                </w:rPr>
                <w:delText>1</w:delText>
              </w:r>
            </w:del>
          </w:p>
        </w:tc>
        <w:tc>
          <w:tcPr>
            <w:tcW w:w="1949" w:type="dxa"/>
          </w:tcPr>
          <w:p w14:paraId="466D642E" w14:textId="1FA29D1D"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27" w:author="Microsoft Office User" w:date="2022-09-15T12:29:00Z"/>
              </w:rPr>
              <w:pPrChange w:id="928"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6DA91D56" w14:textId="3C7226FF"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29" w:author="Microsoft Office User" w:date="2022-09-15T12:29:00Z"/>
              </w:rPr>
              <w:pPrChange w:id="930"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0BD76A46" w14:textId="024EC6BA"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31" w:author="Microsoft Office User" w:date="2022-09-15T12:29:00Z"/>
              </w:rPr>
              <w:pPrChange w:id="932"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2AA600B7" w14:textId="2A427539" w:rsidTr="000F244D">
        <w:trPr>
          <w:trHeight w:val="284"/>
          <w:jc w:val="center"/>
          <w:del w:id="933" w:author="Microsoft Office User" w:date="2022-09-15T12:29:00Z"/>
        </w:trPr>
        <w:tc>
          <w:tcPr>
            <w:tcW w:w="881" w:type="dxa"/>
            <w:shd w:val="clear" w:color="auto" w:fill="F3F3F3"/>
            <w:vAlign w:val="center"/>
          </w:tcPr>
          <w:p w14:paraId="52229D4B" w14:textId="0095AAB7" w:rsidR="00000296" w:rsidRPr="002B44C4" w:rsidDel="000B6169" w:rsidRDefault="00000296">
            <w:pPr>
              <w:keepNext/>
              <w:keepLines/>
              <w:numPr>
                <w:ilvl w:val="0"/>
                <w:numId w:val="24"/>
              </w:numPr>
              <w:spacing w:before="40" w:after="60" w:line="360" w:lineRule="auto"/>
              <w:outlineLvl w:val="1"/>
              <w:rPr>
                <w:del w:id="934" w:author="Microsoft Office User" w:date="2022-09-15T12:29:00Z"/>
                <w:b/>
              </w:rPr>
              <w:pPrChange w:id="935" w:author="Microsoft Office User" w:date="2022-09-15T12:30:00Z">
                <w:pPr>
                  <w:spacing w:before="60" w:after="60" w:line="360" w:lineRule="auto"/>
                  <w:ind w:left="142"/>
                </w:pPr>
              </w:pPrChange>
            </w:pPr>
            <w:del w:id="936" w:author="Microsoft Office User" w:date="2022-09-15T12:29:00Z">
              <w:r w:rsidRPr="002B44C4" w:rsidDel="000B6169">
                <w:rPr>
                  <w:b/>
                </w:rPr>
                <w:delText>2</w:delText>
              </w:r>
            </w:del>
          </w:p>
        </w:tc>
        <w:tc>
          <w:tcPr>
            <w:tcW w:w="1949" w:type="dxa"/>
          </w:tcPr>
          <w:p w14:paraId="14F927BB" w14:textId="08C2CEA1"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37" w:author="Microsoft Office User" w:date="2022-09-15T12:29:00Z"/>
              </w:rPr>
              <w:pPrChange w:id="938"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3575F079" w14:textId="347DA70B"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39" w:author="Microsoft Office User" w:date="2022-09-15T12:29:00Z"/>
              </w:rPr>
              <w:pPrChange w:id="940"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08972D00" w14:textId="537E2AF2"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41" w:author="Microsoft Office User" w:date="2022-09-15T12:29:00Z"/>
              </w:rPr>
              <w:pPrChange w:id="942"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5876F182" w14:textId="5FE61D0A" w:rsidTr="000F244D">
        <w:trPr>
          <w:trHeight w:val="284"/>
          <w:jc w:val="center"/>
          <w:del w:id="943" w:author="Microsoft Office User" w:date="2022-09-15T12:29:00Z"/>
        </w:trPr>
        <w:tc>
          <w:tcPr>
            <w:tcW w:w="881" w:type="dxa"/>
            <w:shd w:val="clear" w:color="auto" w:fill="F3F3F3"/>
            <w:vAlign w:val="center"/>
          </w:tcPr>
          <w:p w14:paraId="3D762A4C" w14:textId="246E4A27" w:rsidR="00000296" w:rsidRPr="002B44C4" w:rsidDel="000B6169" w:rsidRDefault="00000296">
            <w:pPr>
              <w:keepNext/>
              <w:keepLines/>
              <w:numPr>
                <w:ilvl w:val="0"/>
                <w:numId w:val="24"/>
              </w:numPr>
              <w:spacing w:before="40" w:after="60" w:line="360" w:lineRule="auto"/>
              <w:outlineLvl w:val="1"/>
              <w:rPr>
                <w:del w:id="944" w:author="Microsoft Office User" w:date="2022-09-15T12:29:00Z"/>
                <w:b/>
              </w:rPr>
              <w:pPrChange w:id="945" w:author="Microsoft Office User" w:date="2022-09-15T12:30:00Z">
                <w:pPr>
                  <w:spacing w:before="60" w:after="60" w:line="360" w:lineRule="auto"/>
                  <w:ind w:left="142"/>
                </w:pPr>
              </w:pPrChange>
            </w:pPr>
            <w:del w:id="946" w:author="Microsoft Office User" w:date="2022-09-15T12:29:00Z">
              <w:r w:rsidRPr="002B44C4" w:rsidDel="000B6169">
                <w:rPr>
                  <w:b/>
                </w:rPr>
                <w:delText>3</w:delText>
              </w:r>
            </w:del>
          </w:p>
        </w:tc>
        <w:tc>
          <w:tcPr>
            <w:tcW w:w="1949" w:type="dxa"/>
          </w:tcPr>
          <w:p w14:paraId="794179D3" w14:textId="361F6F85"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47" w:author="Microsoft Office User" w:date="2022-09-15T12:29:00Z"/>
              </w:rPr>
              <w:pPrChange w:id="948"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5FEB9A26" w14:textId="6F060161"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49" w:author="Microsoft Office User" w:date="2022-09-15T12:29:00Z"/>
              </w:rPr>
              <w:pPrChange w:id="950"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6C857F71" w14:textId="546FCBB1"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51" w:author="Microsoft Office User" w:date="2022-09-15T12:29:00Z"/>
              </w:rPr>
              <w:pPrChange w:id="952"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14DF0FCF" w14:textId="6A0B2E4E" w:rsidTr="000F244D">
        <w:trPr>
          <w:trHeight w:val="284"/>
          <w:jc w:val="center"/>
          <w:del w:id="953" w:author="Microsoft Office User" w:date="2022-09-15T12:29:00Z"/>
        </w:trPr>
        <w:tc>
          <w:tcPr>
            <w:tcW w:w="881" w:type="dxa"/>
            <w:shd w:val="clear" w:color="auto" w:fill="F3F3F3"/>
            <w:vAlign w:val="center"/>
          </w:tcPr>
          <w:p w14:paraId="661BF1F3" w14:textId="66A8FF33" w:rsidR="00000296" w:rsidRPr="002B44C4" w:rsidDel="000B6169" w:rsidRDefault="00000296">
            <w:pPr>
              <w:keepNext/>
              <w:keepLines/>
              <w:numPr>
                <w:ilvl w:val="0"/>
                <w:numId w:val="24"/>
              </w:numPr>
              <w:spacing w:before="40" w:after="60" w:line="360" w:lineRule="auto"/>
              <w:outlineLvl w:val="1"/>
              <w:rPr>
                <w:del w:id="954" w:author="Microsoft Office User" w:date="2022-09-15T12:29:00Z"/>
                <w:b/>
              </w:rPr>
              <w:pPrChange w:id="955" w:author="Microsoft Office User" w:date="2022-09-15T12:30:00Z">
                <w:pPr>
                  <w:spacing w:before="60" w:after="60" w:line="360" w:lineRule="auto"/>
                  <w:ind w:left="142"/>
                </w:pPr>
              </w:pPrChange>
            </w:pPr>
            <w:del w:id="956" w:author="Microsoft Office User" w:date="2022-09-15T12:29:00Z">
              <w:r w:rsidRPr="002B44C4" w:rsidDel="000B6169">
                <w:rPr>
                  <w:b/>
                </w:rPr>
                <w:delText>4</w:delText>
              </w:r>
            </w:del>
          </w:p>
        </w:tc>
        <w:tc>
          <w:tcPr>
            <w:tcW w:w="1949" w:type="dxa"/>
          </w:tcPr>
          <w:p w14:paraId="591DDC6E" w14:textId="7C53319F"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57" w:author="Microsoft Office User" w:date="2022-09-15T12:29:00Z"/>
              </w:rPr>
              <w:pPrChange w:id="958"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699E4A0A" w14:textId="1EA3A8C2"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59" w:author="Microsoft Office User" w:date="2022-09-15T12:29:00Z"/>
              </w:rPr>
              <w:pPrChange w:id="960"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788B58EA" w14:textId="078DE808" w:rsidR="00000296" w:rsidRPr="002B44C4" w:rsidDel="000B6169" w:rsidRDefault="00000296">
            <w:pPr>
              <w:keepNext/>
              <w:keepLines/>
              <w:widowControl w:val="0"/>
              <w:numPr>
                <w:ilvl w:val="0"/>
                <w:numId w:val="24"/>
              </w:numPr>
              <w:pBdr>
                <w:top w:val="nil"/>
                <w:left w:val="nil"/>
                <w:bottom w:val="nil"/>
                <w:right w:val="nil"/>
                <w:between w:val="nil"/>
              </w:pBdr>
              <w:spacing w:before="40" w:after="60"/>
              <w:outlineLvl w:val="1"/>
              <w:rPr>
                <w:del w:id="961" w:author="Microsoft Office User" w:date="2022-09-15T12:29:00Z"/>
              </w:rPr>
              <w:pPrChange w:id="962" w:author="Microsoft Office User" w:date="2022-09-15T12:30:00Z">
                <w:pPr>
                  <w:keepLines/>
                  <w:widowControl w:val="0"/>
                  <w:pBdr>
                    <w:top w:val="nil"/>
                    <w:left w:val="nil"/>
                    <w:bottom w:val="nil"/>
                    <w:right w:val="nil"/>
                    <w:between w:val="nil"/>
                  </w:pBdr>
                  <w:spacing w:before="60" w:after="60"/>
                </w:pPr>
              </w:pPrChange>
            </w:pPr>
          </w:p>
        </w:tc>
      </w:tr>
    </w:tbl>
    <w:p w14:paraId="6FA4F8A0" w14:textId="49FC5767" w:rsidR="00000296" w:rsidRPr="002B44C4" w:rsidDel="000B6169" w:rsidRDefault="00000296">
      <w:pPr>
        <w:keepNext/>
        <w:keepLines/>
        <w:numPr>
          <w:ilvl w:val="0"/>
          <w:numId w:val="24"/>
        </w:numPr>
        <w:spacing w:before="40"/>
        <w:outlineLvl w:val="1"/>
        <w:rPr>
          <w:del w:id="963" w:author="Microsoft Office User" w:date="2022-09-15T12:29:00Z"/>
        </w:rPr>
        <w:pPrChange w:id="964" w:author="Microsoft Office User" w:date="2022-09-15T12:30:00Z">
          <w:pPr/>
        </w:pPrChange>
      </w:pPr>
    </w:p>
    <w:p w14:paraId="02E907E5" w14:textId="09AE469E" w:rsidR="00E318A3" w:rsidRPr="002B44C4" w:rsidDel="000B6169" w:rsidRDefault="00853531">
      <w:pPr>
        <w:pStyle w:val="Heading2"/>
        <w:numPr>
          <w:ilvl w:val="0"/>
          <w:numId w:val="24"/>
        </w:numPr>
        <w:rPr>
          <w:del w:id="965" w:author="Microsoft Office User" w:date="2022-09-15T12:29:00Z"/>
          <w:rFonts w:cs="Times New Roman"/>
          <w:color w:val="auto"/>
          <w:sz w:val="24"/>
          <w:szCs w:val="24"/>
        </w:rPr>
        <w:pPrChange w:id="966" w:author="Microsoft Office User" w:date="2022-09-15T12:30:00Z">
          <w:pPr>
            <w:pStyle w:val="Heading2"/>
            <w:numPr>
              <w:numId w:val="1"/>
            </w:numPr>
            <w:ind w:left="360" w:hanging="360"/>
          </w:pPr>
        </w:pPrChange>
      </w:pPr>
      <w:bookmarkStart w:id="967" w:name="_Toc113613725"/>
      <w:del w:id="968" w:author="Microsoft Office User" w:date="2022-09-15T12:29:00Z">
        <w:r w:rsidRPr="002B44C4" w:rsidDel="000B6169">
          <w:rPr>
            <w:rFonts w:cs="Times New Roman"/>
            <w:color w:val="auto"/>
            <w:sz w:val="24"/>
            <w:szCs w:val="24"/>
          </w:rPr>
          <w:delText>Lập phương án giám định</w:delText>
        </w:r>
        <w:bookmarkEnd w:id="967"/>
      </w:del>
    </w:p>
    <w:p w14:paraId="7C8CC6FD" w14:textId="727EFA90" w:rsidR="00853531" w:rsidRPr="002B44C4" w:rsidDel="000B6169" w:rsidRDefault="00853531">
      <w:pPr>
        <w:pStyle w:val="Heading3"/>
        <w:numPr>
          <w:ilvl w:val="0"/>
          <w:numId w:val="24"/>
        </w:numPr>
        <w:rPr>
          <w:del w:id="969" w:author="Microsoft Office User" w:date="2022-09-15T12:29:00Z"/>
          <w:rFonts w:cs="Times New Roman"/>
          <w:sz w:val="24"/>
        </w:rPr>
        <w:pPrChange w:id="970" w:author="Microsoft Office User" w:date="2022-09-15T12:30:00Z">
          <w:pPr>
            <w:pStyle w:val="Heading3"/>
            <w:numPr>
              <w:ilvl w:val="1"/>
              <w:numId w:val="17"/>
            </w:numPr>
            <w:ind w:left="792" w:hanging="432"/>
          </w:pPr>
        </w:pPrChange>
      </w:pPr>
      <w:bookmarkStart w:id="971" w:name="_Toc113613726"/>
      <w:del w:id="972" w:author="Microsoft Office User" w:date="2022-09-15T12:29:00Z">
        <w:r w:rsidRPr="002B44C4" w:rsidDel="000B6169">
          <w:rPr>
            <w:rFonts w:cs="Times New Roman"/>
            <w:sz w:val="24"/>
          </w:rPr>
          <w:delText>Tự giám định</w:delText>
        </w:r>
        <w:bookmarkEnd w:id="971"/>
      </w:del>
    </w:p>
    <w:p w14:paraId="50A72139" w14:textId="404563E0" w:rsidR="00431A61" w:rsidRPr="002B44C4" w:rsidDel="000B6169" w:rsidRDefault="00853531">
      <w:pPr>
        <w:pStyle w:val="Heading4"/>
        <w:numPr>
          <w:ilvl w:val="0"/>
          <w:numId w:val="24"/>
        </w:numPr>
        <w:rPr>
          <w:del w:id="973" w:author="Microsoft Office User" w:date="2022-09-15T12:29:00Z"/>
          <w:rFonts w:cs="Times New Roman"/>
        </w:rPr>
        <w:pPrChange w:id="974" w:author="Microsoft Office User" w:date="2022-09-15T12:30:00Z">
          <w:pPr>
            <w:pStyle w:val="Heading4"/>
            <w:numPr>
              <w:ilvl w:val="2"/>
              <w:numId w:val="17"/>
            </w:numPr>
            <w:ind w:left="1224" w:hanging="504"/>
          </w:pPr>
        </w:pPrChange>
      </w:pPr>
      <w:bookmarkStart w:id="975" w:name="_Toc113613727"/>
      <w:del w:id="976" w:author="Microsoft Office User" w:date="2022-09-15T12:29:00Z">
        <w:r w:rsidRPr="002B44C4" w:rsidDel="000B6169">
          <w:rPr>
            <w:rFonts w:cs="Times New Roman"/>
          </w:rPr>
          <w:delText>Quy trình nghiệp vụ</w:delText>
        </w:r>
        <w:bookmarkEnd w:id="975"/>
      </w:del>
    </w:p>
    <w:p w14:paraId="385BC402" w14:textId="4115674F" w:rsidR="00983D75" w:rsidRPr="002B44C4" w:rsidDel="000B6169" w:rsidRDefault="00983D75">
      <w:pPr>
        <w:keepNext/>
        <w:keepLines/>
        <w:numPr>
          <w:ilvl w:val="0"/>
          <w:numId w:val="24"/>
        </w:numPr>
        <w:spacing w:before="40"/>
        <w:outlineLvl w:val="1"/>
        <w:rPr>
          <w:del w:id="977" w:author="Microsoft Office User" w:date="2022-09-15T12:29:00Z"/>
        </w:rPr>
        <w:pPrChange w:id="978" w:author="Microsoft Office User" w:date="2022-09-15T12:30:00Z">
          <w:pPr/>
        </w:pPrChange>
      </w:pPr>
    </w:p>
    <w:p w14:paraId="27A50061" w14:textId="5DDE659F" w:rsidR="00431A61" w:rsidRPr="002B44C4" w:rsidDel="000B6169" w:rsidRDefault="00983D75">
      <w:pPr>
        <w:keepNext/>
        <w:keepLines/>
        <w:numPr>
          <w:ilvl w:val="0"/>
          <w:numId w:val="24"/>
        </w:numPr>
        <w:spacing w:before="40"/>
        <w:jc w:val="center"/>
        <w:outlineLvl w:val="1"/>
        <w:rPr>
          <w:del w:id="979" w:author="Microsoft Office User" w:date="2022-09-15T12:29:00Z"/>
        </w:rPr>
        <w:pPrChange w:id="980" w:author="Microsoft Office User" w:date="2022-09-15T12:30:00Z">
          <w:pPr>
            <w:jc w:val="center"/>
          </w:pPr>
        </w:pPrChange>
      </w:pPr>
      <w:del w:id="981" w:author="Microsoft Office User" w:date="2022-09-15T12:29:00Z">
        <w:r w:rsidRPr="002B44C4" w:rsidDel="000B6169">
          <w:rPr>
            <w:noProof/>
          </w:rPr>
          <w:drawing>
            <wp:inline distT="0" distB="0" distL="0" distR="0" wp14:anchorId="0ACFA90D" wp14:editId="5105A65D">
              <wp:extent cx="5153025" cy="6677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53025" cy="6677025"/>
                      </a:xfrm>
                      <a:prstGeom prst="rect">
                        <a:avLst/>
                      </a:prstGeom>
                      <a:noFill/>
                      <a:ln>
                        <a:noFill/>
                      </a:ln>
                    </pic:spPr>
                  </pic:pic>
                </a:graphicData>
              </a:graphic>
            </wp:inline>
          </w:drawing>
        </w:r>
      </w:del>
    </w:p>
    <w:p w14:paraId="64FA16BF" w14:textId="2A69B390" w:rsidR="0085644A" w:rsidRPr="002B44C4" w:rsidDel="000B6169" w:rsidRDefault="0085644A">
      <w:pPr>
        <w:keepNext/>
        <w:keepLines/>
        <w:numPr>
          <w:ilvl w:val="0"/>
          <w:numId w:val="24"/>
        </w:numPr>
        <w:spacing w:before="40" w:after="160" w:line="259" w:lineRule="auto"/>
        <w:outlineLvl w:val="1"/>
        <w:rPr>
          <w:del w:id="982" w:author="Microsoft Office User" w:date="2022-09-15T12:29:00Z"/>
          <w:rFonts w:eastAsiaTheme="majorEastAsia"/>
          <w:b/>
          <w:i/>
          <w:iCs/>
        </w:rPr>
        <w:pPrChange w:id="983" w:author="Microsoft Office User" w:date="2022-09-15T12:30:00Z">
          <w:pPr>
            <w:spacing w:after="160" w:line="259" w:lineRule="auto"/>
          </w:pPr>
        </w:pPrChange>
      </w:pPr>
      <w:del w:id="984" w:author="Microsoft Office User" w:date="2022-09-15T12:29:00Z">
        <w:r w:rsidRPr="002B44C4" w:rsidDel="000B6169">
          <w:br w:type="page"/>
        </w:r>
      </w:del>
    </w:p>
    <w:p w14:paraId="7A64CA14" w14:textId="768E3E3F" w:rsidR="00431A61" w:rsidRPr="002B44C4" w:rsidDel="000B6169" w:rsidRDefault="00431A61">
      <w:pPr>
        <w:pStyle w:val="Heading4"/>
        <w:numPr>
          <w:ilvl w:val="0"/>
          <w:numId w:val="24"/>
        </w:numPr>
        <w:rPr>
          <w:del w:id="985" w:author="Microsoft Office User" w:date="2022-09-15T12:29:00Z"/>
          <w:rFonts w:cs="Times New Roman"/>
        </w:rPr>
        <w:pPrChange w:id="986" w:author="Microsoft Office User" w:date="2022-09-15T12:30:00Z">
          <w:pPr>
            <w:pStyle w:val="Heading4"/>
            <w:numPr>
              <w:ilvl w:val="2"/>
              <w:numId w:val="17"/>
            </w:numPr>
            <w:ind w:left="1224" w:hanging="504"/>
          </w:pPr>
        </w:pPrChange>
      </w:pPr>
      <w:bookmarkStart w:id="987" w:name="_Toc113613728"/>
      <w:del w:id="988" w:author="Microsoft Office User" w:date="2022-09-15T12:29:00Z">
        <w:r w:rsidRPr="002B44C4" w:rsidDel="000B6169">
          <w:rPr>
            <w:rFonts w:cs="Times New Roman"/>
          </w:rPr>
          <w:delText>Mô tả quy trình</w:delText>
        </w:r>
        <w:bookmarkEnd w:id="987"/>
      </w:del>
    </w:p>
    <w:p w14:paraId="7644A7CE" w14:textId="49F6E1E2" w:rsidR="00431A61" w:rsidRPr="002B44C4" w:rsidDel="000B6169" w:rsidRDefault="00431A61">
      <w:pPr>
        <w:keepNext/>
        <w:keepLines/>
        <w:numPr>
          <w:ilvl w:val="0"/>
          <w:numId w:val="24"/>
        </w:numPr>
        <w:spacing w:before="40"/>
        <w:outlineLvl w:val="1"/>
        <w:rPr>
          <w:del w:id="989" w:author="Microsoft Office User" w:date="2022-09-15T12:29:00Z"/>
        </w:rPr>
        <w:pPrChange w:id="990"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6126E5" w:rsidRPr="002B44C4" w:rsidDel="000B6169" w14:paraId="0B9C8630" w14:textId="7161D8A0" w:rsidTr="000F244D">
        <w:trPr>
          <w:trHeight w:val="284"/>
          <w:jc w:val="center"/>
          <w:del w:id="991" w:author="Microsoft Office User" w:date="2022-09-15T12:29:00Z"/>
        </w:trPr>
        <w:tc>
          <w:tcPr>
            <w:tcW w:w="881" w:type="dxa"/>
            <w:shd w:val="clear" w:color="auto" w:fill="F3F3F3"/>
            <w:vAlign w:val="center"/>
          </w:tcPr>
          <w:p w14:paraId="2647F689" w14:textId="227A79E0" w:rsidR="006126E5" w:rsidRPr="002B44C4" w:rsidDel="000B6169" w:rsidRDefault="006126E5">
            <w:pPr>
              <w:keepNext/>
              <w:keepLines/>
              <w:numPr>
                <w:ilvl w:val="0"/>
                <w:numId w:val="24"/>
              </w:numPr>
              <w:spacing w:before="40" w:after="60" w:line="360" w:lineRule="auto"/>
              <w:outlineLvl w:val="1"/>
              <w:rPr>
                <w:del w:id="992" w:author="Microsoft Office User" w:date="2022-09-15T12:29:00Z"/>
                <w:b/>
              </w:rPr>
              <w:pPrChange w:id="993" w:author="Microsoft Office User" w:date="2022-09-15T12:30:00Z">
                <w:pPr>
                  <w:spacing w:before="60" w:after="60" w:line="360" w:lineRule="auto"/>
                  <w:ind w:left="142"/>
                </w:pPr>
              </w:pPrChange>
            </w:pPr>
            <w:del w:id="994" w:author="Microsoft Office User" w:date="2022-09-15T12:29:00Z">
              <w:r w:rsidRPr="002B44C4" w:rsidDel="000B6169">
                <w:rPr>
                  <w:b/>
                </w:rPr>
                <w:delText>STT</w:delText>
              </w:r>
            </w:del>
          </w:p>
        </w:tc>
        <w:tc>
          <w:tcPr>
            <w:tcW w:w="1627" w:type="dxa"/>
          </w:tcPr>
          <w:p w14:paraId="31C9B63F" w14:textId="22F0340D" w:rsidR="006126E5" w:rsidRPr="002B44C4" w:rsidDel="000B6169" w:rsidRDefault="006126E5">
            <w:pPr>
              <w:keepNext/>
              <w:keepLines/>
              <w:widowControl w:val="0"/>
              <w:numPr>
                <w:ilvl w:val="0"/>
                <w:numId w:val="24"/>
              </w:numPr>
              <w:pBdr>
                <w:top w:val="nil"/>
                <w:left w:val="nil"/>
                <w:bottom w:val="nil"/>
                <w:right w:val="nil"/>
                <w:between w:val="nil"/>
              </w:pBdr>
              <w:spacing w:before="40" w:after="60" w:line="360" w:lineRule="auto"/>
              <w:jc w:val="center"/>
              <w:outlineLvl w:val="1"/>
              <w:rPr>
                <w:del w:id="995" w:author="Microsoft Office User" w:date="2022-09-15T12:29:00Z"/>
                <w:color w:val="000000"/>
              </w:rPr>
              <w:pPrChange w:id="996" w:author="Microsoft Office User" w:date="2022-09-15T12:30:00Z">
                <w:pPr>
                  <w:keepLines/>
                  <w:widowControl w:val="0"/>
                  <w:pBdr>
                    <w:top w:val="nil"/>
                    <w:left w:val="nil"/>
                    <w:bottom w:val="nil"/>
                    <w:right w:val="nil"/>
                    <w:between w:val="nil"/>
                  </w:pBdr>
                  <w:spacing w:before="60" w:after="60" w:line="360" w:lineRule="auto"/>
                  <w:jc w:val="center"/>
                </w:pPr>
              </w:pPrChange>
            </w:pPr>
            <w:del w:id="997" w:author="Microsoft Office User" w:date="2022-09-15T12:29:00Z">
              <w:r w:rsidRPr="002B44C4" w:rsidDel="000B6169">
                <w:rPr>
                  <w:color w:val="000000"/>
                </w:rPr>
                <w:delText>Tên bước</w:delText>
              </w:r>
            </w:del>
          </w:p>
        </w:tc>
        <w:tc>
          <w:tcPr>
            <w:tcW w:w="1447" w:type="dxa"/>
          </w:tcPr>
          <w:p w14:paraId="22615C84" w14:textId="30B66DC8" w:rsidR="006126E5" w:rsidRPr="002B44C4" w:rsidDel="000B6169" w:rsidRDefault="006126E5">
            <w:pPr>
              <w:keepNext/>
              <w:keepLines/>
              <w:widowControl w:val="0"/>
              <w:numPr>
                <w:ilvl w:val="0"/>
                <w:numId w:val="24"/>
              </w:numPr>
              <w:pBdr>
                <w:top w:val="nil"/>
                <w:left w:val="nil"/>
                <w:bottom w:val="nil"/>
                <w:right w:val="nil"/>
                <w:between w:val="nil"/>
              </w:pBdr>
              <w:spacing w:before="40" w:after="60" w:line="360" w:lineRule="auto"/>
              <w:jc w:val="center"/>
              <w:outlineLvl w:val="1"/>
              <w:rPr>
                <w:del w:id="998" w:author="Microsoft Office User" w:date="2022-09-15T12:29:00Z"/>
                <w:color w:val="000000"/>
              </w:rPr>
              <w:pPrChange w:id="999" w:author="Microsoft Office User" w:date="2022-09-15T12:30:00Z">
                <w:pPr>
                  <w:keepLines/>
                  <w:widowControl w:val="0"/>
                  <w:pBdr>
                    <w:top w:val="nil"/>
                    <w:left w:val="nil"/>
                    <w:bottom w:val="nil"/>
                    <w:right w:val="nil"/>
                    <w:between w:val="nil"/>
                  </w:pBdr>
                  <w:spacing w:before="60" w:after="60" w:line="360" w:lineRule="auto"/>
                  <w:jc w:val="center"/>
                </w:pPr>
              </w:pPrChange>
            </w:pPr>
            <w:del w:id="1000" w:author="Microsoft Office User" w:date="2022-09-15T12:29:00Z">
              <w:r w:rsidRPr="002B44C4" w:rsidDel="000B6169">
                <w:rPr>
                  <w:color w:val="000000"/>
                </w:rPr>
                <w:delText>Vai trò</w:delText>
              </w:r>
            </w:del>
          </w:p>
        </w:tc>
        <w:tc>
          <w:tcPr>
            <w:tcW w:w="3343" w:type="dxa"/>
          </w:tcPr>
          <w:p w14:paraId="0C26EE53" w14:textId="142A48D9" w:rsidR="006126E5" w:rsidRPr="002B44C4" w:rsidDel="000B6169" w:rsidRDefault="006126E5">
            <w:pPr>
              <w:keepNext/>
              <w:keepLines/>
              <w:widowControl w:val="0"/>
              <w:numPr>
                <w:ilvl w:val="0"/>
                <w:numId w:val="24"/>
              </w:numPr>
              <w:pBdr>
                <w:top w:val="nil"/>
                <w:left w:val="nil"/>
                <w:bottom w:val="nil"/>
                <w:right w:val="nil"/>
                <w:between w:val="nil"/>
              </w:pBdr>
              <w:spacing w:before="40" w:after="60" w:line="360" w:lineRule="auto"/>
              <w:jc w:val="center"/>
              <w:outlineLvl w:val="1"/>
              <w:rPr>
                <w:del w:id="1001" w:author="Microsoft Office User" w:date="2022-09-15T12:29:00Z"/>
                <w:color w:val="000000"/>
              </w:rPr>
              <w:pPrChange w:id="1002" w:author="Microsoft Office User" w:date="2022-09-15T12:30:00Z">
                <w:pPr>
                  <w:keepLines/>
                  <w:widowControl w:val="0"/>
                  <w:pBdr>
                    <w:top w:val="nil"/>
                    <w:left w:val="nil"/>
                    <w:bottom w:val="nil"/>
                    <w:right w:val="nil"/>
                    <w:between w:val="nil"/>
                  </w:pBdr>
                  <w:spacing w:before="60" w:after="60" w:line="360" w:lineRule="auto"/>
                  <w:jc w:val="center"/>
                </w:pPr>
              </w:pPrChange>
            </w:pPr>
            <w:del w:id="1003" w:author="Microsoft Office User" w:date="2022-09-15T12:29:00Z">
              <w:r w:rsidRPr="002B44C4" w:rsidDel="000B6169">
                <w:rPr>
                  <w:color w:val="000000"/>
                </w:rPr>
                <w:delText>Mô tả nội dung</w:delText>
              </w:r>
            </w:del>
          </w:p>
        </w:tc>
        <w:tc>
          <w:tcPr>
            <w:tcW w:w="1533" w:type="dxa"/>
            <w:vAlign w:val="center"/>
          </w:tcPr>
          <w:p w14:paraId="4C91ACBC" w14:textId="76F6B3EF" w:rsidR="006126E5" w:rsidRPr="002B44C4" w:rsidDel="000B6169" w:rsidRDefault="00402224">
            <w:pPr>
              <w:keepNext/>
              <w:keepLines/>
              <w:widowControl w:val="0"/>
              <w:numPr>
                <w:ilvl w:val="0"/>
                <w:numId w:val="24"/>
              </w:numPr>
              <w:pBdr>
                <w:top w:val="nil"/>
                <w:left w:val="nil"/>
                <w:bottom w:val="nil"/>
                <w:right w:val="nil"/>
                <w:between w:val="nil"/>
              </w:pBdr>
              <w:spacing w:before="40" w:after="60" w:line="360" w:lineRule="auto"/>
              <w:jc w:val="center"/>
              <w:outlineLvl w:val="1"/>
              <w:rPr>
                <w:del w:id="1004" w:author="Microsoft Office User" w:date="2022-09-15T12:29:00Z"/>
                <w:color w:val="000000"/>
              </w:rPr>
              <w:pPrChange w:id="1005" w:author="Microsoft Office User" w:date="2022-09-15T12:30:00Z">
                <w:pPr>
                  <w:keepLines/>
                  <w:widowControl w:val="0"/>
                  <w:pBdr>
                    <w:top w:val="nil"/>
                    <w:left w:val="nil"/>
                    <w:bottom w:val="nil"/>
                    <w:right w:val="nil"/>
                    <w:between w:val="nil"/>
                  </w:pBdr>
                  <w:spacing w:before="60" w:after="60" w:line="360" w:lineRule="auto"/>
                  <w:jc w:val="center"/>
                </w:pPr>
              </w:pPrChange>
            </w:pPr>
            <w:del w:id="1006" w:author="Microsoft Office User" w:date="2022-09-15T12:29:00Z">
              <w:r w:rsidRPr="002B44C4" w:rsidDel="000B6169">
                <w:rPr>
                  <w:color w:val="000000"/>
                </w:rPr>
                <w:delText>Thực hiện</w:delText>
              </w:r>
            </w:del>
          </w:p>
        </w:tc>
      </w:tr>
      <w:tr w:rsidR="006126E5" w:rsidRPr="002B44C4" w:rsidDel="000B6169" w14:paraId="6E6A95DF" w14:textId="1C88C1B0" w:rsidTr="000F244D">
        <w:trPr>
          <w:trHeight w:val="284"/>
          <w:jc w:val="center"/>
          <w:del w:id="1007" w:author="Microsoft Office User" w:date="2022-09-15T12:29:00Z"/>
        </w:trPr>
        <w:tc>
          <w:tcPr>
            <w:tcW w:w="881" w:type="dxa"/>
            <w:shd w:val="clear" w:color="auto" w:fill="F3F3F3"/>
            <w:vAlign w:val="center"/>
          </w:tcPr>
          <w:p w14:paraId="0ED48368" w14:textId="5A938471" w:rsidR="006126E5" w:rsidRPr="002B44C4" w:rsidDel="000B6169" w:rsidRDefault="006126E5">
            <w:pPr>
              <w:keepNext/>
              <w:keepLines/>
              <w:numPr>
                <w:ilvl w:val="0"/>
                <w:numId w:val="24"/>
              </w:numPr>
              <w:spacing w:before="40" w:after="60" w:line="360" w:lineRule="auto"/>
              <w:outlineLvl w:val="1"/>
              <w:rPr>
                <w:del w:id="1008" w:author="Microsoft Office User" w:date="2022-09-15T12:29:00Z"/>
                <w:b/>
              </w:rPr>
              <w:pPrChange w:id="1009" w:author="Microsoft Office User" w:date="2022-09-15T12:30:00Z">
                <w:pPr>
                  <w:spacing w:before="60" w:after="60" w:line="360" w:lineRule="auto"/>
                  <w:ind w:left="142"/>
                </w:pPr>
              </w:pPrChange>
            </w:pPr>
            <w:del w:id="1010" w:author="Microsoft Office User" w:date="2022-09-15T12:29:00Z">
              <w:r w:rsidRPr="002B44C4" w:rsidDel="000B6169">
                <w:rPr>
                  <w:b/>
                </w:rPr>
                <w:delText>B1</w:delText>
              </w:r>
            </w:del>
          </w:p>
        </w:tc>
        <w:tc>
          <w:tcPr>
            <w:tcW w:w="1627" w:type="dxa"/>
          </w:tcPr>
          <w:p w14:paraId="09C1E774" w14:textId="6219F275" w:rsidR="006126E5" w:rsidRPr="002B44C4" w:rsidDel="000B6169" w:rsidRDefault="006126E5">
            <w:pPr>
              <w:keepNext/>
              <w:keepLines/>
              <w:widowControl w:val="0"/>
              <w:numPr>
                <w:ilvl w:val="0"/>
                <w:numId w:val="24"/>
              </w:numPr>
              <w:pBdr>
                <w:top w:val="nil"/>
                <w:left w:val="nil"/>
                <w:bottom w:val="nil"/>
                <w:right w:val="nil"/>
                <w:between w:val="nil"/>
              </w:pBdr>
              <w:spacing w:before="40" w:after="60"/>
              <w:jc w:val="both"/>
              <w:outlineLvl w:val="1"/>
              <w:rPr>
                <w:del w:id="1011" w:author="Microsoft Office User" w:date="2022-09-15T12:29:00Z"/>
                <w:color w:val="000000"/>
              </w:rPr>
              <w:pPrChange w:id="1012" w:author="Microsoft Office User" w:date="2022-09-15T12:30:00Z">
                <w:pPr>
                  <w:keepLines/>
                  <w:widowControl w:val="0"/>
                  <w:pBdr>
                    <w:top w:val="nil"/>
                    <w:left w:val="nil"/>
                    <w:bottom w:val="nil"/>
                    <w:right w:val="nil"/>
                    <w:between w:val="nil"/>
                  </w:pBdr>
                  <w:spacing w:before="60" w:after="60"/>
                  <w:jc w:val="both"/>
                </w:pPr>
              </w:pPrChange>
            </w:pPr>
            <w:del w:id="1013" w:author="Microsoft Office User" w:date="2022-09-15T12:29:00Z">
              <w:r w:rsidRPr="002B44C4" w:rsidDel="000B6169">
                <w:rPr>
                  <w:color w:val="000000"/>
                </w:rPr>
                <w:delText>Lập Phương án giám định</w:delText>
              </w:r>
            </w:del>
          </w:p>
        </w:tc>
        <w:tc>
          <w:tcPr>
            <w:tcW w:w="1447" w:type="dxa"/>
          </w:tcPr>
          <w:p w14:paraId="6ED9093B" w14:textId="3536EC71" w:rsidR="006126E5" w:rsidRPr="002B44C4" w:rsidDel="000B6169" w:rsidRDefault="006126E5">
            <w:pPr>
              <w:keepNext/>
              <w:keepLines/>
              <w:widowControl w:val="0"/>
              <w:numPr>
                <w:ilvl w:val="0"/>
                <w:numId w:val="24"/>
              </w:numPr>
              <w:pBdr>
                <w:top w:val="nil"/>
                <w:left w:val="nil"/>
                <w:bottom w:val="nil"/>
                <w:right w:val="nil"/>
                <w:between w:val="nil"/>
              </w:pBdr>
              <w:spacing w:before="40" w:after="60"/>
              <w:jc w:val="both"/>
              <w:outlineLvl w:val="1"/>
              <w:rPr>
                <w:del w:id="1014" w:author="Microsoft Office User" w:date="2022-09-15T12:29:00Z"/>
                <w:color w:val="000000"/>
              </w:rPr>
              <w:pPrChange w:id="1015" w:author="Microsoft Office User" w:date="2022-09-15T12:30:00Z">
                <w:pPr>
                  <w:keepLines/>
                  <w:widowControl w:val="0"/>
                  <w:pBdr>
                    <w:top w:val="nil"/>
                    <w:left w:val="nil"/>
                    <w:bottom w:val="nil"/>
                    <w:right w:val="nil"/>
                    <w:between w:val="nil"/>
                  </w:pBdr>
                  <w:spacing w:before="60" w:after="60"/>
                  <w:jc w:val="both"/>
                </w:pPr>
              </w:pPrChange>
            </w:pPr>
            <w:del w:id="1016" w:author="Microsoft Office User" w:date="2022-09-15T12:29:00Z">
              <w:r w:rsidRPr="002B44C4" w:rsidDel="000B6169">
                <w:rPr>
                  <w:color w:val="000000"/>
                </w:rPr>
                <w:delText>Cán bộ GQKN</w:delText>
              </w:r>
            </w:del>
          </w:p>
        </w:tc>
        <w:tc>
          <w:tcPr>
            <w:tcW w:w="3343" w:type="dxa"/>
          </w:tcPr>
          <w:p w14:paraId="1A451EBA" w14:textId="0200EE9F" w:rsidR="006126E5" w:rsidRPr="002B44C4" w:rsidDel="000B6169" w:rsidRDefault="00CD7360">
            <w:pPr>
              <w:keepNext/>
              <w:keepLines/>
              <w:widowControl w:val="0"/>
              <w:numPr>
                <w:ilvl w:val="0"/>
                <w:numId w:val="24"/>
              </w:numPr>
              <w:pBdr>
                <w:top w:val="nil"/>
                <w:left w:val="nil"/>
                <w:bottom w:val="nil"/>
                <w:right w:val="nil"/>
                <w:between w:val="nil"/>
              </w:pBdr>
              <w:spacing w:before="40" w:after="60"/>
              <w:jc w:val="both"/>
              <w:outlineLvl w:val="1"/>
              <w:rPr>
                <w:del w:id="1017" w:author="Microsoft Office User" w:date="2022-09-15T12:29:00Z"/>
                <w:color w:val="000000"/>
              </w:rPr>
              <w:pPrChange w:id="1018" w:author="Microsoft Office User" w:date="2022-09-15T12:30:00Z">
                <w:pPr>
                  <w:keepLines/>
                  <w:widowControl w:val="0"/>
                  <w:pBdr>
                    <w:top w:val="nil"/>
                    <w:left w:val="nil"/>
                    <w:bottom w:val="nil"/>
                    <w:right w:val="nil"/>
                    <w:between w:val="nil"/>
                  </w:pBdr>
                  <w:spacing w:before="60" w:after="60"/>
                  <w:jc w:val="both"/>
                </w:pPr>
              </w:pPrChange>
            </w:pPr>
            <w:del w:id="1019" w:author="Microsoft Office User" w:date="2022-09-15T12:29:00Z">
              <w:r w:rsidRPr="002B44C4" w:rsidDel="000B6169">
                <w:rPr>
                  <w:color w:val="000000"/>
                </w:rPr>
                <w:delText xml:space="preserve">Người dùng </w:delText>
              </w:r>
              <w:r w:rsidR="00402224" w:rsidRPr="002B44C4" w:rsidDel="000B6169">
                <w:rPr>
                  <w:color w:val="000000"/>
                </w:rPr>
                <w:delText xml:space="preserve">lập phương án giám định, chọn hình thức Tự giám định. </w:delText>
              </w:r>
            </w:del>
          </w:p>
          <w:p w14:paraId="4E916CDD" w14:textId="1FF78599" w:rsidR="00402224" w:rsidRPr="002B44C4" w:rsidDel="000B6169" w:rsidRDefault="00402224">
            <w:pPr>
              <w:keepNext/>
              <w:keepLines/>
              <w:widowControl w:val="0"/>
              <w:numPr>
                <w:ilvl w:val="0"/>
                <w:numId w:val="24"/>
              </w:numPr>
              <w:pBdr>
                <w:top w:val="nil"/>
                <w:left w:val="nil"/>
                <w:bottom w:val="nil"/>
                <w:right w:val="nil"/>
                <w:between w:val="nil"/>
              </w:pBdr>
              <w:spacing w:before="40" w:after="60"/>
              <w:jc w:val="both"/>
              <w:outlineLvl w:val="1"/>
              <w:rPr>
                <w:del w:id="1020" w:author="Microsoft Office User" w:date="2022-09-15T12:29:00Z"/>
                <w:color w:val="000000"/>
              </w:rPr>
              <w:pPrChange w:id="1021" w:author="Microsoft Office User" w:date="2022-09-15T12:30:00Z">
                <w:pPr>
                  <w:keepLines/>
                  <w:widowControl w:val="0"/>
                  <w:pBdr>
                    <w:top w:val="nil"/>
                    <w:left w:val="nil"/>
                    <w:bottom w:val="nil"/>
                    <w:right w:val="nil"/>
                    <w:between w:val="nil"/>
                  </w:pBdr>
                  <w:spacing w:before="60" w:after="60"/>
                  <w:jc w:val="both"/>
                </w:pPr>
              </w:pPrChange>
            </w:pPr>
            <w:del w:id="1022" w:author="Microsoft Office User" w:date="2022-09-15T12:29:00Z">
              <w:r w:rsidRPr="002B44C4" w:rsidDel="000B6169">
                <w:rPr>
                  <w:color w:val="000000"/>
                </w:rPr>
                <w:delText xml:space="preserve">Nếu cán bộ phụ trách tự thực hiện giám định </w:delText>
              </w:r>
              <w:r w:rsidR="00352B94" w:rsidRPr="002B44C4" w:rsidDel="000B6169">
                <w:rPr>
                  <w:color w:val="000000"/>
                </w:rPr>
                <w:delText xml:space="preserve">hoặc nhờ cán bộ GQKN khác cùng đơn vị hỗ trợ giám định </w:delText>
              </w:r>
              <w:r w:rsidRPr="002B44C4" w:rsidDel="000B6169">
                <w:rPr>
                  <w:color w:val="000000"/>
                </w:rPr>
                <w:delText xml:space="preserve">thì phương án </w:delText>
              </w:r>
              <w:r w:rsidR="00352B94" w:rsidRPr="002B44C4" w:rsidDel="000B6169">
                <w:rPr>
                  <w:color w:val="000000"/>
                </w:rPr>
                <w:delText xml:space="preserve">lập </w:delText>
              </w:r>
              <w:r w:rsidRPr="002B44C4" w:rsidDel="000B6169">
                <w:rPr>
                  <w:color w:val="000000"/>
                </w:rPr>
                <w:delText xml:space="preserve">xong chuyển Lãnh đạo Phòng GQKN </w:delText>
              </w:r>
              <w:r w:rsidR="00352B94" w:rsidRPr="002B44C4" w:rsidDel="000B6169">
                <w:rPr>
                  <w:color w:val="000000"/>
                </w:rPr>
                <w:delText>xét duyệt.</w:delText>
              </w:r>
            </w:del>
          </w:p>
          <w:p w14:paraId="75956655" w14:textId="2341EF55" w:rsidR="00352B94" w:rsidRPr="002B44C4" w:rsidDel="000B6169" w:rsidRDefault="00352B94">
            <w:pPr>
              <w:keepNext/>
              <w:keepLines/>
              <w:widowControl w:val="0"/>
              <w:numPr>
                <w:ilvl w:val="0"/>
                <w:numId w:val="24"/>
              </w:numPr>
              <w:pBdr>
                <w:top w:val="nil"/>
                <w:left w:val="nil"/>
                <w:bottom w:val="nil"/>
                <w:right w:val="nil"/>
                <w:between w:val="nil"/>
              </w:pBdr>
              <w:spacing w:before="40" w:after="60"/>
              <w:jc w:val="both"/>
              <w:outlineLvl w:val="1"/>
              <w:rPr>
                <w:del w:id="1023" w:author="Microsoft Office User" w:date="2022-09-15T12:29:00Z"/>
                <w:color w:val="000000"/>
              </w:rPr>
              <w:pPrChange w:id="1024" w:author="Microsoft Office User" w:date="2022-09-15T12:30:00Z">
                <w:pPr>
                  <w:keepLines/>
                  <w:widowControl w:val="0"/>
                  <w:pBdr>
                    <w:top w:val="nil"/>
                    <w:left w:val="nil"/>
                    <w:bottom w:val="nil"/>
                    <w:right w:val="nil"/>
                    <w:between w:val="nil"/>
                  </w:pBdr>
                  <w:spacing w:before="60" w:after="60"/>
                  <w:jc w:val="both"/>
                </w:pPr>
              </w:pPrChange>
            </w:pPr>
            <w:del w:id="1025" w:author="Microsoft Office User" w:date="2022-09-15T12:29:00Z">
              <w:r w:rsidRPr="002B44C4" w:rsidDel="000B6169">
                <w:rPr>
                  <w:color w:val="000000"/>
                </w:rPr>
                <w:delText xml:space="preserve">Nếu cán bộ phụ trách nhờ cán bộ GQKN ở đơn vị khác hỗ trợ giám định thì phương án lập xong chuyển Lãnh đạo Phòng Nghiệp vụ GQKN </w:delText>
              </w:r>
              <w:r w:rsidR="002D106B" w:rsidRPr="002B44C4" w:rsidDel="000B6169">
                <w:rPr>
                  <w:color w:val="000000"/>
                </w:rPr>
                <w:delText>để chỉ định giám định viên hỗ trợ.</w:delText>
              </w:r>
            </w:del>
          </w:p>
          <w:p w14:paraId="17441033" w14:textId="1262FBC6" w:rsidR="00E81A8D" w:rsidRPr="002B44C4" w:rsidDel="000B6169" w:rsidRDefault="00E81A8D">
            <w:pPr>
              <w:keepNext/>
              <w:keepLines/>
              <w:widowControl w:val="0"/>
              <w:numPr>
                <w:ilvl w:val="0"/>
                <w:numId w:val="24"/>
              </w:numPr>
              <w:pBdr>
                <w:top w:val="nil"/>
                <w:left w:val="nil"/>
                <w:bottom w:val="nil"/>
                <w:right w:val="nil"/>
                <w:between w:val="nil"/>
              </w:pBdr>
              <w:spacing w:before="40" w:after="60"/>
              <w:jc w:val="both"/>
              <w:outlineLvl w:val="1"/>
              <w:rPr>
                <w:del w:id="1026" w:author="Microsoft Office User" w:date="2022-09-15T12:29:00Z"/>
                <w:color w:val="000000"/>
              </w:rPr>
              <w:pPrChange w:id="1027" w:author="Microsoft Office User" w:date="2022-09-15T12:30:00Z">
                <w:pPr>
                  <w:keepLines/>
                  <w:widowControl w:val="0"/>
                  <w:pBdr>
                    <w:top w:val="nil"/>
                    <w:left w:val="nil"/>
                    <w:bottom w:val="nil"/>
                    <w:right w:val="nil"/>
                    <w:between w:val="nil"/>
                  </w:pBdr>
                  <w:spacing w:before="60" w:after="60"/>
                  <w:jc w:val="both"/>
                </w:pPr>
              </w:pPrChange>
            </w:pPr>
            <w:del w:id="1028" w:author="Microsoft Office User" w:date="2022-09-15T12:29:00Z">
              <w:r w:rsidRPr="002B44C4" w:rsidDel="000B6169">
                <w:rPr>
                  <w:color w:val="000000"/>
                </w:rPr>
                <w:delText>Người dùng được sửa</w:delText>
              </w:r>
              <w:r w:rsidR="00687B0A" w:rsidRPr="002B44C4" w:rsidDel="000B6169">
                <w:rPr>
                  <w:color w:val="000000"/>
                </w:rPr>
                <w:delText>, xóa</w:delText>
              </w:r>
              <w:r w:rsidRPr="002B44C4" w:rsidDel="000B6169">
                <w:rPr>
                  <w:color w:val="000000"/>
                </w:rPr>
                <w:delText xml:space="preserve"> phương án ở các trạng thái: Chưa xử lý, Đang xử lý (Với trạng thái con là Cán bộ GQKN tạo mới phương án, chưa chuyển xử lý), </w:delText>
              </w:r>
              <w:r w:rsidR="00687B0A" w:rsidRPr="002B44C4" w:rsidDel="000B6169">
                <w:rPr>
                  <w:color w:val="000000"/>
                </w:rPr>
                <w:delText xml:space="preserve">quyền sửa ở trạng thái </w:delText>
              </w:r>
              <w:r w:rsidRPr="002B44C4" w:rsidDel="000B6169">
                <w:rPr>
                  <w:color w:val="000000"/>
                </w:rPr>
                <w:delText>Từ chối.</w:delText>
              </w:r>
            </w:del>
          </w:p>
        </w:tc>
        <w:tc>
          <w:tcPr>
            <w:tcW w:w="1533" w:type="dxa"/>
            <w:vAlign w:val="center"/>
          </w:tcPr>
          <w:p w14:paraId="292E406E" w14:textId="0C2257A3" w:rsidR="006126E5" w:rsidRPr="002B44C4" w:rsidDel="000B6169" w:rsidRDefault="00402224">
            <w:pPr>
              <w:keepNext/>
              <w:keepLines/>
              <w:widowControl w:val="0"/>
              <w:numPr>
                <w:ilvl w:val="0"/>
                <w:numId w:val="24"/>
              </w:numPr>
              <w:pBdr>
                <w:top w:val="nil"/>
                <w:left w:val="nil"/>
                <w:bottom w:val="nil"/>
                <w:right w:val="nil"/>
                <w:between w:val="nil"/>
              </w:pBdr>
              <w:spacing w:before="40" w:after="60"/>
              <w:jc w:val="both"/>
              <w:outlineLvl w:val="1"/>
              <w:rPr>
                <w:del w:id="1029" w:author="Microsoft Office User" w:date="2022-09-15T12:29:00Z"/>
                <w:color w:val="000000"/>
              </w:rPr>
              <w:pPrChange w:id="1030" w:author="Microsoft Office User" w:date="2022-09-15T12:30:00Z">
                <w:pPr>
                  <w:keepLines/>
                  <w:widowControl w:val="0"/>
                  <w:pBdr>
                    <w:top w:val="nil"/>
                    <w:left w:val="nil"/>
                    <w:bottom w:val="nil"/>
                    <w:right w:val="nil"/>
                    <w:between w:val="nil"/>
                  </w:pBdr>
                  <w:spacing w:before="60" w:after="60"/>
                  <w:jc w:val="both"/>
                </w:pPr>
              </w:pPrChange>
            </w:pPr>
            <w:del w:id="1031" w:author="Microsoft Office User" w:date="2022-09-15T12:29:00Z">
              <w:r w:rsidRPr="002B44C4" w:rsidDel="000B6169">
                <w:rPr>
                  <w:color w:val="000000"/>
                </w:rPr>
                <w:delText>Trên hệ thống</w:delText>
              </w:r>
            </w:del>
          </w:p>
        </w:tc>
      </w:tr>
      <w:tr w:rsidR="006126E5" w:rsidRPr="002B44C4" w:rsidDel="000B6169" w14:paraId="1BB5A4B9" w14:textId="6142D052" w:rsidTr="000F244D">
        <w:trPr>
          <w:trHeight w:val="284"/>
          <w:jc w:val="center"/>
          <w:del w:id="1032" w:author="Microsoft Office User" w:date="2022-09-15T12:29:00Z"/>
        </w:trPr>
        <w:tc>
          <w:tcPr>
            <w:tcW w:w="881" w:type="dxa"/>
            <w:shd w:val="clear" w:color="auto" w:fill="F3F3F3"/>
            <w:vAlign w:val="center"/>
          </w:tcPr>
          <w:p w14:paraId="0A048B05" w14:textId="23D1AF1A" w:rsidR="006126E5" w:rsidRPr="002B44C4" w:rsidDel="000B6169" w:rsidRDefault="006126E5">
            <w:pPr>
              <w:keepNext/>
              <w:keepLines/>
              <w:numPr>
                <w:ilvl w:val="0"/>
                <w:numId w:val="24"/>
              </w:numPr>
              <w:spacing w:before="40" w:after="60" w:line="360" w:lineRule="auto"/>
              <w:outlineLvl w:val="1"/>
              <w:rPr>
                <w:del w:id="1033" w:author="Microsoft Office User" w:date="2022-09-15T12:29:00Z"/>
                <w:b/>
              </w:rPr>
              <w:pPrChange w:id="1034" w:author="Microsoft Office User" w:date="2022-09-15T12:30:00Z">
                <w:pPr>
                  <w:spacing w:before="60" w:after="60" w:line="360" w:lineRule="auto"/>
                  <w:ind w:left="142"/>
                </w:pPr>
              </w:pPrChange>
            </w:pPr>
            <w:del w:id="1035" w:author="Microsoft Office User" w:date="2022-09-15T12:29:00Z">
              <w:r w:rsidRPr="002B44C4" w:rsidDel="000B6169">
                <w:rPr>
                  <w:b/>
                </w:rPr>
                <w:delText>B2</w:delText>
              </w:r>
            </w:del>
          </w:p>
        </w:tc>
        <w:tc>
          <w:tcPr>
            <w:tcW w:w="1627" w:type="dxa"/>
          </w:tcPr>
          <w:p w14:paraId="6B55EDCB" w14:textId="131E38E4" w:rsidR="006126E5" w:rsidRPr="002B44C4" w:rsidDel="000B6169" w:rsidRDefault="002D106B">
            <w:pPr>
              <w:keepNext/>
              <w:keepLines/>
              <w:widowControl w:val="0"/>
              <w:numPr>
                <w:ilvl w:val="0"/>
                <w:numId w:val="24"/>
              </w:numPr>
              <w:pBdr>
                <w:top w:val="nil"/>
                <w:left w:val="nil"/>
                <w:bottom w:val="nil"/>
                <w:right w:val="nil"/>
                <w:between w:val="nil"/>
              </w:pBdr>
              <w:spacing w:before="40" w:after="60"/>
              <w:jc w:val="both"/>
              <w:outlineLvl w:val="1"/>
              <w:rPr>
                <w:del w:id="1036" w:author="Microsoft Office User" w:date="2022-09-15T12:29:00Z"/>
                <w:color w:val="000000"/>
              </w:rPr>
              <w:pPrChange w:id="1037" w:author="Microsoft Office User" w:date="2022-09-15T12:30:00Z">
                <w:pPr>
                  <w:keepLines/>
                  <w:widowControl w:val="0"/>
                  <w:pBdr>
                    <w:top w:val="nil"/>
                    <w:left w:val="nil"/>
                    <w:bottom w:val="nil"/>
                    <w:right w:val="nil"/>
                    <w:between w:val="nil"/>
                  </w:pBdr>
                  <w:spacing w:before="60" w:after="60"/>
                  <w:jc w:val="both"/>
                </w:pPr>
              </w:pPrChange>
            </w:pPr>
            <w:del w:id="1038" w:author="Microsoft Office User" w:date="2022-09-15T12:29:00Z">
              <w:r w:rsidRPr="002B44C4" w:rsidDel="000B6169">
                <w:rPr>
                  <w:color w:val="000000"/>
                </w:rPr>
                <w:delText>Phê duyệt giám định viên</w:delText>
              </w:r>
              <w:r w:rsidR="00E62B13" w:rsidRPr="002B44C4" w:rsidDel="000B6169">
                <w:rPr>
                  <w:color w:val="000000"/>
                </w:rPr>
                <w:delText xml:space="preserve"> hỗ trợ giám định khác đơn vị</w:delText>
              </w:r>
            </w:del>
          </w:p>
        </w:tc>
        <w:tc>
          <w:tcPr>
            <w:tcW w:w="1447" w:type="dxa"/>
          </w:tcPr>
          <w:p w14:paraId="5A9080AD" w14:textId="0AF6F692" w:rsidR="006126E5" w:rsidRPr="002B44C4" w:rsidDel="000B6169" w:rsidRDefault="002D106B">
            <w:pPr>
              <w:keepNext/>
              <w:keepLines/>
              <w:widowControl w:val="0"/>
              <w:numPr>
                <w:ilvl w:val="0"/>
                <w:numId w:val="24"/>
              </w:numPr>
              <w:pBdr>
                <w:top w:val="nil"/>
                <w:left w:val="nil"/>
                <w:bottom w:val="nil"/>
                <w:right w:val="nil"/>
                <w:between w:val="nil"/>
              </w:pBdr>
              <w:spacing w:before="40" w:after="60"/>
              <w:jc w:val="both"/>
              <w:outlineLvl w:val="1"/>
              <w:rPr>
                <w:del w:id="1039" w:author="Microsoft Office User" w:date="2022-09-15T12:29:00Z"/>
                <w:color w:val="000000"/>
              </w:rPr>
              <w:pPrChange w:id="1040" w:author="Microsoft Office User" w:date="2022-09-15T12:30:00Z">
                <w:pPr>
                  <w:keepLines/>
                  <w:widowControl w:val="0"/>
                  <w:pBdr>
                    <w:top w:val="nil"/>
                    <w:left w:val="nil"/>
                    <w:bottom w:val="nil"/>
                    <w:right w:val="nil"/>
                    <w:between w:val="nil"/>
                  </w:pBdr>
                  <w:spacing w:before="60" w:after="60"/>
                  <w:jc w:val="both"/>
                </w:pPr>
              </w:pPrChange>
            </w:pPr>
            <w:del w:id="1041" w:author="Microsoft Office User" w:date="2022-09-15T12:29:00Z">
              <w:r w:rsidRPr="002B44C4" w:rsidDel="000B6169">
                <w:rPr>
                  <w:color w:val="000000"/>
                </w:rPr>
                <w:delText>Lãnh đạo đơn vị hỗ trợ</w:delText>
              </w:r>
            </w:del>
          </w:p>
        </w:tc>
        <w:tc>
          <w:tcPr>
            <w:tcW w:w="3343" w:type="dxa"/>
          </w:tcPr>
          <w:p w14:paraId="6035387D" w14:textId="130519EE" w:rsidR="006126E5" w:rsidRPr="002B44C4" w:rsidDel="000B6169" w:rsidRDefault="007C235A">
            <w:pPr>
              <w:keepNext/>
              <w:keepLines/>
              <w:widowControl w:val="0"/>
              <w:numPr>
                <w:ilvl w:val="0"/>
                <w:numId w:val="24"/>
              </w:numPr>
              <w:pBdr>
                <w:top w:val="nil"/>
                <w:left w:val="nil"/>
                <w:bottom w:val="nil"/>
                <w:right w:val="nil"/>
                <w:between w:val="nil"/>
              </w:pBdr>
              <w:spacing w:before="40" w:after="60"/>
              <w:jc w:val="both"/>
              <w:outlineLvl w:val="1"/>
              <w:rPr>
                <w:del w:id="1042" w:author="Microsoft Office User" w:date="2022-09-15T12:29:00Z"/>
                <w:color w:val="000000"/>
              </w:rPr>
              <w:pPrChange w:id="1043" w:author="Microsoft Office User" w:date="2022-09-15T12:30:00Z">
                <w:pPr>
                  <w:keepLines/>
                  <w:widowControl w:val="0"/>
                  <w:pBdr>
                    <w:top w:val="nil"/>
                    <w:left w:val="nil"/>
                    <w:bottom w:val="nil"/>
                    <w:right w:val="nil"/>
                    <w:between w:val="nil"/>
                  </w:pBdr>
                  <w:spacing w:before="60" w:after="60"/>
                  <w:jc w:val="both"/>
                </w:pPr>
              </w:pPrChange>
            </w:pPr>
            <w:del w:id="1044" w:author="Microsoft Office User" w:date="2022-09-15T12:29:00Z">
              <w:r w:rsidRPr="002B44C4" w:rsidDel="000B6169">
                <w:rPr>
                  <w:color w:val="000000"/>
                </w:rPr>
                <w:delText xml:space="preserve">Người dùng phê duyệt hoặc từ chối việc hỗ trợ giám định. </w:delText>
              </w:r>
            </w:del>
          </w:p>
          <w:p w14:paraId="4E87989D" w14:textId="0C398124" w:rsidR="007C235A" w:rsidRPr="002B44C4" w:rsidDel="000B6169" w:rsidRDefault="007C235A">
            <w:pPr>
              <w:keepNext/>
              <w:keepLines/>
              <w:widowControl w:val="0"/>
              <w:numPr>
                <w:ilvl w:val="0"/>
                <w:numId w:val="24"/>
              </w:numPr>
              <w:pBdr>
                <w:top w:val="nil"/>
                <w:left w:val="nil"/>
                <w:bottom w:val="nil"/>
                <w:right w:val="nil"/>
                <w:between w:val="nil"/>
              </w:pBdr>
              <w:spacing w:before="40" w:after="60"/>
              <w:jc w:val="both"/>
              <w:outlineLvl w:val="1"/>
              <w:rPr>
                <w:del w:id="1045" w:author="Microsoft Office User" w:date="2022-09-15T12:29:00Z"/>
                <w:color w:val="000000"/>
              </w:rPr>
              <w:pPrChange w:id="1046" w:author="Microsoft Office User" w:date="2022-09-15T12:30:00Z">
                <w:pPr>
                  <w:keepLines/>
                  <w:widowControl w:val="0"/>
                  <w:pBdr>
                    <w:top w:val="nil"/>
                    <w:left w:val="nil"/>
                    <w:bottom w:val="nil"/>
                    <w:right w:val="nil"/>
                    <w:between w:val="nil"/>
                  </w:pBdr>
                  <w:spacing w:before="60" w:after="60"/>
                  <w:jc w:val="both"/>
                </w:pPr>
              </w:pPrChange>
            </w:pPr>
            <w:del w:id="1047" w:author="Microsoft Office User" w:date="2022-09-15T12:29:00Z">
              <w:r w:rsidRPr="002B44C4" w:rsidDel="000B6169">
                <w:rPr>
                  <w:color w:val="000000"/>
                </w:rPr>
                <w:delText>Nếu phê duyệt, người dùng chỉ định giám định viên trực thuộc quyền quản lý của mình =&gt; Nhấn “Chuyển xử lý” để chuyển Lãnh đạo GQKN phê duyệt phương án giám định.</w:delText>
              </w:r>
            </w:del>
          </w:p>
          <w:p w14:paraId="67761F8C" w14:textId="7B409F9B" w:rsidR="007C235A" w:rsidRPr="002B44C4" w:rsidDel="000B6169" w:rsidRDefault="007C235A">
            <w:pPr>
              <w:keepNext/>
              <w:keepLines/>
              <w:widowControl w:val="0"/>
              <w:numPr>
                <w:ilvl w:val="0"/>
                <w:numId w:val="24"/>
              </w:numPr>
              <w:pBdr>
                <w:top w:val="nil"/>
                <w:left w:val="nil"/>
                <w:bottom w:val="nil"/>
                <w:right w:val="nil"/>
                <w:between w:val="nil"/>
              </w:pBdr>
              <w:spacing w:before="40" w:after="60"/>
              <w:jc w:val="both"/>
              <w:outlineLvl w:val="1"/>
              <w:rPr>
                <w:del w:id="1048" w:author="Microsoft Office User" w:date="2022-09-15T12:29:00Z"/>
                <w:color w:val="000000"/>
              </w:rPr>
              <w:pPrChange w:id="1049" w:author="Microsoft Office User" w:date="2022-09-15T12:30:00Z">
                <w:pPr>
                  <w:keepLines/>
                  <w:widowControl w:val="0"/>
                  <w:pBdr>
                    <w:top w:val="nil"/>
                    <w:left w:val="nil"/>
                    <w:bottom w:val="nil"/>
                    <w:right w:val="nil"/>
                    <w:between w:val="nil"/>
                  </w:pBdr>
                  <w:spacing w:before="60" w:after="60"/>
                  <w:jc w:val="both"/>
                </w:pPr>
              </w:pPrChange>
            </w:pPr>
            <w:del w:id="1050" w:author="Microsoft Office User" w:date="2022-09-15T12:29:00Z">
              <w:r w:rsidRPr="002B44C4" w:rsidDel="000B6169">
                <w:rPr>
                  <w:color w:val="000000"/>
                </w:rPr>
                <w:delText>Nếu từ chối, người dùng</w:delText>
              </w:r>
              <w:r w:rsidR="00E81A8D" w:rsidRPr="002B44C4" w:rsidDel="000B6169">
                <w:rPr>
                  <w:color w:val="000000"/>
                </w:rPr>
                <w:delText xml:space="preserve"> nhập lý do từ chối, sau đó</w:delText>
              </w:r>
              <w:r w:rsidRPr="002B44C4" w:rsidDel="000B6169">
                <w:rPr>
                  <w:color w:val="000000"/>
                </w:rPr>
                <w:delText xml:space="preserve"> </w:delText>
              </w:r>
              <w:r w:rsidR="00D7115C" w:rsidRPr="002B44C4" w:rsidDel="000B6169">
                <w:rPr>
                  <w:color w:val="000000"/>
                </w:rPr>
                <w:delText xml:space="preserve">không cần chọn giám định viên hỗ trợ  mà </w:delText>
              </w:r>
              <w:r w:rsidRPr="002B44C4" w:rsidDel="000B6169">
                <w:rPr>
                  <w:color w:val="000000"/>
                </w:rPr>
                <w:delText xml:space="preserve">nhấn “Từ chối”. </w:delText>
              </w:r>
              <w:r w:rsidR="00D7115C" w:rsidRPr="002B44C4" w:rsidDel="000B6169">
                <w:rPr>
                  <w:color w:val="000000"/>
                </w:rPr>
                <w:delText xml:space="preserve">Sau khi người dùng từ chối, trạng thái lập </w:delText>
              </w:r>
              <w:r w:rsidR="00E62B13" w:rsidRPr="002B44C4" w:rsidDel="000B6169">
                <w:rPr>
                  <w:color w:val="000000"/>
                </w:rPr>
                <w:delText>phương án của Cán bộ GQKN chuyển sang “Từ chối”. Cán bộ tiến hành sửa phương án và gửi chuyển xử lý lại.</w:delText>
              </w:r>
            </w:del>
          </w:p>
          <w:p w14:paraId="74A55778" w14:textId="52FBF1DB" w:rsidR="00E81A8D" w:rsidRPr="002B44C4" w:rsidDel="000B6169" w:rsidRDefault="00E81A8D">
            <w:pPr>
              <w:keepNext/>
              <w:keepLines/>
              <w:widowControl w:val="0"/>
              <w:numPr>
                <w:ilvl w:val="0"/>
                <w:numId w:val="24"/>
              </w:numPr>
              <w:pBdr>
                <w:top w:val="nil"/>
                <w:left w:val="nil"/>
                <w:bottom w:val="nil"/>
                <w:right w:val="nil"/>
                <w:between w:val="nil"/>
              </w:pBdr>
              <w:spacing w:before="40" w:after="60"/>
              <w:jc w:val="both"/>
              <w:outlineLvl w:val="1"/>
              <w:rPr>
                <w:del w:id="1051" w:author="Microsoft Office User" w:date="2022-09-15T12:29:00Z"/>
                <w:color w:val="000000"/>
              </w:rPr>
              <w:pPrChange w:id="1052" w:author="Microsoft Office User" w:date="2022-09-15T12:30:00Z">
                <w:pPr>
                  <w:keepLines/>
                  <w:widowControl w:val="0"/>
                  <w:pBdr>
                    <w:top w:val="nil"/>
                    <w:left w:val="nil"/>
                    <w:bottom w:val="nil"/>
                    <w:right w:val="nil"/>
                    <w:between w:val="nil"/>
                  </w:pBdr>
                  <w:spacing w:before="60" w:after="60"/>
                  <w:jc w:val="both"/>
                </w:pPr>
              </w:pPrChange>
            </w:pPr>
            <w:del w:id="1053" w:author="Microsoft Office User" w:date="2022-09-15T12:29:00Z">
              <w:r w:rsidRPr="002B44C4" w:rsidDel="000B6169">
                <w:rPr>
                  <w:color w:val="000000"/>
                </w:rPr>
                <w:delText xml:space="preserve">Người dùng được sửa phương án ở các trạng thái: Chưa xử lý, Đang xử lý (Với trạng thái con là </w:delText>
              </w:r>
              <w:r w:rsidR="00687B0A" w:rsidRPr="002B44C4" w:rsidDel="000B6169">
                <w:rPr>
                  <w:color w:val="000000"/>
                </w:rPr>
                <w:delText>Chờ duyệt Lãnh đạo GQKN</w:delText>
              </w:r>
              <w:r w:rsidRPr="002B44C4" w:rsidDel="000B6169">
                <w:rPr>
                  <w:color w:val="000000"/>
                </w:rPr>
                <w:delText>)</w:delText>
              </w:r>
              <w:r w:rsidR="00687B0A" w:rsidRPr="002B44C4" w:rsidDel="000B6169">
                <w:rPr>
                  <w:color w:val="000000"/>
                </w:rPr>
                <w:delText>.</w:delText>
              </w:r>
            </w:del>
          </w:p>
        </w:tc>
        <w:tc>
          <w:tcPr>
            <w:tcW w:w="1533" w:type="dxa"/>
            <w:vAlign w:val="center"/>
          </w:tcPr>
          <w:p w14:paraId="061982A5" w14:textId="3AB58883" w:rsidR="006126E5" w:rsidRPr="002B44C4" w:rsidDel="000B6169" w:rsidRDefault="00E81A8D">
            <w:pPr>
              <w:keepNext/>
              <w:keepLines/>
              <w:widowControl w:val="0"/>
              <w:numPr>
                <w:ilvl w:val="0"/>
                <w:numId w:val="24"/>
              </w:numPr>
              <w:pBdr>
                <w:top w:val="nil"/>
                <w:left w:val="nil"/>
                <w:bottom w:val="nil"/>
                <w:right w:val="nil"/>
                <w:between w:val="nil"/>
              </w:pBdr>
              <w:spacing w:before="40" w:after="60"/>
              <w:jc w:val="both"/>
              <w:outlineLvl w:val="1"/>
              <w:rPr>
                <w:del w:id="1054" w:author="Microsoft Office User" w:date="2022-09-15T12:29:00Z"/>
                <w:color w:val="000000"/>
              </w:rPr>
              <w:pPrChange w:id="1055" w:author="Microsoft Office User" w:date="2022-09-15T12:30:00Z">
                <w:pPr>
                  <w:keepLines/>
                  <w:widowControl w:val="0"/>
                  <w:pBdr>
                    <w:top w:val="nil"/>
                    <w:left w:val="nil"/>
                    <w:bottom w:val="nil"/>
                    <w:right w:val="nil"/>
                    <w:between w:val="nil"/>
                  </w:pBdr>
                  <w:spacing w:before="60" w:after="60"/>
                  <w:jc w:val="both"/>
                </w:pPr>
              </w:pPrChange>
            </w:pPr>
            <w:del w:id="1056" w:author="Microsoft Office User" w:date="2022-09-15T12:29:00Z">
              <w:r w:rsidRPr="002B44C4" w:rsidDel="000B6169">
                <w:rPr>
                  <w:color w:val="000000"/>
                </w:rPr>
                <w:delText>Trên hệ thống</w:delText>
              </w:r>
            </w:del>
          </w:p>
        </w:tc>
      </w:tr>
      <w:tr w:rsidR="006126E5" w:rsidRPr="002B44C4" w:rsidDel="000B6169" w14:paraId="68434C22" w14:textId="0C89ABA2" w:rsidTr="000F244D">
        <w:trPr>
          <w:trHeight w:val="284"/>
          <w:jc w:val="center"/>
          <w:del w:id="1057" w:author="Microsoft Office User" w:date="2022-09-15T12:29:00Z"/>
        </w:trPr>
        <w:tc>
          <w:tcPr>
            <w:tcW w:w="881" w:type="dxa"/>
            <w:shd w:val="clear" w:color="auto" w:fill="F3F3F3"/>
            <w:vAlign w:val="center"/>
          </w:tcPr>
          <w:p w14:paraId="227D0A33" w14:textId="122FDA20" w:rsidR="006126E5" w:rsidRPr="002B44C4" w:rsidDel="000B6169" w:rsidRDefault="006126E5">
            <w:pPr>
              <w:keepNext/>
              <w:keepLines/>
              <w:numPr>
                <w:ilvl w:val="0"/>
                <w:numId w:val="24"/>
              </w:numPr>
              <w:spacing w:before="40" w:after="60" w:line="360" w:lineRule="auto"/>
              <w:outlineLvl w:val="1"/>
              <w:rPr>
                <w:del w:id="1058" w:author="Microsoft Office User" w:date="2022-09-15T12:29:00Z"/>
                <w:b/>
              </w:rPr>
              <w:pPrChange w:id="1059" w:author="Microsoft Office User" w:date="2022-09-15T12:30:00Z">
                <w:pPr>
                  <w:spacing w:before="60" w:after="60" w:line="360" w:lineRule="auto"/>
                  <w:ind w:left="142"/>
                </w:pPr>
              </w:pPrChange>
            </w:pPr>
            <w:del w:id="1060" w:author="Microsoft Office User" w:date="2022-09-15T12:29:00Z">
              <w:r w:rsidRPr="002B44C4" w:rsidDel="000B6169">
                <w:rPr>
                  <w:b/>
                </w:rPr>
                <w:delText>B3</w:delText>
              </w:r>
            </w:del>
          </w:p>
        </w:tc>
        <w:tc>
          <w:tcPr>
            <w:tcW w:w="1627" w:type="dxa"/>
          </w:tcPr>
          <w:p w14:paraId="31FD1AD3" w14:textId="4BFAB669" w:rsidR="006126E5" w:rsidRPr="002B44C4" w:rsidDel="000B6169" w:rsidRDefault="001B3AF5">
            <w:pPr>
              <w:keepNext/>
              <w:keepLines/>
              <w:widowControl w:val="0"/>
              <w:numPr>
                <w:ilvl w:val="0"/>
                <w:numId w:val="24"/>
              </w:numPr>
              <w:pBdr>
                <w:top w:val="nil"/>
                <w:left w:val="nil"/>
                <w:bottom w:val="nil"/>
                <w:right w:val="nil"/>
                <w:between w:val="nil"/>
              </w:pBdr>
              <w:spacing w:before="40" w:after="60"/>
              <w:jc w:val="both"/>
              <w:outlineLvl w:val="1"/>
              <w:rPr>
                <w:del w:id="1061" w:author="Microsoft Office User" w:date="2022-09-15T12:29:00Z"/>
                <w:color w:val="000000"/>
              </w:rPr>
              <w:pPrChange w:id="1062" w:author="Microsoft Office User" w:date="2022-09-15T12:30:00Z">
                <w:pPr>
                  <w:keepLines/>
                  <w:widowControl w:val="0"/>
                  <w:pBdr>
                    <w:top w:val="nil"/>
                    <w:left w:val="nil"/>
                    <w:bottom w:val="nil"/>
                    <w:right w:val="nil"/>
                    <w:between w:val="nil"/>
                  </w:pBdr>
                  <w:spacing w:before="60" w:after="60"/>
                  <w:jc w:val="both"/>
                </w:pPr>
              </w:pPrChange>
            </w:pPr>
            <w:del w:id="1063" w:author="Microsoft Office User" w:date="2022-09-15T12:29:00Z">
              <w:r w:rsidRPr="002B44C4" w:rsidDel="000B6169">
                <w:rPr>
                  <w:color w:val="000000"/>
                </w:rPr>
                <w:delText>Phê duyệt phương án giám định</w:delText>
              </w:r>
            </w:del>
          </w:p>
        </w:tc>
        <w:tc>
          <w:tcPr>
            <w:tcW w:w="1447" w:type="dxa"/>
          </w:tcPr>
          <w:p w14:paraId="55FAD164" w14:textId="3A9F369A" w:rsidR="006126E5" w:rsidRPr="002B44C4" w:rsidDel="000B6169" w:rsidRDefault="001B3AF5">
            <w:pPr>
              <w:keepNext/>
              <w:keepLines/>
              <w:widowControl w:val="0"/>
              <w:numPr>
                <w:ilvl w:val="0"/>
                <w:numId w:val="24"/>
              </w:numPr>
              <w:pBdr>
                <w:top w:val="nil"/>
                <w:left w:val="nil"/>
                <w:bottom w:val="nil"/>
                <w:right w:val="nil"/>
                <w:between w:val="nil"/>
              </w:pBdr>
              <w:spacing w:before="40" w:after="60"/>
              <w:jc w:val="both"/>
              <w:outlineLvl w:val="1"/>
              <w:rPr>
                <w:del w:id="1064" w:author="Microsoft Office User" w:date="2022-09-15T12:29:00Z"/>
                <w:color w:val="000000"/>
              </w:rPr>
              <w:pPrChange w:id="1065" w:author="Microsoft Office User" w:date="2022-09-15T12:30:00Z">
                <w:pPr>
                  <w:keepLines/>
                  <w:widowControl w:val="0"/>
                  <w:pBdr>
                    <w:top w:val="nil"/>
                    <w:left w:val="nil"/>
                    <w:bottom w:val="nil"/>
                    <w:right w:val="nil"/>
                    <w:between w:val="nil"/>
                  </w:pBdr>
                  <w:spacing w:before="60" w:after="60"/>
                  <w:jc w:val="both"/>
                </w:pPr>
              </w:pPrChange>
            </w:pPr>
            <w:del w:id="1066" w:author="Microsoft Office User" w:date="2022-09-15T12:29:00Z">
              <w:r w:rsidRPr="002B44C4" w:rsidDel="000B6169">
                <w:rPr>
                  <w:color w:val="000000"/>
                </w:rPr>
                <w:delText>Lãnh đạo Phòng GQKN</w:delText>
              </w:r>
            </w:del>
          </w:p>
        </w:tc>
        <w:tc>
          <w:tcPr>
            <w:tcW w:w="3343" w:type="dxa"/>
          </w:tcPr>
          <w:p w14:paraId="41863597" w14:textId="64B6F4CB" w:rsidR="006126E5" w:rsidRPr="002B44C4" w:rsidDel="000B6169" w:rsidRDefault="001B3AF5">
            <w:pPr>
              <w:keepNext/>
              <w:keepLines/>
              <w:widowControl w:val="0"/>
              <w:numPr>
                <w:ilvl w:val="0"/>
                <w:numId w:val="24"/>
              </w:numPr>
              <w:pBdr>
                <w:top w:val="nil"/>
                <w:left w:val="nil"/>
                <w:bottom w:val="nil"/>
                <w:right w:val="nil"/>
                <w:between w:val="nil"/>
              </w:pBdr>
              <w:spacing w:before="40" w:after="60"/>
              <w:jc w:val="both"/>
              <w:outlineLvl w:val="1"/>
              <w:rPr>
                <w:del w:id="1067" w:author="Microsoft Office User" w:date="2022-09-15T12:29:00Z"/>
                <w:color w:val="000000"/>
              </w:rPr>
              <w:pPrChange w:id="1068" w:author="Microsoft Office User" w:date="2022-09-15T12:30:00Z">
                <w:pPr>
                  <w:keepLines/>
                  <w:widowControl w:val="0"/>
                  <w:pBdr>
                    <w:top w:val="nil"/>
                    <w:left w:val="nil"/>
                    <w:bottom w:val="nil"/>
                    <w:right w:val="nil"/>
                    <w:between w:val="nil"/>
                  </w:pBdr>
                  <w:spacing w:before="60" w:after="60"/>
                  <w:jc w:val="both"/>
                </w:pPr>
              </w:pPrChange>
            </w:pPr>
            <w:del w:id="1069" w:author="Microsoft Office User" w:date="2022-09-15T12:29:00Z">
              <w:r w:rsidRPr="002B44C4" w:rsidDel="000B6169">
                <w:rPr>
                  <w:color w:val="000000"/>
                </w:rPr>
                <w:delText>Người dùng phê duyệt hoặc từ chối phương án giám định</w:delText>
              </w:r>
              <w:r w:rsidR="001E3F38" w:rsidRPr="002B44C4" w:rsidDel="000B6169">
                <w:rPr>
                  <w:color w:val="000000"/>
                </w:rPr>
                <w:delText>.</w:delText>
              </w:r>
            </w:del>
          </w:p>
          <w:p w14:paraId="60EBAC17" w14:textId="181C6E95" w:rsidR="001E3F38" w:rsidRPr="002B44C4" w:rsidDel="000B6169" w:rsidRDefault="001E3F38">
            <w:pPr>
              <w:keepNext/>
              <w:keepLines/>
              <w:widowControl w:val="0"/>
              <w:numPr>
                <w:ilvl w:val="0"/>
                <w:numId w:val="24"/>
              </w:numPr>
              <w:pBdr>
                <w:top w:val="nil"/>
                <w:left w:val="nil"/>
                <w:bottom w:val="nil"/>
                <w:right w:val="nil"/>
                <w:between w:val="nil"/>
              </w:pBdr>
              <w:spacing w:before="40" w:after="60"/>
              <w:jc w:val="both"/>
              <w:outlineLvl w:val="1"/>
              <w:rPr>
                <w:del w:id="1070" w:author="Microsoft Office User" w:date="2022-09-15T12:29:00Z"/>
                <w:color w:val="000000"/>
              </w:rPr>
              <w:pPrChange w:id="1071" w:author="Microsoft Office User" w:date="2022-09-15T12:30:00Z">
                <w:pPr>
                  <w:keepLines/>
                  <w:widowControl w:val="0"/>
                  <w:pBdr>
                    <w:top w:val="nil"/>
                    <w:left w:val="nil"/>
                    <w:bottom w:val="nil"/>
                    <w:right w:val="nil"/>
                    <w:between w:val="nil"/>
                  </w:pBdr>
                  <w:spacing w:before="60" w:after="60"/>
                  <w:jc w:val="both"/>
                </w:pPr>
              </w:pPrChange>
            </w:pPr>
            <w:del w:id="1072" w:author="Microsoft Office User" w:date="2022-09-15T12:29:00Z">
              <w:r w:rsidRPr="002B44C4" w:rsidDel="000B6169">
                <w:rPr>
                  <w:color w:val="000000"/>
                </w:rPr>
                <w:delText>Nếu phê duyệt, trạng thái phương án chuyển sang Đã xử lý =&gt; Kết thúc luồng.</w:delText>
              </w:r>
            </w:del>
          </w:p>
          <w:p w14:paraId="482AD389" w14:textId="15949701" w:rsidR="001E3F38" w:rsidRPr="002B44C4" w:rsidDel="000B6169" w:rsidRDefault="001E3F38">
            <w:pPr>
              <w:keepNext/>
              <w:keepLines/>
              <w:widowControl w:val="0"/>
              <w:numPr>
                <w:ilvl w:val="0"/>
                <w:numId w:val="24"/>
              </w:numPr>
              <w:pBdr>
                <w:top w:val="nil"/>
                <w:left w:val="nil"/>
                <w:bottom w:val="nil"/>
                <w:right w:val="nil"/>
                <w:between w:val="nil"/>
              </w:pBdr>
              <w:spacing w:before="40" w:after="60"/>
              <w:jc w:val="both"/>
              <w:outlineLvl w:val="1"/>
              <w:rPr>
                <w:del w:id="1073" w:author="Microsoft Office User" w:date="2022-09-15T12:29:00Z"/>
                <w:color w:val="000000"/>
              </w:rPr>
              <w:pPrChange w:id="1074" w:author="Microsoft Office User" w:date="2022-09-15T12:30:00Z">
                <w:pPr>
                  <w:keepLines/>
                  <w:widowControl w:val="0"/>
                  <w:pBdr>
                    <w:top w:val="nil"/>
                    <w:left w:val="nil"/>
                    <w:bottom w:val="nil"/>
                    <w:right w:val="nil"/>
                    <w:between w:val="nil"/>
                  </w:pBdr>
                  <w:spacing w:before="60" w:after="60"/>
                  <w:jc w:val="both"/>
                </w:pPr>
              </w:pPrChange>
            </w:pPr>
            <w:del w:id="1075" w:author="Microsoft Office User" w:date="2022-09-15T12:29:00Z">
              <w:r w:rsidRPr="002B44C4" w:rsidDel="000B6169">
                <w:rPr>
                  <w:color w:val="000000"/>
                </w:rPr>
                <w:delText>Nếu từ chối</w:delText>
              </w:r>
              <w:r w:rsidR="00E81A8D" w:rsidRPr="002B44C4" w:rsidDel="000B6169">
                <w:rPr>
                  <w:color w:val="000000"/>
                </w:rPr>
                <w:delText>, người dùng nhập lý do từ chối, sau đó nhấn “Từ chối”. Trạng thái lập phương án của Cán bộ GQKN chuyển sang “Từ chối”. Cán bộ tiến hành sửa phương án và gửi chuyển xử lý lại từ đầu.</w:delText>
              </w:r>
            </w:del>
          </w:p>
          <w:p w14:paraId="123FC0C6" w14:textId="261F232D" w:rsidR="00687B0A" w:rsidRPr="002B44C4" w:rsidDel="000B6169" w:rsidRDefault="00687B0A">
            <w:pPr>
              <w:keepNext/>
              <w:keepLines/>
              <w:widowControl w:val="0"/>
              <w:numPr>
                <w:ilvl w:val="0"/>
                <w:numId w:val="24"/>
              </w:numPr>
              <w:pBdr>
                <w:top w:val="nil"/>
                <w:left w:val="nil"/>
                <w:bottom w:val="nil"/>
                <w:right w:val="nil"/>
                <w:between w:val="nil"/>
              </w:pBdr>
              <w:spacing w:before="40" w:after="60"/>
              <w:jc w:val="both"/>
              <w:outlineLvl w:val="1"/>
              <w:rPr>
                <w:del w:id="1076" w:author="Microsoft Office User" w:date="2022-09-15T12:29:00Z"/>
                <w:color w:val="000000"/>
              </w:rPr>
              <w:pPrChange w:id="1077" w:author="Microsoft Office User" w:date="2022-09-15T12:30:00Z">
                <w:pPr>
                  <w:keepLines/>
                  <w:widowControl w:val="0"/>
                  <w:pBdr>
                    <w:top w:val="nil"/>
                    <w:left w:val="nil"/>
                    <w:bottom w:val="nil"/>
                    <w:right w:val="nil"/>
                    <w:between w:val="nil"/>
                  </w:pBdr>
                  <w:spacing w:before="60" w:after="60"/>
                  <w:jc w:val="both"/>
                </w:pPr>
              </w:pPrChange>
            </w:pPr>
            <w:del w:id="1078" w:author="Microsoft Office User" w:date="2022-09-15T12:29:00Z">
              <w:r w:rsidRPr="002B44C4" w:rsidDel="000B6169">
                <w:rPr>
                  <w:color w:val="000000"/>
                </w:rPr>
                <w:delText>Người dùng có quyền sửa, xóa  phương án ở tất cả trạng thái trừ Đã xử lý, Từ chối.</w:delText>
              </w:r>
            </w:del>
          </w:p>
        </w:tc>
        <w:tc>
          <w:tcPr>
            <w:tcW w:w="1533" w:type="dxa"/>
            <w:vAlign w:val="center"/>
          </w:tcPr>
          <w:p w14:paraId="32D31E6F" w14:textId="5D5477ED" w:rsidR="006126E5" w:rsidRPr="002B44C4" w:rsidDel="000B6169" w:rsidRDefault="00E81A8D">
            <w:pPr>
              <w:keepNext/>
              <w:keepLines/>
              <w:widowControl w:val="0"/>
              <w:numPr>
                <w:ilvl w:val="0"/>
                <w:numId w:val="24"/>
              </w:numPr>
              <w:pBdr>
                <w:top w:val="nil"/>
                <w:left w:val="nil"/>
                <w:bottom w:val="nil"/>
                <w:right w:val="nil"/>
                <w:between w:val="nil"/>
              </w:pBdr>
              <w:spacing w:before="40" w:after="60"/>
              <w:jc w:val="both"/>
              <w:outlineLvl w:val="1"/>
              <w:rPr>
                <w:del w:id="1079" w:author="Microsoft Office User" w:date="2022-09-15T12:29:00Z"/>
                <w:color w:val="000000"/>
              </w:rPr>
              <w:pPrChange w:id="1080" w:author="Microsoft Office User" w:date="2022-09-15T12:30:00Z">
                <w:pPr>
                  <w:keepLines/>
                  <w:widowControl w:val="0"/>
                  <w:pBdr>
                    <w:top w:val="nil"/>
                    <w:left w:val="nil"/>
                    <w:bottom w:val="nil"/>
                    <w:right w:val="nil"/>
                    <w:between w:val="nil"/>
                  </w:pBdr>
                  <w:spacing w:before="60" w:after="60"/>
                  <w:jc w:val="both"/>
                </w:pPr>
              </w:pPrChange>
            </w:pPr>
            <w:del w:id="1081" w:author="Microsoft Office User" w:date="2022-09-15T12:29:00Z">
              <w:r w:rsidRPr="002B44C4" w:rsidDel="000B6169">
                <w:rPr>
                  <w:color w:val="000000"/>
                </w:rPr>
                <w:delText>Trên hệ thống</w:delText>
              </w:r>
            </w:del>
          </w:p>
        </w:tc>
      </w:tr>
    </w:tbl>
    <w:p w14:paraId="032B116B" w14:textId="188A30A2" w:rsidR="006126E5" w:rsidRPr="002B44C4" w:rsidDel="000B6169" w:rsidRDefault="006126E5">
      <w:pPr>
        <w:keepNext/>
        <w:keepLines/>
        <w:numPr>
          <w:ilvl w:val="0"/>
          <w:numId w:val="24"/>
        </w:numPr>
        <w:spacing w:before="40"/>
        <w:outlineLvl w:val="1"/>
        <w:rPr>
          <w:del w:id="1082" w:author="Microsoft Office User" w:date="2022-09-15T12:29:00Z"/>
        </w:rPr>
        <w:pPrChange w:id="1083" w:author="Microsoft Office User" w:date="2022-09-15T12:30:00Z">
          <w:pPr/>
        </w:pPrChange>
      </w:pPr>
    </w:p>
    <w:p w14:paraId="3108041A" w14:textId="4280B2C6" w:rsidR="00853531" w:rsidRPr="002B44C4" w:rsidDel="000B6169" w:rsidRDefault="00BA3E0C">
      <w:pPr>
        <w:pStyle w:val="Heading4"/>
        <w:numPr>
          <w:ilvl w:val="0"/>
          <w:numId w:val="24"/>
        </w:numPr>
        <w:rPr>
          <w:del w:id="1084" w:author="Microsoft Office User" w:date="2022-09-15T12:29:00Z"/>
          <w:rFonts w:cs="Times New Roman"/>
        </w:rPr>
        <w:pPrChange w:id="1085" w:author="Microsoft Office User" w:date="2022-09-15T12:30:00Z">
          <w:pPr>
            <w:pStyle w:val="Heading4"/>
            <w:numPr>
              <w:ilvl w:val="2"/>
              <w:numId w:val="17"/>
            </w:numPr>
            <w:ind w:left="1224" w:hanging="504"/>
          </w:pPr>
        </w:pPrChange>
      </w:pPr>
      <w:bookmarkStart w:id="1086" w:name="_Toc113613729"/>
      <w:del w:id="1087" w:author="Microsoft Office User" w:date="2022-09-15T12:29:00Z">
        <w:r w:rsidRPr="002B44C4" w:rsidDel="000B6169">
          <w:rPr>
            <w:rFonts w:cs="Times New Roman"/>
          </w:rPr>
          <w:delText>Mô tả dữ liệu đầu vào</w:delText>
        </w:r>
        <w:bookmarkEnd w:id="1086"/>
      </w:del>
    </w:p>
    <w:p w14:paraId="35CC3E28" w14:textId="5E571C96" w:rsidR="00983D75" w:rsidRPr="002B44C4" w:rsidDel="000B6169" w:rsidRDefault="00983D75">
      <w:pPr>
        <w:keepNext/>
        <w:keepLines/>
        <w:numPr>
          <w:ilvl w:val="0"/>
          <w:numId w:val="24"/>
        </w:numPr>
        <w:spacing w:before="40"/>
        <w:outlineLvl w:val="1"/>
        <w:rPr>
          <w:del w:id="1088" w:author="Microsoft Office User" w:date="2022-09-15T12:29:00Z"/>
        </w:rPr>
        <w:pPrChange w:id="1089"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1916"/>
        <w:gridCol w:w="1533"/>
      </w:tblGrid>
      <w:tr w:rsidR="00890DF1" w:rsidRPr="002B44C4" w:rsidDel="000B6169" w14:paraId="3E7F9F4B" w14:textId="1671DEE6" w:rsidTr="00890DF1">
        <w:trPr>
          <w:trHeight w:val="284"/>
          <w:jc w:val="center"/>
          <w:del w:id="1090" w:author="Microsoft Office User" w:date="2022-09-15T12:29:00Z"/>
        </w:trPr>
        <w:tc>
          <w:tcPr>
            <w:tcW w:w="881" w:type="dxa"/>
            <w:shd w:val="clear" w:color="auto" w:fill="F3F3F3"/>
            <w:vAlign w:val="center"/>
          </w:tcPr>
          <w:p w14:paraId="688DA932" w14:textId="7D1E9B89" w:rsidR="00890DF1" w:rsidRPr="002B44C4" w:rsidDel="000B6169" w:rsidRDefault="00890DF1">
            <w:pPr>
              <w:keepNext/>
              <w:keepLines/>
              <w:numPr>
                <w:ilvl w:val="0"/>
                <w:numId w:val="24"/>
              </w:numPr>
              <w:spacing w:before="40" w:after="60" w:line="360" w:lineRule="auto"/>
              <w:outlineLvl w:val="1"/>
              <w:rPr>
                <w:del w:id="1091" w:author="Microsoft Office User" w:date="2022-09-15T12:29:00Z"/>
                <w:b/>
              </w:rPr>
              <w:pPrChange w:id="1092" w:author="Microsoft Office User" w:date="2022-09-15T12:30:00Z">
                <w:pPr>
                  <w:spacing w:before="60" w:after="60" w:line="360" w:lineRule="auto"/>
                  <w:ind w:left="142"/>
                </w:pPr>
              </w:pPrChange>
            </w:pPr>
            <w:del w:id="1093" w:author="Microsoft Office User" w:date="2022-09-15T12:29:00Z">
              <w:r w:rsidRPr="002B44C4" w:rsidDel="000B6169">
                <w:rPr>
                  <w:b/>
                </w:rPr>
                <w:delText>STT</w:delText>
              </w:r>
            </w:del>
          </w:p>
        </w:tc>
        <w:tc>
          <w:tcPr>
            <w:tcW w:w="1808" w:type="dxa"/>
          </w:tcPr>
          <w:p w14:paraId="1DA0D728" w14:textId="6C033311" w:rsidR="00890DF1" w:rsidRPr="002B44C4" w:rsidDel="000B6169" w:rsidRDefault="00890DF1">
            <w:pPr>
              <w:keepNext/>
              <w:keepLines/>
              <w:widowControl w:val="0"/>
              <w:numPr>
                <w:ilvl w:val="0"/>
                <w:numId w:val="24"/>
              </w:numPr>
              <w:pBdr>
                <w:top w:val="nil"/>
                <w:left w:val="nil"/>
                <w:bottom w:val="nil"/>
                <w:right w:val="nil"/>
                <w:between w:val="nil"/>
              </w:pBdr>
              <w:spacing w:before="40" w:after="60" w:line="360" w:lineRule="auto"/>
              <w:jc w:val="center"/>
              <w:outlineLvl w:val="1"/>
              <w:rPr>
                <w:del w:id="1094" w:author="Microsoft Office User" w:date="2022-09-15T12:29:00Z"/>
                <w:color w:val="000000"/>
              </w:rPr>
              <w:pPrChange w:id="1095" w:author="Microsoft Office User" w:date="2022-09-15T12:30:00Z">
                <w:pPr>
                  <w:keepLines/>
                  <w:widowControl w:val="0"/>
                  <w:pBdr>
                    <w:top w:val="nil"/>
                    <w:left w:val="nil"/>
                    <w:bottom w:val="nil"/>
                    <w:right w:val="nil"/>
                    <w:between w:val="nil"/>
                  </w:pBdr>
                  <w:spacing w:before="60" w:after="60" w:line="360" w:lineRule="auto"/>
                  <w:jc w:val="center"/>
                </w:pPr>
              </w:pPrChange>
            </w:pPr>
            <w:del w:id="1096" w:author="Microsoft Office User" w:date="2022-09-15T12:29:00Z">
              <w:r w:rsidRPr="002B44C4" w:rsidDel="000B6169">
                <w:rPr>
                  <w:color w:val="000000"/>
                </w:rPr>
                <w:delText>Dữ liệu đầu vào</w:delText>
              </w:r>
            </w:del>
          </w:p>
        </w:tc>
        <w:tc>
          <w:tcPr>
            <w:tcW w:w="2693" w:type="dxa"/>
          </w:tcPr>
          <w:p w14:paraId="3E6AD3E7" w14:textId="71BF9B17" w:rsidR="00890DF1" w:rsidRPr="002B44C4" w:rsidDel="000B6169" w:rsidRDefault="00890DF1">
            <w:pPr>
              <w:keepNext/>
              <w:keepLines/>
              <w:widowControl w:val="0"/>
              <w:numPr>
                <w:ilvl w:val="0"/>
                <w:numId w:val="24"/>
              </w:numPr>
              <w:pBdr>
                <w:top w:val="nil"/>
                <w:left w:val="nil"/>
                <w:bottom w:val="nil"/>
                <w:right w:val="nil"/>
                <w:between w:val="nil"/>
              </w:pBdr>
              <w:spacing w:before="40" w:after="60" w:line="360" w:lineRule="auto"/>
              <w:jc w:val="center"/>
              <w:outlineLvl w:val="1"/>
              <w:rPr>
                <w:del w:id="1097" w:author="Microsoft Office User" w:date="2022-09-15T12:29:00Z"/>
                <w:color w:val="000000"/>
              </w:rPr>
              <w:pPrChange w:id="1098" w:author="Microsoft Office User" w:date="2022-09-15T12:30:00Z">
                <w:pPr>
                  <w:keepLines/>
                  <w:widowControl w:val="0"/>
                  <w:pBdr>
                    <w:top w:val="nil"/>
                    <w:left w:val="nil"/>
                    <w:bottom w:val="nil"/>
                    <w:right w:val="nil"/>
                    <w:between w:val="nil"/>
                  </w:pBdr>
                  <w:spacing w:before="60" w:after="60" w:line="360" w:lineRule="auto"/>
                  <w:jc w:val="center"/>
                </w:pPr>
              </w:pPrChange>
            </w:pPr>
            <w:del w:id="1099" w:author="Microsoft Office User" w:date="2022-09-15T12:29:00Z">
              <w:r w:rsidRPr="002B44C4" w:rsidDel="000B6169">
                <w:rPr>
                  <w:color w:val="000000"/>
                </w:rPr>
                <w:delText>Trường thông tin</w:delText>
              </w:r>
            </w:del>
          </w:p>
        </w:tc>
        <w:tc>
          <w:tcPr>
            <w:tcW w:w="1916" w:type="dxa"/>
          </w:tcPr>
          <w:p w14:paraId="23500B81" w14:textId="49520F01" w:rsidR="00890DF1" w:rsidRPr="002B44C4" w:rsidDel="000B6169" w:rsidRDefault="00890DF1">
            <w:pPr>
              <w:keepNext/>
              <w:keepLines/>
              <w:widowControl w:val="0"/>
              <w:numPr>
                <w:ilvl w:val="0"/>
                <w:numId w:val="24"/>
              </w:numPr>
              <w:pBdr>
                <w:top w:val="nil"/>
                <w:left w:val="nil"/>
                <w:bottom w:val="nil"/>
                <w:right w:val="nil"/>
                <w:between w:val="nil"/>
              </w:pBdr>
              <w:spacing w:before="40" w:after="60" w:line="360" w:lineRule="auto"/>
              <w:jc w:val="center"/>
              <w:outlineLvl w:val="1"/>
              <w:rPr>
                <w:del w:id="1100" w:author="Microsoft Office User" w:date="2022-09-15T12:29:00Z"/>
                <w:color w:val="000000"/>
              </w:rPr>
              <w:pPrChange w:id="1101" w:author="Microsoft Office User" w:date="2022-09-15T12:30:00Z">
                <w:pPr>
                  <w:keepLines/>
                  <w:widowControl w:val="0"/>
                  <w:pBdr>
                    <w:top w:val="nil"/>
                    <w:left w:val="nil"/>
                    <w:bottom w:val="nil"/>
                    <w:right w:val="nil"/>
                    <w:between w:val="nil"/>
                  </w:pBdr>
                  <w:spacing w:before="60" w:after="60" w:line="360" w:lineRule="auto"/>
                  <w:jc w:val="center"/>
                </w:pPr>
              </w:pPrChange>
            </w:pPr>
            <w:del w:id="1102" w:author="Microsoft Office User" w:date="2022-09-15T12:29:00Z">
              <w:r w:rsidRPr="002B44C4" w:rsidDel="000B6169">
                <w:rPr>
                  <w:color w:val="000000"/>
                </w:rPr>
                <w:delText>Nguồn dữ liệu</w:delText>
              </w:r>
            </w:del>
          </w:p>
        </w:tc>
        <w:tc>
          <w:tcPr>
            <w:tcW w:w="1533" w:type="dxa"/>
          </w:tcPr>
          <w:p w14:paraId="50D60B62" w14:textId="372B6296" w:rsidR="00890DF1" w:rsidRPr="002B44C4" w:rsidDel="000B6169" w:rsidRDefault="00890DF1">
            <w:pPr>
              <w:keepNext/>
              <w:keepLines/>
              <w:widowControl w:val="0"/>
              <w:numPr>
                <w:ilvl w:val="0"/>
                <w:numId w:val="24"/>
              </w:numPr>
              <w:pBdr>
                <w:top w:val="nil"/>
                <w:left w:val="nil"/>
                <w:bottom w:val="nil"/>
                <w:right w:val="nil"/>
                <w:between w:val="nil"/>
              </w:pBdr>
              <w:spacing w:before="40" w:after="60" w:line="360" w:lineRule="auto"/>
              <w:jc w:val="center"/>
              <w:outlineLvl w:val="1"/>
              <w:rPr>
                <w:del w:id="1103" w:author="Microsoft Office User" w:date="2022-09-15T12:29:00Z"/>
                <w:color w:val="000000"/>
              </w:rPr>
              <w:pPrChange w:id="1104" w:author="Microsoft Office User" w:date="2022-09-15T12:30:00Z">
                <w:pPr>
                  <w:keepLines/>
                  <w:widowControl w:val="0"/>
                  <w:pBdr>
                    <w:top w:val="nil"/>
                    <w:left w:val="nil"/>
                    <w:bottom w:val="nil"/>
                    <w:right w:val="nil"/>
                    <w:between w:val="nil"/>
                  </w:pBdr>
                  <w:spacing w:before="60" w:after="60" w:line="360" w:lineRule="auto"/>
                  <w:jc w:val="center"/>
                </w:pPr>
              </w:pPrChange>
            </w:pPr>
            <w:del w:id="1105" w:author="Microsoft Office User" w:date="2022-09-15T12:29:00Z">
              <w:r w:rsidRPr="002B44C4" w:rsidDel="000B6169">
                <w:rPr>
                  <w:color w:val="000000"/>
                </w:rPr>
                <w:delText>Ghi chú</w:delText>
              </w:r>
            </w:del>
          </w:p>
        </w:tc>
      </w:tr>
      <w:tr w:rsidR="00890DF1" w:rsidRPr="002B44C4" w:rsidDel="000B6169" w14:paraId="4746EBC2" w14:textId="7C08B1DF" w:rsidTr="00890DF1">
        <w:trPr>
          <w:trHeight w:val="284"/>
          <w:jc w:val="center"/>
          <w:del w:id="1106" w:author="Microsoft Office User" w:date="2022-09-15T12:29:00Z"/>
        </w:trPr>
        <w:tc>
          <w:tcPr>
            <w:tcW w:w="881" w:type="dxa"/>
            <w:shd w:val="clear" w:color="auto" w:fill="F3F3F3"/>
            <w:vAlign w:val="center"/>
          </w:tcPr>
          <w:p w14:paraId="410EE147" w14:textId="0837C739" w:rsidR="00890DF1" w:rsidRPr="002B44C4" w:rsidDel="000B6169" w:rsidRDefault="00890DF1">
            <w:pPr>
              <w:keepNext/>
              <w:keepLines/>
              <w:numPr>
                <w:ilvl w:val="0"/>
                <w:numId w:val="24"/>
              </w:numPr>
              <w:spacing w:before="40" w:after="60" w:line="360" w:lineRule="auto"/>
              <w:outlineLvl w:val="1"/>
              <w:rPr>
                <w:del w:id="1107" w:author="Microsoft Office User" w:date="2022-09-15T12:29:00Z"/>
                <w:b/>
              </w:rPr>
              <w:pPrChange w:id="1108" w:author="Microsoft Office User" w:date="2022-09-15T12:30:00Z">
                <w:pPr>
                  <w:spacing w:before="60" w:after="60" w:line="360" w:lineRule="auto"/>
                  <w:ind w:left="142"/>
                </w:pPr>
              </w:pPrChange>
            </w:pPr>
            <w:del w:id="1109" w:author="Microsoft Office User" w:date="2022-09-15T12:29:00Z">
              <w:r w:rsidRPr="002B44C4" w:rsidDel="000B6169">
                <w:rPr>
                  <w:b/>
                </w:rPr>
                <w:delText>1</w:delText>
              </w:r>
            </w:del>
          </w:p>
        </w:tc>
        <w:tc>
          <w:tcPr>
            <w:tcW w:w="1808" w:type="dxa"/>
          </w:tcPr>
          <w:p w14:paraId="72E5433F" w14:textId="32347314" w:rsidR="00890DF1" w:rsidRPr="002B44C4" w:rsidDel="000B6169" w:rsidRDefault="00890DF1">
            <w:pPr>
              <w:keepNext/>
              <w:keepLines/>
              <w:widowControl w:val="0"/>
              <w:numPr>
                <w:ilvl w:val="0"/>
                <w:numId w:val="24"/>
              </w:numPr>
              <w:pBdr>
                <w:top w:val="nil"/>
                <w:left w:val="nil"/>
                <w:bottom w:val="nil"/>
                <w:right w:val="nil"/>
                <w:between w:val="nil"/>
              </w:pBdr>
              <w:spacing w:before="40" w:after="60"/>
              <w:jc w:val="both"/>
              <w:outlineLvl w:val="1"/>
              <w:rPr>
                <w:del w:id="1110" w:author="Microsoft Office User" w:date="2022-09-15T12:29:00Z"/>
                <w:color w:val="000000"/>
              </w:rPr>
              <w:pPrChange w:id="1111" w:author="Microsoft Office User" w:date="2022-09-15T12:30:00Z">
                <w:pPr>
                  <w:keepLines/>
                  <w:widowControl w:val="0"/>
                  <w:pBdr>
                    <w:top w:val="nil"/>
                    <w:left w:val="nil"/>
                    <w:bottom w:val="nil"/>
                    <w:right w:val="nil"/>
                    <w:between w:val="nil"/>
                  </w:pBdr>
                  <w:spacing w:before="60" w:after="60"/>
                  <w:jc w:val="both"/>
                </w:pPr>
              </w:pPrChange>
            </w:pPr>
            <w:del w:id="1112" w:author="Microsoft Office User" w:date="2022-09-15T12:29:00Z">
              <w:r w:rsidRPr="002B44C4" w:rsidDel="000B6169">
                <w:rPr>
                  <w:color w:val="000000"/>
                </w:rPr>
                <w:delText>Thông tin tổn thất</w:delText>
              </w:r>
            </w:del>
          </w:p>
        </w:tc>
        <w:tc>
          <w:tcPr>
            <w:tcW w:w="2693" w:type="dxa"/>
          </w:tcPr>
          <w:p w14:paraId="67507419" w14:textId="69A77B9F"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13" w:author="Microsoft Office User" w:date="2022-09-15T12:29:00Z"/>
                <w:color w:val="000000"/>
              </w:rPr>
              <w:pPrChange w:id="1114" w:author="Microsoft Office User" w:date="2022-09-15T12:30:00Z">
                <w:pPr>
                  <w:keepLines/>
                  <w:widowControl w:val="0"/>
                  <w:pBdr>
                    <w:top w:val="nil"/>
                    <w:left w:val="nil"/>
                    <w:bottom w:val="nil"/>
                    <w:right w:val="nil"/>
                    <w:between w:val="nil"/>
                  </w:pBdr>
                  <w:spacing w:before="60" w:after="60"/>
                  <w:jc w:val="both"/>
                </w:pPr>
              </w:pPrChange>
            </w:pPr>
            <w:del w:id="1115" w:author="Microsoft Office User" w:date="2022-09-15T12:29:00Z">
              <w:r w:rsidRPr="002B44C4" w:rsidDel="000B6169">
                <w:rPr>
                  <w:color w:val="000000"/>
                </w:rPr>
                <w:delText xml:space="preserve">1. </w:delText>
              </w:r>
              <w:r w:rsidR="00890DF1" w:rsidRPr="002B44C4" w:rsidDel="000B6169">
                <w:rPr>
                  <w:color w:val="000000"/>
                </w:rPr>
                <w:delText>Người được bảo hiểm</w:delText>
              </w:r>
            </w:del>
          </w:p>
          <w:p w14:paraId="5DF10DE4" w14:textId="5F266B90"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16" w:author="Microsoft Office User" w:date="2022-09-15T12:29:00Z"/>
                <w:color w:val="000000"/>
              </w:rPr>
              <w:pPrChange w:id="1117" w:author="Microsoft Office User" w:date="2022-09-15T12:30:00Z">
                <w:pPr>
                  <w:keepLines/>
                  <w:widowControl w:val="0"/>
                  <w:pBdr>
                    <w:top w:val="nil"/>
                    <w:left w:val="nil"/>
                    <w:bottom w:val="nil"/>
                    <w:right w:val="nil"/>
                    <w:between w:val="nil"/>
                  </w:pBdr>
                  <w:spacing w:before="60" w:after="60"/>
                  <w:jc w:val="both"/>
                </w:pPr>
              </w:pPrChange>
            </w:pPr>
            <w:del w:id="1118" w:author="Microsoft Office User" w:date="2022-09-15T12:29:00Z">
              <w:r w:rsidRPr="002B44C4" w:rsidDel="000B6169">
                <w:rPr>
                  <w:color w:val="000000"/>
                </w:rPr>
                <w:delText xml:space="preserve">2. </w:delText>
              </w:r>
              <w:r w:rsidR="00890DF1" w:rsidRPr="002B44C4" w:rsidDel="000B6169">
                <w:rPr>
                  <w:color w:val="000000"/>
                </w:rPr>
                <w:delText>Địa chỉ</w:delText>
              </w:r>
            </w:del>
          </w:p>
          <w:p w14:paraId="570E8CDB" w14:textId="57CC954A"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19" w:author="Microsoft Office User" w:date="2022-09-15T12:29:00Z"/>
                <w:color w:val="000000"/>
              </w:rPr>
              <w:pPrChange w:id="1120" w:author="Microsoft Office User" w:date="2022-09-15T12:30:00Z">
                <w:pPr>
                  <w:keepLines/>
                  <w:widowControl w:val="0"/>
                  <w:pBdr>
                    <w:top w:val="nil"/>
                    <w:left w:val="nil"/>
                    <w:bottom w:val="nil"/>
                    <w:right w:val="nil"/>
                    <w:between w:val="nil"/>
                  </w:pBdr>
                  <w:spacing w:before="60" w:after="60"/>
                  <w:jc w:val="both"/>
                </w:pPr>
              </w:pPrChange>
            </w:pPr>
            <w:del w:id="1121" w:author="Microsoft Office User" w:date="2022-09-15T12:29:00Z">
              <w:r w:rsidRPr="002B44C4" w:rsidDel="000B6169">
                <w:rPr>
                  <w:color w:val="000000"/>
                </w:rPr>
                <w:delText xml:space="preserve">3. </w:delText>
              </w:r>
              <w:r w:rsidR="00890DF1" w:rsidRPr="002B44C4" w:rsidDel="000B6169">
                <w:rPr>
                  <w:color w:val="000000"/>
                </w:rPr>
                <w:delText>Người liên hệ</w:delText>
              </w:r>
            </w:del>
          </w:p>
          <w:p w14:paraId="3BE902DD" w14:textId="3BCA51E3"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22" w:author="Microsoft Office User" w:date="2022-09-15T12:29:00Z"/>
                <w:color w:val="000000"/>
              </w:rPr>
              <w:pPrChange w:id="1123" w:author="Microsoft Office User" w:date="2022-09-15T12:30:00Z">
                <w:pPr>
                  <w:keepLines/>
                  <w:widowControl w:val="0"/>
                  <w:pBdr>
                    <w:top w:val="nil"/>
                    <w:left w:val="nil"/>
                    <w:bottom w:val="nil"/>
                    <w:right w:val="nil"/>
                    <w:between w:val="nil"/>
                  </w:pBdr>
                  <w:spacing w:before="60" w:after="60"/>
                  <w:jc w:val="both"/>
                </w:pPr>
              </w:pPrChange>
            </w:pPr>
            <w:del w:id="1124" w:author="Microsoft Office User" w:date="2022-09-15T12:29:00Z">
              <w:r w:rsidRPr="002B44C4" w:rsidDel="000B6169">
                <w:rPr>
                  <w:color w:val="000000"/>
                </w:rPr>
                <w:delText xml:space="preserve">4. </w:delText>
              </w:r>
              <w:r w:rsidR="00890DF1" w:rsidRPr="002B44C4" w:rsidDel="000B6169">
                <w:rPr>
                  <w:color w:val="000000"/>
                </w:rPr>
                <w:delText>Email</w:delText>
              </w:r>
            </w:del>
          </w:p>
          <w:p w14:paraId="644D07F8" w14:textId="32F4F2D2"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25" w:author="Microsoft Office User" w:date="2022-09-15T12:29:00Z"/>
                <w:color w:val="000000"/>
              </w:rPr>
              <w:pPrChange w:id="1126" w:author="Microsoft Office User" w:date="2022-09-15T12:30:00Z">
                <w:pPr>
                  <w:keepLines/>
                  <w:widowControl w:val="0"/>
                  <w:pBdr>
                    <w:top w:val="nil"/>
                    <w:left w:val="nil"/>
                    <w:bottom w:val="nil"/>
                    <w:right w:val="nil"/>
                    <w:between w:val="nil"/>
                  </w:pBdr>
                  <w:spacing w:before="60" w:after="60"/>
                  <w:jc w:val="both"/>
                </w:pPr>
              </w:pPrChange>
            </w:pPr>
            <w:del w:id="1127" w:author="Microsoft Office User" w:date="2022-09-15T12:29:00Z">
              <w:r w:rsidRPr="002B44C4" w:rsidDel="000B6169">
                <w:rPr>
                  <w:color w:val="000000"/>
                </w:rPr>
                <w:delText xml:space="preserve">5. </w:delText>
              </w:r>
              <w:r w:rsidR="00890DF1" w:rsidRPr="002B44C4" w:rsidDel="000B6169">
                <w:rPr>
                  <w:color w:val="000000"/>
                </w:rPr>
                <w:delText>SĐT</w:delText>
              </w:r>
            </w:del>
          </w:p>
          <w:p w14:paraId="3A80EC59" w14:textId="17FA7141"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28" w:author="Microsoft Office User" w:date="2022-09-15T12:29:00Z"/>
                <w:color w:val="000000"/>
              </w:rPr>
              <w:pPrChange w:id="1129" w:author="Microsoft Office User" w:date="2022-09-15T12:30:00Z">
                <w:pPr>
                  <w:keepLines/>
                  <w:widowControl w:val="0"/>
                  <w:pBdr>
                    <w:top w:val="nil"/>
                    <w:left w:val="nil"/>
                    <w:bottom w:val="nil"/>
                    <w:right w:val="nil"/>
                    <w:between w:val="nil"/>
                  </w:pBdr>
                  <w:spacing w:before="60" w:after="60"/>
                  <w:jc w:val="both"/>
                </w:pPr>
              </w:pPrChange>
            </w:pPr>
            <w:del w:id="1130" w:author="Microsoft Office User" w:date="2022-09-15T12:29:00Z">
              <w:r w:rsidRPr="002B44C4" w:rsidDel="000B6169">
                <w:rPr>
                  <w:color w:val="000000"/>
                </w:rPr>
                <w:delText xml:space="preserve">6. </w:delText>
              </w:r>
              <w:r w:rsidR="00890DF1" w:rsidRPr="002B44C4" w:rsidDel="000B6169">
                <w:rPr>
                  <w:color w:val="000000"/>
                </w:rPr>
                <w:delText>Số hợp đồng</w:delText>
              </w:r>
            </w:del>
          </w:p>
          <w:p w14:paraId="23CD86B0" w14:textId="47FB3446"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31" w:author="Microsoft Office User" w:date="2022-09-15T12:29:00Z"/>
                <w:color w:val="000000"/>
              </w:rPr>
              <w:pPrChange w:id="1132" w:author="Microsoft Office User" w:date="2022-09-15T12:30:00Z">
                <w:pPr>
                  <w:keepLines/>
                  <w:widowControl w:val="0"/>
                  <w:pBdr>
                    <w:top w:val="nil"/>
                    <w:left w:val="nil"/>
                    <w:bottom w:val="nil"/>
                    <w:right w:val="nil"/>
                    <w:between w:val="nil"/>
                  </w:pBdr>
                  <w:spacing w:before="60" w:after="60"/>
                  <w:jc w:val="both"/>
                </w:pPr>
              </w:pPrChange>
            </w:pPr>
            <w:del w:id="1133" w:author="Microsoft Office User" w:date="2022-09-15T12:29:00Z">
              <w:r w:rsidRPr="002B44C4" w:rsidDel="000B6169">
                <w:rPr>
                  <w:color w:val="000000"/>
                </w:rPr>
                <w:delText xml:space="preserve">7. </w:delText>
              </w:r>
              <w:r w:rsidR="00890DF1" w:rsidRPr="002B44C4" w:rsidDel="000B6169">
                <w:rPr>
                  <w:color w:val="000000"/>
                </w:rPr>
                <w:delText>Số đơn bảo hiểm</w:delText>
              </w:r>
            </w:del>
          </w:p>
          <w:p w14:paraId="0519243D" w14:textId="3AD36E99"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34" w:author="Microsoft Office User" w:date="2022-09-15T12:29:00Z"/>
                <w:color w:val="000000"/>
              </w:rPr>
              <w:pPrChange w:id="1135" w:author="Microsoft Office User" w:date="2022-09-15T12:30:00Z">
                <w:pPr>
                  <w:keepLines/>
                  <w:widowControl w:val="0"/>
                  <w:pBdr>
                    <w:top w:val="nil"/>
                    <w:left w:val="nil"/>
                    <w:bottom w:val="nil"/>
                    <w:right w:val="nil"/>
                    <w:between w:val="nil"/>
                  </w:pBdr>
                  <w:spacing w:before="60" w:after="60"/>
                  <w:jc w:val="both"/>
                </w:pPr>
              </w:pPrChange>
            </w:pPr>
            <w:del w:id="1136" w:author="Microsoft Office User" w:date="2022-09-15T12:29:00Z">
              <w:r w:rsidRPr="002B44C4" w:rsidDel="000B6169">
                <w:rPr>
                  <w:color w:val="000000"/>
                </w:rPr>
                <w:delText xml:space="preserve">8. </w:delText>
              </w:r>
              <w:r w:rsidR="00890DF1" w:rsidRPr="002B44C4" w:rsidDel="000B6169">
                <w:rPr>
                  <w:color w:val="000000"/>
                </w:rPr>
                <w:delText>Số đơn SĐBS</w:delText>
              </w:r>
            </w:del>
          </w:p>
          <w:p w14:paraId="1D453F66" w14:textId="414DEB5D"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37" w:author="Microsoft Office User" w:date="2022-09-15T12:29:00Z"/>
                <w:color w:val="000000"/>
              </w:rPr>
              <w:pPrChange w:id="1138" w:author="Microsoft Office User" w:date="2022-09-15T12:30:00Z">
                <w:pPr>
                  <w:keepLines/>
                  <w:widowControl w:val="0"/>
                  <w:pBdr>
                    <w:top w:val="nil"/>
                    <w:left w:val="nil"/>
                    <w:bottom w:val="nil"/>
                    <w:right w:val="nil"/>
                    <w:between w:val="nil"/>
                  </w:pBdr>
                  <w:spacing w:before="60" w:after="60"/>
                  <w:jc w:val="both"/>
                </w:pPr>
              </w:pPrChange>
            </w:pPr>
            <w:del w:id="1139" w:author="Microsoft Office User" w:date="2022-09-15T12:29:00Z">
              <w:r w:rsidRPr="002B44C4" w:rsidDel="000B6169">
                <w:rPr>
                  <w:color w:val="000000"/>
                </w:rPr>
                <w:delText xml:space="preserve">9. </w:delText>
              </w:r>
              <w:r w:rsidR="00890DF1" w:rsidRPr="002B44C4" w:rsidDel="000B6169">
                <w:rPr>
                  <w:color w:val="000000"/>
                </w:rPr>
                <w:delText>Ngày bắt đầu BH</w:delText>
              </w:r>
            </w:del>
          </w:p>
          <w:p w14:paraId="04480183" w14:textId="014938E5"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40" w:author="Microsoft Office User" w:date="2022-09-15T12:29:00Z"/>
                <w:color w:val="000000"/>
              </w:rPr>
              <w:pPrChange w:id="1141" w:author="Microsoft Office User" w:date="2022-09-15T12:30:00Z">
                <w:pPr>
                  <w:keepLines/>
                  <w:widowControl w:val="0"/>
                  <w:pBdr>
                    <w:top w:val="nil"/>
                    <w:left w:val="nil"/>
                    <w:bottom w:val="nil"/>
                    <w:right w:val="nil"/>
                    <w:between w:val="nil"/>
                  </w:pBdr>
                  <w:spacing w:before="60" w:after="60"/>
                  <w:jc w:val="both"/>
                </w:pPr>
              </w:pPrChange>
            </w:pPr>
            <w:del w:id="1142" w:author="Microsoft Office User" w:date="2022-09-15T12:29:00Z">
              <w:r w:rsidRPr="002B44C4" w:rsidDel="000B6169">
                <w:rPr>
                  <w:color w:val="000000"/>
                </w:rPr>
                <w:delText xml:space="preserve">10. </w:delText>
              </w:r>
              <w:r w:rsidR="00890DF1" w:rsidRPr="002B44C4" w:rsidDel="000B6169">
                <w:rPr>
                  <w:color w:val="000000"/>
                </w:rPr>
                <w:delText>Ngày kết thúc BH</w:delText>
              </w:r>
            </w:del>
          </w:p>
          <w:p w14:paraId="4694E124" w14:textId="67B4BC94"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43" w:author="Microsoft Office User" w:date="2022-09-15T12:29:00Z"/>
                <w:color w:val="000000"/>
              </w:rPr>
              <w:pPrChange w:id="1144" w:author="Microsoft Office User" w:date="2022-09-15T12:30:00Z">
                <w:pPr>
                  <w:keepLines/>
                  <w:widowControl w:val="0"/>
                  <w:pBdr>
                    <w:top w:val="nil"/>
                    <w:left w:val="nil"/>
                    <w:bottom w:val="nil"/>
                    <w:right w:val="nil"/>
                    <w:between w:val="nil"/>
                  </w:pBdr>
                  <w:spacing w:before="60" w:after="60"/>
                  <w:jc w:val="both"/>
                </w:pPr>
              </w:pPrChange>
            </w:pPr>
            <w:del w:id="1145" w:author="Microsoft Office User" w:date="2022-09-15T12:29:00Z">
              <w:r w:rsidRPr="002B44C4" w:rsidDel="000B6169">
                <w:rPr>
                  <w:color w:val="000000"/>
                </w:rPr>
                <w:delText xml:space="preserve">11. </w:delText>
              </w:r>
              <w:r w:rsidR="00890DF1" w:rsidRPr="002B44C4" w:rsidDel="000B6169">
                <w:rPr>
                  <w:color w:val="000000"/>
                </w:rPr>
                <w:delText>Đơn vị cấp đơn</w:delText>
              </w:r>
            </w:del>
          </w:p>
          <w:p w14:paraId="3128B9A6" w14:textId="4E04E028" w:rsidR="00890DF1"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46" w:author="Microsoft Office User" w:date="2022-09-15T12:29:00Z"/>
                <w:color w:val="000000"/>
              </w:rPr>
              <w:pPrChange w:id="1147" w:author="Microsoft Office User" w:date="2022-09-15T12:30:00Z">
                <w:pPr>
                  <w:keepLines/>
                  <w:widowControl w:val="0"/>
                  <w:pBdr>
                    <w:top w:val="nil"/>
                    <w:left w:val="nil"/>
                    <w:bottom w:val="nil"/>
                    <w:right w:val="nil"/>
                    <w:between w:val="nil"/>
                  </w:pBdr>
                  <w:spacing w:before="60" w:after="60"/>
                  <w:jc w:val="both"/>
                </w:pPr>
              </w:pPrChange>
            </w:pPr>
            <w:del w:id="1148" w:author="Microsoft Office User" w:date="2022-09-15T12:29:00Z">
              <w:r w:rsidRPr="002B44C4" w:rsidDel="000B6169">
                <w:rPr>
                  <w:color w:val="000000"/>
                </w:rPr>
                <w:delText>12. Đối tượng bị tổn thất</w:delText>
              </w:r>
            </w:del>
          </w:p>
          <w:p w14:paraId="6FDDFE1C" w14:textId="36E71551"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49" w:author="Microsoft Office User" w:date="2022-09-15T12:29:00Z"/>
                <w:color w:val="000000"/>
              </w:rPr>
              <w:pPrChange w:id="1150" w:author="Microsoft Office User" w:date="2022-09-15T12:30:00Z">
                <w:pPr>
                  <w:keepLines/>
                  <w:widowControl w:val="0"/>
                  <w:pBdr>
                    <w:top w:val="nil"/>
                    <w:left w:val="nil"/>
                    <w:bottom w:val="nil"/>
                    <w:right w:val="nil"/>
                    <w:between w:val="nil"/>
                  </w:pBdr>
                  <w:spacing w:before="60" w:after="60"/>
                  <w:jc w:val="both"/>
                </w:pPr>
              </w:pPrChange>
            </w:pPr>
            <w:del w:id="1151" w:author="Microsoft Office User" w:date="2022-09-15T12:29:00Z">
              <w:r w:rsidRPr="002B44C4" w:rsidDel="000B6169">
                <w:rPr>
                  <w:color w:val="000000"/>
                </w:rPr>
                <w:delText>13. Thời gian tổn thất</w:delText>
              </w:r>
            </w:del>
          </w:p>
          <w:p w14:paraId="2A5BC281" w14:textId="071CE5BC"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52" w:author="Microsoft Office User" w:date="2022-09-15T12:29:00Z"/>
                <w:color w:val="000000"/>
              </w:rPr>
              <w:pPrChange w:id="1153" w:author="Microsoft Office User" w:date="2022-09-15T12:30:00Z">
                <w:pPr>
                  <w:keepLines/>
                  <w:widowControl w:val="0"/>
                  <w:pBdr>
                    <w:top w:val="nil"/>
                    <w:left w:val="nil"/>
                    <w:bottom w:val="nil"/>
                    <w:right w:val="nil"/>
                    <w:between w:val="nil"/>
                  </w:pBdr>
                  <w:spacing w:before="60" w:after="60"/>
                  <w:jc w:val="both"/>
                </w:pPr>
              </w:pPrChange>
            </w:pPr>
            <w:del w:id="1154" w:author="Microsoft Office User" w:date="2022-09-15T12:29:00Z">
              <w:r w:rsidRPr="002B44C4" w:rsidDel="000B6169">
                <w:rPr>
                  <w:color w:val="000000"/>
                </w:rPr>
                <w:delText>14. Địa điểm xảy ra tổn thất</w:delText>
              </w:r>
            </w:del>
          </w:p>
          <w:p w14:paraId="030BE89C" w14:textId="520354E6"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55" w:author="Microsoft Office User" w:date="2022-09-15T12:29:00Z"/>
                <w:color w:val="000000"/>
              </w:rPr>
              <w:pPrChange w:id="1156" w:author="Microsoft Office User" w:date="2022-09-15T12:30:00Z">
                <w:pPr>
                  <w:keepLines/>
                  <w:widowControl w:val="0"/>
                  <w:pBdr>
                    <w:top w:val="nil"/>
                    <w:left w:val="nil"/>
                    <w:bottom w:val="nil"/>
                    <w:right w:val="nil"/>
                    <w:between w:val="nil"/>
                  </w:pBdr>
                  <w:spacing w:before="60" w:after="60"/>
                  <w:jc w:val="both"/>
                </w:pPr>
              </w:pPrChange>
            </w:pPr>
            <w:del w:id="1157" w:author="Microsoft Office User" w:date="2022-09-15T12:29:00Z">
              <w:r w:rsidRPr="002B44C4" w:rsidDel="000B6169">
                <w:rPr>
                  <w:color w:val="000000"/>
                </w:rPr>
                <w:delText>15. Ước lượng tổn thất</w:delText>
              </w:r>
            </w:del>
          </w:p>
          <w:p w14:paraId="01554469" w14:textId="09AAF612"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58" w:author="Microsoft Office User" w:date="2022-09-15T12:29:00Z"/>
                <w:color w:val="000000"/>
              </w:rPr>
              <w:pPrChange w:id="1159" w:author="Microsoft Office User" w:date="2022-09-15T12:30:00Z">
                <w:pPr>
                  <w:keepLines/>
                  <w:widowControl w:val="0"/>
                  <w:pBdr>
                    <w:top w:val="nil"/>
                    <w:left w:val="nil"/>
                    <w:bottom w:val="nil"/>
                    <w:right w:val="nil"/>
                    <w:between w:val="nil"/>
                  </w:pBdr>
                  <w:spacing w:before="60" w:after="60"/>
                  <w:jc w:val="both"/>
                </w:pPr>
              </w:pPrChange>
            </w:pPr>
            <w:del w:id="1160" w:author="Microsoft Office User" w:date="2022-09-15T12:29:00Z">
              <w:r w:rsidRPr="002B44C4" w:rsidDel="000B6169">
                <w:rPr>
                  <w:color w:val="000000"/>
                </w:rPr>
                <w:delText>16. Nguyên nhân sơ bộ</w:delText>
              </w:r>
            </w:del>
          </w:p>
          <w:p w14:paraId="28D06989" w14:textId="11971FA5"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61" w:author="Microsoft Office User" w:date="2022-09-15T12:29:00Z"/>
                <w:color w:val="000000"/>
              </w:rPr>
              <w:pPrChange w:id="1162" w:author="Microsoft Office User" w:date="2022-09-15T12:30:00Z">
                <w:pPr>
                  <w:keepLines/>
                  <w:widowControl w:val="0"/>
                  <w:pBdr>
                    <w:top w:val="nil"/>
                    <w:left w:val="nil"/>
                    <w:bottom w:val="nil"/>
                    <w:right w:val="nil"/>
                    <w:between w:val="nil"/>
                  </w:pBdr>
                  <w:spacing w:before="60" w:after="60"/>
                  <w:jc w:val="both"/>
                </w:pPr>
              </w:pPrChange>
            </w:pPr>
            <w:del w:id="1163" w:author="Microsoft Office User" w:date="2022-09-15T12:29:00Z">
              <w:r w:rsidRPr="002B44C4" w:rsidDel="000B6169">
                <w:rPr>
                  <w:color w:val="000000"/>
                </w:rPr>
                <w:delText>17. Phương pháp khắc phục</w:delText>
              </w:r>
            </w:del>
          </w:p>
          <w:p w14:paraId="309EDCBB" w14:textId="0ADAAE9D"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64" w:author="Microsoft Office User" w:date="2022-09-15T12:29:00Z"/>
                <w:color w:val="000000"/>
              </w:rPr>
              <w:pPrChange w:id="1165" w:author="Microsoft Office User" w:date="2022-09-15T12:30:00Z">
                <w:pPr>
                  <w:keepLines/>
                  <w:widowControl w:val="0"/>
                  <w:pBdr>
                    <w:top w:val="nil"/>
                    <w:left w:val="nil"/>
                    <w:bottom w:val="nil"/>
                    <w:right w:val="nil"/>
                    <w:between w:val="nil"/>
                  </w:pBdr>
                  <w:spacing w:before="60" w:after="60"/>
                  <w:jc w:val="both"/>
                </w:pPr>
              </w:pPrChange>
            </w:pPr>
            <w:del w:id="1166" w:author="Microsoft Office User" w:date="2022-09-15T12:29:00Z">
              <w:r w:rsidRPr="002B44C4" w:rsidDel="000B6169">
                <w:rPr>
                  <w:color w:val="000000"/>
                </w:rPr>
                <w:delText>18. Thông tin khác</w:delText>
              </w:r>
            </w:del>
          </w:p>
          <w:p w14:paraId="6E31FB7B" w14:textId="20D7B13B"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67" w:author="Microsoft Office User" w:date="2022-09-15T12:29:00Z"/>
                <w:color w:val="000000"/>
              </w:rPr>
              <w:pPrChange w:id="1168" w:author="Microsoft Office User" w:date="2022-09-15T12:30:00Z">
                <w:pPr>
                  <w:keepLines/>
                  <w:widowControl w:val="0"/>
                  <w:pBdr>
                    <w:top w:val="nil"/>
                    <w:left w:val="nil"/>
                    <w:bottom w:val="nil"/>
                    <w:right w:val="nil"/>
                    <w:between w:val="nil"/>
                  </w:pBdr>
                  <w:spacing w:before="60" w:after="60"/>
                  <w:jc w:val="both"/>
                </w:pPr>
              </w:pPrChange>
            </w:pPr>
            <w:del w:id="1169" w:author="Microsoft Office User" w:date="2022-09-15T12:29:00Z">
              <w:r w:rsidRPr="002B44C4" w:rsidDel="000B6169">
                <w:rPr>
                  <w:color w:val="000000"/>
                </w:rPr>
                <w:delText>19. Trạng thái tài liệu</w:delText>
              </w:r>
            </w:del>
          </w:p>
          <w:p w14:paraId="2D5B3402" w14:textId="3DEA0743"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70" w:author="Microsoft Office User" w:date="2022-09-15T12:29:00Z"/>
                <w:color w:val="000000"/>
              </w:rPr>
              <w:pPrChange w:id="1171" w:author="Microsoft Office User" w:date="2022-09-15T12:30:00Z">
                <w:pPr>
                  <w:keepLines/>
                  <w:widowControl w:val="0"/>
                  <w:pBdr>
                    <w:top w:val="nil"/>
                    <w:left w:val="nil"/>
                    <w:bottom w:val="nil"/>
                    <w:right w:val="nil"/>
                    <w:between w:val="nil"/>
                  </w:pBdr>
                  <w:spacing w:before="60" w:after="60"/>
                  <w:jc w:val="both"/>
                </w:pPr>
              </w:pPrChange>
            </w:pPr>
            <w:del w:id="1172" w:author="Microsoft Office User" w:date="2022-09-15T12:29:00Z">
              <w:r w:rsidRPr="002B44C4" w:rsidDel="000B6169">
                <w:rPr>
                  <w:color w:val="000000"/>
                </w:rPr>
                <w:delText>20. Tài liệu còn thiếu</w:delText>
              </w:r>
            </w:del>
          </w:p>
          <w:p w14:paraId="62FF6732" w14:textId="76F014D1"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73" w:author="Microsoft Office User" w:date="2022-09-15T12:29:00Z"/>
                <w:color w:val="000000"/>
              </w:rPr>
              <w:pPrChange w:id="1174" w:author="Microsoft Office User" w:date="2022-09-15T12:30:00Z">
                <w:pPr>
                  <w:keepLines/>
                  <w:widowControl w:val="0"/>
                  <w:pBdr>
                    <w:top w:val="nil"/>
                    <w:left w:val="nil"/>
                    <w:bottom w:val="nil"/>
                    <w:right w:val="nil"/>
                    <w:between w:val="nil"/>
                  </w:pBdr>
                  <w:spacing w:before="60" w:after="60"/>
                  <w:jc w:val="both"/>
                </w:pPr>
              </w:pPrChange>
            </w:pPr>
            <w:del w:id="1175" w:author="Microsoft Office User" w:date="2022-09-15T12:29:00Z">
              <w:r w:rsidRPr="002B44C4" w:rsidDel="000B6169">
                <w:rPr>
                  <w:color w:val="000000"/>
                </w:rPr>
                <w:delText>21. Đề nghị/đề xuất</w:delText>
              </w:r>
            </w:del>
          </w:p>
          <w:p w14:paraId="5B15BBC0" w14:textId="1B1427BE"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76" w:author="Microsoft Office User" w:date="2022-09-15T12:29:00Z"/>
                <w:color w:val="000000"/>
              </w:rPr>
              <w:pPrChange w:id="1177" w:author="Microsoft Office User" w:date="2022-09-15T12:30:00Z">
                <w:pPr>
                  <w:keepLines/>
                  <w:widowControl w:val="0"/>
                  <w:pBdr>
                    <w:top w:val="nil"/>
                    <w:left w:val="nil"/>
                    <w:bottom w:val="nil"/>
                    <w:right w:val="nil"/>
                    <w:between w:val="nil"/>
                  </w:pBdr>
                  <w:spacing w:before="60" w:after="60"/>
                  <w:jc w:val="both"/>
                </w:pPr>
              </w:pPrChange>
            </w:pPr>
            <w:del w:id="1178" w:author="Microsoft Office User" w:date="2022-09-15T12:29:00Z">
              <w:r w:rsidRPr="002B44C4" w:rsidDel="000B6169">
                <w:rPr>
                  <w:color w:val="000000"/>
                </w:rPr>
                <w:delText>22. Hình thức tiếp nhận</w:delText>
              </w:r>
            </w:del>
          </w:p>
          <w:p w14:paraId="733844D2" w14:textId="52741896"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79" w:author="Microsoft Office User" w:date="2022-09-15T12:29:00Z"/>
                <w:color w:val="000000"/>
              </w:rPr>
              <w:pPrChange w:id="1180" w:author="Microsoft Office User" w:date="2022-09-15T12:30:00Z">
                <w:pPr>
                  <w:keepLines/>
                  <w:widowControl w:val="0"/>
                  <w:pBdr>
                    <w:top w:val="nil"/>
                    <w:left w:val="nil"/>
                    <w:bottom w:val="nil"/>
                    <w:right w:val="nil"/>
                    <w:between w:val="nil"/>
                  </w:pBdr>
                  <w:spacing w:before="60" w:after="60"/>
                  <w:jc w:val="both"/>
                </w:pPr>
              </w:pPrChange>
            </w:pPr>
            <w:del w:id="1181" w:author="Microsoft Office User" w:date="2022-09-15T12:29:00Z">
              <w:r w:rsidRPr="002B44C4" w:rsidDel="000B6169">
                <w:rPr>
                  <w:color w:val="000000"/>
                </w:rPr>
                <w:delText>23. Người tiếp nhận</w:delText>
              </w:r>
            </w:del>
          </w:p>
          <w:p w14:paraId="6051BBA6" w14:textId="0F5FF4E6"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82" w:author="Microsoft Office User" w:date="2022-09-15T12:29:00Z"/>
                <w:color w:val="000000"/>
              </w:rPr>
              <w:pPrChange w:id="1183" w:author="Microsoft Office User" w:date="2022-09-15T12:30:00Z">
                <w:pPr>
                  <w:keepLines/>
                  <w:widowControl w:val="0"/>
                  <w:pBdr>
                    <w:top w:val="nil"/>
                    <w:left w:val="nil"/>
                    <w:bottom w:val="nil"/>
                    <w:right w:val="nil"/>
                    <w:between w:val="nil"/>
                  </w:pBdr>
                  <w:spacing w:before="60" w:after="60"/>
                  <w:jc w:val="both"/>
                </w:pPr>
              </w:pPrChange>
            </w:pPr>
            <w:del w:id="1184" w:author="Microsoft Office User" w:date="2022-09-15T12:29:00Z">
              <w:r w:rsidRPr="002B44C4" w:rsidDel="000B6169">
                <w:rPr>
                  <w:color w:val="000000"/>
                </w:rPr>
                <w:delText>24. Thời gian tiếp nhận</w:delText>
              </w:r>
            </w:del>
          </w:p>
        </w:tc>
        <w:tc>
          <w:tcPr>
            <w:tcW w:w="1916" w:type="dxa"/>
          </w:tcPr>
          <w:p w14:paraId="0D9F55EC" w14:textId="0BE4FA69" w:rsidR="00890DF1" w:rsidRPr="002B44C4" w:rsidDel="000B6169" w:rsidRDefault="00F34FF2">
            <w:pPr>
              <w:keepNext/>
              <w:keepLines/>
              <w:widowControl w:val="0"/>
              <w:numPr>
                <w:ilvl w:val="0"/>
                <w:numId w:val="24"/>
              </w:numPr>
              <w:pBdr>
                <w:top w:val="nil"/>
                <w:left w:val="nil"/>
                <w:bottom w:val="nil"/>
                <w:right w:val="nil"/>
                <w:between w:val="nil"/>
              </w:pBdr>
              <w:spacing w:before="40" w:after="60"/>
              <w:jc w:val="both"/>
              <w:outlineLvl w:val="1"/>
              <w:rPr>
                <w:del w:id="1185" w:author="Microsoft Office User" w:date="2022-09-15T12:29:00Z"/>
                <w:color w:val="000000"/>
              </w:rPr>
              <w:pPrChange w:id="1186" w:author="Microsoft Office User" w:date="2022-09-15T12:30:00Z">
                <w:pPr>
                  <w:keepLines/>
                  <w:widowControl w:val="0"/>
                  <w:pBdr>
                    <w:top w:val="nil"/>
                    <w:left w:val="nil"/>
                    <w:bottom w:val="nil"/>
                    <w:right w:val="nil"/>
                    <w:between w:val="nil"/>
                  </w:pBdr>
                  <w:spacing w:before="60" w:after="60"/>
                  <w:jc w:val="both"/>
                </w:pPr>
              </w:pPrChange>
            </w:pPr>
            <w:del w:id="1187" w:author="Microsoft Office User" w:date="2022-09-15T12:29:00Z">
              <w:r w:rsidRPr="002B44C4" w:rsidDel="000B6169">
                <w:rPr>
                  <w:color w:val="000000"/>
                </w:rPr>
                <w:delText>Nếu tổn thất khai</w:delText>
              </w:r>
              <w:r w:rsidR="00C365AE" w:rsidRPr="002B44C4" w:rsidDel="000B6169">
                <w:rPr>
                  <w:color w:val="000000"/>
                </w:rPr>
                <w:delText xml:space="preserve"> báo </w:delText>
              </w:r>
              <w:r w:rsidRPr="002B44C4" w:rsidDel="000B6169">
                <w:rPr>
                  <w:color w:val="000000"/>
                </w:rPr>
                <w:delText>bởi</w:delText>
              </w:r>
              <w:r w:rsidR="00C365AE" w:rsidRPr="002B44C4" w:rsidDel="000B6169">
                <w:rPr>
                  <w:color w:val="000000"/>
                </w:rPr>
                <w:delText xml:space="preserve"> Khách hàng/Môi giới</w:delText>
              </w:r>
              <w:r w:rsidRPr="002B44C4" w:rsidDel="000B6169">
                <w:rPr>
                  <w:color w:val="000000"/>
                </w:rPr>
                <w:delText>, hiển thị các trường thông tin từ 1 đến 21.</w:delText>
              </w:r>
            </w:del>
          </w:p>
          <w:p w14:paraId="4512F585" w14:textId="1650224F" w:rsidR="00F34FF2" w:rsidRPr="002B44C4" w:rsidDel="000B6169" w:rsidRDefault="00F34FF2">
            <w:pPr>
              <w:keepNext/>
              <w:keepLines/>
              <w:widowControl w:val="0"/>
              <w:numPr>
                <w:ilvl w:val="0"/>
                <w:numId w:val="24"/>
              </w:numPr>
              <w:pBdr>
                <w:top w:val="nil"/>
                <w:left w:val="nil"/>
                <w:bottom w:val="nil"/>
                <w:right w:val="nil"/>
                <w:between w:val="nil"/>
              </w:pBdr>
              <w:spacing w:before="40" w:after="60"/>
              <w:jc w:val="both"/>
              <w:outlineLvl w:val="1"/>
              <w:rPr>
                <w:del w:id="1188" w:author="Microsoft Office User" w:date="2022-09-15T12:29:00Z"/>
                <w:color w:val="000000"/>
              </w:rPr>
              <w:pPrChange w:id="1189" w:author="Microsoft Office User" w:date="2022-09-15T12:30:00Z">
                <w:pPr>
                  <w:keepLines/>
                  <w:widowControl w:val="0"/>
                  <w:pBdr>
                    <w:top w:val="nil"/>
                    <w:left w:val="nil"/>
                    <w:bottom w:val="nil"/>
                    <w:right w:val="nil"/>
                    <w:between w:val="nil"/>
                  </w:pBdr>
                  <w:spacing w:before="60" w:after="60"/>
                  <w:jc w:val="both"/>
                </w:pPr>
              </w:pPrChange>
            </w:pPr>
            <w:del w:id="1190" w:author="Microsoft Office User" w:date="2022-09-15T12:29:00Z">
              <w:r w:rsidRPr="002B44C4" w:rsidDel="000B6169">
                <w:rPr>
                  <w:color w:val="000000"/>
                </w:rPr>
                <w:delText>Nếu tổn thất khai báo bởi Cán bộ Cấp đơn, hiển thị các trường thông tin từ 1 đến 18 và từ 21 đến 24.</w:delText>
              </w:r>
            </w:del>
          </w:p>
          <w:p w14:paraId="17FA936D" w14:textId="1B40DF9B" w:rsidR="00C365AE" w:rsidRPr="002B44C4" w:rsidDel="000B6169" w:rsidRDefault="00C365AE">
            <w:pPr>
              <w:keepNext/>
              <w:keepLines/>
              <w:widowControl w:val="0"/>
              <w:numPr>
                <w:ilvl w:val="0"/>
                <w:numId w:val="24"/>
              </w:numPr>
              <w:pBdr>
                <w:top w:val="nil"/>
                <w:left w:val="nil"/>
                <w:bottom w:val="nil"/>
                <w:right w:val="nil"/>
                <w:between w:val="nil"/>
              </w:pBdr>
              <w:spacing w:before="40" w:after="60"/>
              <w:jc w:val="both"/>
              <w:outlineLvl w:val="1"/>
              <w:rPr>
                <w:del w:id="1191" w:author="Microsoft Office User" w:date="2022-09-15T12:29:00Z"/>
                <w:color w:val="000000"/>
              </w:rPr>
              <w:pPrChange w:id="1192" w:author="Microsoft Office User" w:date="2022-09-15T12:30:00Z">
                <w:pPr>
                  <w:keepLines/>
                  <w:widowControl w:val="0"/>
                  <w:pBdr>
                    <w:top w:val="nil"/>
                    <w:left w:val="nil"/>
                    <w:bottom w:val="nil"/>
                    <w:right w:val="nil"/>
                    <w:between w:val="nil"/>
                  </w:pBdr>
                  <w:spacing w:before="60" w:after="60"/>
                  <w:jc w:val="both"/>
                </w:pPr>
              </w:pPrChange>
            </w:pPr>
          </w:p>
        </w:tc>
        <w:tc>
          <w:tcPr>
            <w:tcW w:w="1533" w:type="dxa"/>
            <w:vAlign w:val="center"/>
          </w:tcPr>
          <w:p w14:paraId="02F68B34" w14:textId="22CF0BE9" w:rsidR="00890DF1" w:rsidRPr="002B44C4" w:rsidDel="000B6169" w:rsidRDefault="00890DF1">
            <w:pPr>
              <w:keepNext/>
              <w:keepLines/>
              <w:widowControl w:val="0"/>
              <w:numPr>
                <w:ilvl w:val="0"/>
                <w:numId w:val="24"/>
              </w:numPr>
              <w:pBdr>
                <w:top w:val="nil"/>
                <w:left w:val="nil"/>
                <w:bottom w:val="nil"/>
                <w:right w:val="nil"/>
                <w:between w:val="nil"/>
              </w:pBdr>
              <w:spacing w:before="40" w:after="60"/>
              <w:jc w:val="both"/>
              <w:outlineLvl w:val="1"/>
              <w:rPr>
                <w:del w:id="1193" w:author="Microsoft Office User" w:date="2022-09-15T12:29:00Z"/>
                <w:color w:val="000000"/>
              </w:rPr>
              <w:pPrChange w:id="1194" w:author="Microsoft Office User" w:date="2022-09-15T12:30:00Z">
                <w:pPr>
                  <w:keepLines/>
                  <w:widowControl w:val="0"/>
                  <w:pBdr>
                    <w:top w:val="nil"/>
                    <w:left w:val="nil"/>
                    <w:bottom w:val="nil"/>
                    <w:right w:val="nil"/>
                    <w:between w:val="nil"/>
                  </w:pBdr>
                  <w:spacing w:before="60" w:after="60"/>
                  <w:jc w:val="both"/>
                </w:pPr>
              </w:pPrChange>
            </w:pPr>
          </w:p>
        </w:tc>
      </w:tr>
      <w:tr w:rsidR="00890DF1" w:rsidRPr="002B44C4" w:rsidDel="000B6169" w14:paraId="12C98740" w14:textId="6896C2C2" w:rsidTr="00890DF1">
        <w:trPr>
          <w:trHeight w:val="284"/>
          <w:jc w:val="center"/>
          <w:del w:id="1195" w:author="Microsoft Office User" w:date="2022-09-15T12:29:00Z"/>
        </w:trPr>
        <w:tc>
          <w:tcPr>
            <w:tcW w:w="881" w:type="dxa"/>
            <w:shd w:val="clear" w:color="auto" w:fill="F3F3F3"/>
            <w:vAlign w:val="center"/>
          </w:tcPr>
          <w:p w14:paraId="06CF4F38" w14:textId="3BE96101" w:rsidR="00890DF1" w:rsidRPr="002B44C4" w:rsidDel="000B6169" w:rsidRDefault="00890DF1">
            <w:pPr>
              <w:keepNext/>
              <w:keepLines/>
              <w:numPr>
                <w:ilvl w:val="0"/>
                <w:numId w:val="24"/>
              </w:numPr>
              <w:spacing w:before="40" w:after="60" w:line="360" w:lineRule="auto"/>
              <w:outlineLvl w:val="1"/>
              <w:rPr>
                <w:del w:id="1196" w:author="Microsoft Office User" w:date="2022-09-15T12:29:00Z"/>
                <w:b/>
              </w:rPr>
              <w:pPrChange w:id="1197" w:author="Microsoft Office User" w:date="2022-09-15T12:30:00Z">
                <w:pPr>
                  <w:spacing w:before="60" w:after="60" w:line="360" w:lineRule="auto"/>
                  <w:ind w:left="142"/>
                </w:pPr>
              </w:pPrChange>
            </w:pPr>
            <w:del w:id="1198" w:author="Microsoft Office User" w:date="2022-09-15T12:29:00Z">
              <w:r w:rsidRPr="002B44C4" w:rsidDel="000B6169">
                <w:rPr>
                  <w:b/>
                </w:rPr>
                <w:delText>2</w:delText>
              </w:r>
            </w:del>
          </w:p>
        </w:tc>
        <w:tc>
          <w:tcPr>
            <w:tcW w:w="1808" w:type="dxa"/>
          </w:tcPr>
          <w:p w14:paraId="5A1EC460" w14:textId="104660FC" w:rsidR="00890DF1" w:rsidRPr="002B44C4" w:rsidDel="000B6169" w:rsidRDefault="00890DF1">
            <w:pPr>
              <w:keepNext/>
              <w:keepLines/>
              <w:widowControl w:val="0"/>
              <w:numPr>
                <w:ilvl w:val="0"/>
                <w:numId w:val="24"/>
              </w:numPr>
              <w:pBdr>
                <w:top w:val="nil"/>
                <w:left w:val="nil"/>
                <w:bottom w:val="nil"/>
                <w:right w:val="nil"/>
                <w:between w:val="nil"/>
              </w:pBdr>
              <w:spacing w:before="40" w:after="60"/>
              <w:jc w:val="both"/>
              <w:outlineLvl w:val="1"/>
              <w:rPr>
                <w:del w:id="1199" w:author="Microsoft Office User" w:date="2022-09-15T12:29:00Z"/>
                <w:color w:val="000000"/>
              </w:rPr>
              <w:pPrChange w:id="1200" w:author="Microsoft Office User" w:date="2022-09-15T12:30:00Z">
                <w:pPr>
                  <w:keepLines/>
                  <w:widowControl w:val="0"/>
                  <w:pBdr>
                    <w:top w:val="nil"/>
                    <w:left w:val="nil"/>
                    <w:bottom w:val="nil"/>
                    <w:right w:val="nil"/>
                    <w:between w:val="nil"/>
                  </w:pBdr>
                  <w:spacing w:before="60" w:after="60"/>
                  <w:jc w:val="both"/>
                </w:pPr>
              </w:pPrChange>
            </w:pPr>
            <w:del w:id="1201" w:author="Microsoft Office User" w:date="2022-09-15T12:29:00Z">
              <w:r w:rsidRPr="002B44C4" w:rsidDel="000B6169">
                <w:rPr>
                  <w:color w:val="000000"/>
                </w:rPr>
                <w:delText>Báo cáo tổn thất</w:delText>
              </w:r>
            </w:del>
          </w:p>
        </w:tc>
        <w:tc>
          <w:tcPr>
            <w:tcW w:w="2693" w:type="dxa"/>
          </w:tcPr>
          <w:p w14:paraId="6BFB1927" w14:textId="54CFB9A2" w:rsidR="00890DF1"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02" w:author="Microsoft Office User" w:date="2022-09-15T12:29:00Z"/>
                <w:color w:val="000000"/>
              </w:rPr>
              <w:pPrChange w:id="1203" w:author="Microsoft Office User" w:date="2022-09-15T12:30:00Z">
                <w:pPr>
                  <w:keepLines/>
                  <w:widowControl w:val="0"/>
                  <w:pBdr>
                    <w:top w:val="nil"/>
                    <w:left w:val="nil"/>
                    <w:bottom w:val="nil"/>
                    <w:right w:val="nil"/>
                    <w:between w:val="nil"/>
                  </w:pBdr>
                  <w:spacing w:before="60" w:after="60"/>
                  <w:jc w:val="both"/>
                </w:pPr>
              </w:pPrChange>
            </w:pPr>
            <w:del w:id="1204" w:author="Microsoft Office User" w:date="2022-09-15T12:29:00Z">
              <w:r w:rsidRPr="002B44C4" w:rsidDel="000B6169">
                <w:rPr>
                  <w:color w:val="000000"/>
                </w:rPr>
                <w:delText>1. Tên tổn thất</w:delText>
              </w:r>
            </w:del>
          </w:p>
          <w:p w14:paraId="0B79C4D9" w14:textId="73424248"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05" w:author="Microsoft Office User" w:date="2022-09-15T12:29:00Z"/>
                <w:color w:val="000000"/>
              </w:rPr>
              <w:pPrChange w:id="1206" w:author="Microsoft Office User" w:date="2022-09-15T12:30:00Z">
                <w:pPr>
                  <w:keepLines/>
                  <w:widowControl w:val="0"/>
                  <w:pBdr>
                    <w:top w:val="nil"/>
                    <w:left w:val="nil"/>
                    <w:bottom w:val="nil"/>
                    <w:right w:val="nil"/>
                    <w:between w:val="nil"/>
                  </w:pBdr>
                  <w:spacing w:before="60" w:after="60"/>
                  <w:jc w:val="both"/>
                </w:pPr>
              </w:pPrChange>
            </w:pPr>
            <w:del w:id="1207" w:author="Microsoft Office User" w:date="2022-09-15T12:29:00Z">
              <w:r w:rsidRPr="002B44C4" w:rsidDel="000B6169">
                <w:rPr>
                  <w:color w:val="000000"/>
                </w:rPr>
                <w:delText>2. Tên nhà đồng bảo hiểm</w:delText>
              </w:r>
            </w:del>
          </w:p>
          <w:p w14:paraId="59F20DDC" w14:textId="20E2A189"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08" w:author="Microsoft Office User" w:date="2022-09-15T12:29:00Z"/>
                <w:color w:val="000000"/>
              </w:rPr>
              <w:pPrChange w:id="1209" w:author="Microsoft Office User" w:date="2022-09-15T12:30:00Z">
                <w:pPr>
                  <w:keepLines/>
                  <w:widowControl w:val="0"/>
                  <w:pBdr>
                    <w:top w:val="nil"/>
                    <w:left w:val="nil"/>
                    <w:bottom w:val="nil"/>
                    <w:right w:val="nil"/>
                    <w:between w:val="nil"/>
                  </w:pBdr>
                  <w:spacing w:before="60" w:after="60"/>
                  <w:jc w:val="both"/>
                </w:pPr>
              </w:pPrChange>
            </w:pPr>
            <w:del w:id="1210" w:author="Microsoft Office User" w:date="2022-09-15T12:29:00Z">
              <w:r w:rsidRPr="002B44C4" w:rsidDel="000B6169">
                <w:rPr>
                  <w:color w:val="000000"/>
                </w:rPr>
                <w:delText>3. Người thụ hưởng bảo hiểm</w:delText>
              </w:r>
            </w:del>
          </w:p>
          <w:p w14:paraId="611AB2D5" w14:textId="2927DE7F"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11" w:author="Microsoft Office User" w:date="2022-09-15T12:29:00Z"/>
                <w:color w:val="000000"/>
              </w:rPr>
              <w:pPrChange w:id="1212" w:author="Microsoft Office User" w:date="2022-09-15T12:30:00Z">
                <w:pPr>
                  <w:keepLines/>
                  <w:widowControl w:val="0"/>
                  <w:pBdr>
                    <w:top w:val="nil"/>
                    <w:left w:val="nil"/>
                    <w:bottom w:val="nil"/>
                    <w:right w:val="nil"/>
                    <w:between w:val="nil"/>
                  </w:pBdr>
                  <w:spacing w:before="60" w:after="60"/>
                  <w:jc w:val="both"/>
                </w:pPr>
              </w:pPrChange>
            </w:pPr>
            <w:del w:id="1213" w:author="Microsoft Office User" w:date="2022-09-15T12:29:00Z">
              <w:r w:rsidRPr="002B44C4" w:rsidDel="000B6169">
                <w:rPr>
                  <w:color w:val="000000"/>
                </w:rPr>
                <w:delText>4. Hợp đồng bảo hiểm</w:delText>
              </w:r>
            </w:del>
          </w:p>
          <w:p w14:paraId="3C21C2BB" w14:textId="108608D6"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14" w:author="Microsoft Office User" w:date="2022-09-15T12:29:00Z"/>
                <w:color w:val="000000"/>
              </w:rPr>
              <w:pPrChange w:id="1215" w:author="Microsoft Office User" w:date="2022-09-15T12:30:00Z">
                <w:pPr>
                  <w:keepLines/>
                  <w:widowControl w:val="0"/>
                  <w:pBdr>
                    <w:top w:val="nil"/>
                    <w:left w:val="nil"/>
                    <w:bottom w:val="nil"/>
                    <w:right w:val="nil"/>
                    <w:between w:val="nil"/>
                  </w:pBdr>
                  <w:spacing w:before="60" w:after="60"/>
                  <w:jc w:val="both"/>
                </w:pPr>
              </w:pPrChange>
            </w:pPr>
            <w:del w:id="1216" w:author="Microsoft Office User" w:date="2022-09-15T12:29:00Z">
              <w:r w:rsidRPr="002B44C4" w:rsidDel="000B6169">
                <w:rPr>
                  <w:color w:val="000000"/>
                </w:rPr>
                <w:delText>5. Số đơn bảo hiểm</w:delText>
              </w:r>
            </w:del>
          </w:p>
          <w:p w14:paraId="5AD1B865" w14:textId="031761E7"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17" w:author="Microsoft Office User" w:date="2022-09-15T12:29:00Z"/>
                <w:color w:val="000000"/>
              </w:rPr>
              <w:pPrChange w:id="1218" w:author="Microsoft Office User" w:date="2022-09-15T12:30:00Z">
                <w:pPr>
                  <w:keepLines/>
                  <w:widowControl w:val="0"/>
                  <w:pBdr>
                    <w:top w:val="nil"/>
                    <w:left w:val="nil"/>
                    <w:bottom w:val="nil"/>
                    <w:right w:val="nil"/>
                    <w:between w:val="nil"/>
                  </w:pBdr>
                  <w:spacing w:before="60" w:after="60"/>
                  <w:jc w:val="both"/>
                </w:pPr>
              </w:pPrChange>
            </w:pPr>
            <w:del w:id="1219" w:author="Microsoft Office User" w:date="2022-09-15T12:29:00Z">
              <w:r w:rsidRPr="002B44C4" w:rsidDel="000B6169">
                <w:rPr>
                  <w:color w:val="000000"/>
                </w:rPr>
                <w:delText>6. Số đơn SĐBS</w:delText>
              </w:r>
            </w:del>
          </w:p>
          <w:p w14:paraId="4EDFC419" w14:textId="0E67AB98"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20" w:author="Microsoft Office User" w:date="2022-09-15T12:29:00Z"/>
                <w:color w:val="000000"/>
              </w:rPr>
              <w:pPrChange w:id="1221" w:author="Microsoft Office User" w:date="2022-09-15T12:30:00Z">
                <w:pPr>
                  <w:keepLines/>
                  <w:widowControl w:val="0"/>
                  <w:pBdr>
                    <w:top w:val="nil"/>
                    <w:left w:val="nil"/>
                    <w:bottom w:val="nil"/>
                    <w:right w:val="nil"/>
                    <w:between w:val="nil"/>
                  </w:pBdr>
                  <w:spacing w:before="60" w:after="60"/>
                  <w:jc w:val="both"/>
                </w:pPr>
              </w:pPrChange>
            </w:pPr>
            <w:del w:id="1222" w:author="Microsoft Office User" w:date="2022-09-15T12:29:00Z">
              <w:r w:rsidRPr="002B44C4" w:rsidDel="000B6169">
                <w:rPr>
                  <w:color w:val="000000"/>
                </w:rPr>
                <w:delText>7. COI/COE</w:delText>
              </w:r>
            </w:del>
          </w:p>
          <w:p w14:paraId="327D7081" w14:textId="27BE4F6E"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23" w:author="Microsoft Office User" w:date="2022-09-15T12:29:00Z"/>
                <w:color w:val="000000"/>
              </w:rPr>
              <w:pPrChange w:id="1224" w:author="Microsoft Office User" w:date="2022-09-15T12:30:00Z">
                <w:pPr>
                  <w:keepLines/>
                  <w:widowControl w:val="0"/>
                  <w:pBdr>
                    <w:top w:val="nil"/>
                    <w:left w:val="nil"/>
                    <w:bottom w:val="nil"/>
                    <w:right w:val="nil"/>
                    <w:between w:val="nil"/>
                  </w:pBdr>
                  <w:spacing w:before="60" w:after="60"/>
                  <w:jc w:val="both"/>
                </w:pPr>
              </w:pPrChange>
            </w:pPr>
            <w:del w:id="1225" w:author="Microsoft Office User" w:date="2022-09-15T12:29:00Z">
              <w:r w:rsidRPr="002B44C4" w:rsidDel="000B6169">
                <w:rPr>
                  <w:color w:val="000000"/>
                </w:rPr>
                <w:delText>8. Bảo hành mở rộng</w:delText>
              </w:r>
            </w:del>
          </w:p>
          <w:p w14:paraId="7858D8F2" w14:textId="6ADAF2F6"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26" w:author="Microsoft Office User" w:date="2022-09-15T12:29:00Z"/>
                <w:color w:val="000000"/>
              </w:rPr>
              <w:pPrChange w:id="1227" w:author="Microsoft Office User" w:date="2022-09-15T12:30:00Z">
                <w:pPr>
                  <w:keepLines/>
                  <w:widowControl w:val="0"/>
                  <w:pBdr>
                    <w:top w:val="nil"/>
                    <w:left w:val="nil"/>
                    <w:bottom w:val="nil"/>
                    <w:right w:val="nil"/>
                    <w:between w:val="nil"/>
                  </w:pBdr>
                  <w:spacing w:before="60" w:after="60"/>
                  <w:jc w:val="both"/>
                </w:pPr>
              </w:pPrChange>
            </w:pPr>
            <w:del w:id="1228" w:author="Microsoft Office User" w:date="2022-09-15T12:29:00Z">
              <w:r w:rsidRPr="002B44C4" w:rsidDel="000B6169">
                <w:rPr>
                  <w:color w:val="000000"/>
                </w:rPr>
                <w:delText xml:space="preserve">9. Thời hạn </w:delText>
              </w:r>
              <w:r w:rsidR="00BD254E" w:rsidDel="000B6169">
                <w:rPr>
                  <w:color w:val="000000"/>
                </w:rPr>
                <w:delText>hồi tố</w:delText>
              </w:r>
            </w:del>
          </w:p>
          <w:p w14:paraId="06B2BF35" w14:textId="77FCA7AF"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29" w:author="Microsoft Office User" w:date="2022-09-15T12:29:00Z"/>
                <w:color w:val="000000"/>
              </w:rPr>
              <w:pPrChange w:id="1230" w:author="Microsoft Office User" w:date="2022-09-15T12:30:00Z">
                <w:pPr>
                  <w:keepLines/>
                  <w:widowControl w:val="0"/>
                  <w:pBdr>
                    <w:top w:val="nil"/>
                    <w:left w:val="nil"/>
                    <w:bottom w:val="nil"/>
                    <w:right w:val="nil"/>
                    <w:between w:val="nil"/>
                  </w:pBdr>
                  <w:spacing w:before="60" w:after="60"/>
                  <w:jc w:val="both"/>
                </w:pPr>
              </w:pPrChange>
            </w:pPr>
            <w:del w:id="1231" w:author="Microsoft Office User" w:date="2022-09-15T12:29:00Z">
              <w:r w:rsidRPr="002B44C4" w:rsidDel="000B6169">
                <w:rPr>
                  <w:color w:val="000000"/>
                </w:rPr>
                <w:delText>10. Ngày đầu BH</w:delText>
              </w:r>
            </w:del>
          </w:p>
          <w:p w14:paraId="03083D27" w14:textId="2067F998"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32" w:author="Microsoft Office User" w:date="2022-09-15T12:29:00Z"/>
                <w:color w:val="000000"/>
              </w:rPr>
              <w:pPrChange w:id="1233" w:author="Microsoft Office User" w:date="2022-09-15T12:30:00Z">
                <w:pPr>
                  <w:keepLines/>
                  <w:widowControl w:val="0"/>
                  <w:pBdr>
                    <w:top w:val="nil"/>
                    <w:left w:val="nil"/>
                    <w:bottom w:val="nil"/>
                    <w:right w:val="nil"/>
                    <w:between w:val="nil"/>
                  </w:pBdr>
                  <w:spacing w:before="60" w:after="60"/>
                  <w:jc w:val="both"/>
                </w:pPr>
              </w:pPrChange>
            </w:pPr>
            <w:del w:id="1234" w:author="Microsoft Office User" w:date="2022-09-15T12:29:00Z">
              <w:r w:rsidRPr="002B44C4" w:rsidDel="000B6169">
                <w:rPr>
                  <w:color w:val="000000"/>
                </w:rPr>
                <w:delText>11. Ngày cuối BH</w:delText>
              </w:r>
            </w:del>
          </w:p>
          <w:p w14:paraId="72B773A9" w14:textId="2D465DF0" w:rsidR="00A54BA3" w:rsidRPr="002B44C4" w:rsidDel="000B6169" w:rsidRDefault="00A54BA3">
            <w:pPr>
              <w:keepNext/>
              <w:keepLines/>
              <w:widowControl w:val="0"/>
              <w:numPr>
                <w:ilvl w:val="0"/>
                <w:numId w:val="24"/>
              </w:numPr>
              <w:pBdr>
                <w:top w:val="nil"/>
                <w:left w:val="nil"/>
                <w:bottom w:val="nil"/>
                <w:right w:val="nil"/>
                <w:between w:val="nil"/>
              </w:pBdr>
              <w:spacing w:before="40" w:after="60"/>
              <w:jc w:val="both"/>
              <w:outlineLvl w:val="1"/>
              <w:rPr>
                <w:del w:id="1235" w:author="Microsoft Office User" w:date="2022-09-15T12:29:00Z"/>
                <w:color w:val="000000"/>
              </w:rPr>
              <w:pPrChange w:id="1236" w:author="Microsoft Office User" w:date="2022-09-15T12:30:00Z">
                <w:pPr>
                  <w:keepLines/>
                  <w:widowControl w:val="0"/>
                  <w:pBdr>
                    <w:top w:val="nil"/>
                    <w:left w:val="nil"/>
                    <w:bottom w:val="nil"/>
                    <w:right w:val="nil"/>
                    <w:between w:val="nil"/>
                  </w:pBdr>
                  <w:spacing w:before="60" w:after="60"/>
                  <w:jc w:val="both"/>
                </w:pPr>
              </w:pPrChange>
            </w:pPr>
            <w:del w:id="1237" w:author="Microsoft Office User" w:date="2022-09-15T12:29:00Z">
              <w:r w:rsidRPr="002B44C4" w:rsidDel="000B6169">
                <w:rPr>
                  <w:color w:val="000000"/>
                </w:rPr>
                <w:delText xml:space="preserve">12. </w:delText>
              </w:r>
              <w:r w:rsidR="00843014" w:rsidRPr="002B44C4" w:rsidDel="000B6169">
                <w:rPr>
                  <w:color w:val="000000"/>
                </w:rPr>
                <w:delText>Số lần tổn thất trong thời hạn Đơn/HĐBH</w:delText>
              </w:r>
            </w:del>
          </w:p>
          <w:p w14:paraId="1F057264" w14:textId="19A1FFF6"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38" w:author="Microsoft Office User" w:date="2022-09-15T12:29:00Z"/>
              </w:rPr>
              <w:pPrChange w:id="1239" w:author="Microsoft Office User" w:date="2022-09-15T12:30:00Z">
                <w:pPr>
                  <w:keepLines/>
                  <w:widowControl w:val="0"/>
                  <w:pBdr>
                    <w:top w:val="nil"/>
                    <w:left w:val="nil"/>
                    <w:bottom w:val="nil"/>
                    <w:right w:val="nil"/>
                    <w:between w:val="nil"/>
                  </w:pBdr>
                  <w:spacing w:before="60" w:after="60"/>
                  <w:jc w:val="both"/>
                </w:pPr>
              </w:pPrChange>
            </w:pPr>
            <w:del w:id="1240" w:author="Microsoft Office User" w:date="2022-09-15T12:29:00Z">
              <w:r w:rsidRPr="002B44C4" w:rsidDel="000B6169">
                <w:rPr>
                  <w:color w:val="000000"/>
                </w:rPr>
                <w:delText xml:space="preserve">13. </w:delText>
              </w:r>
              <w:r w:rsidRPr="002B44C4" w:rsidDel="000B6169">
                <w:delText>Tổng số phí bảo hiểm</w:delText>
              </w:r>
            </w:del>
          </w:p>
          <w:p w14:paraId="4B052E4F" w14:textId="522255B8"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41" w:author="Microsoft Office User" w:date="2022-09-15T12:29:00Z"/>
              </w:rPr>
              <w:pPrChange w:id="1242" w:author="Microsoft Office User" w:date="2022-09-15T12:30:00Z">
                <w:pPr>
                  <w:keepLines/>
                  <w:widowControl w:val="0"/>
                  <w:pBdr>
                    <w:top w:val="nil"/>
                    <w:left w:val="nil"/>
                    <w:bottom w:val="nil"/>
                    <w:right w:val="nil"/>
                    <w:between w:val="nil"/>
                  </w:pBdr>
                  <w:spacing w:before="60" w:after="60"/>
                  <w:jc w:val="both"/>
                </w:pPr>
              </w:pPrChange>
            </w:pPr>
            <w:del w:id="1243" w:author="Microsoft Office User" w:date="2022-09-15T12:29:00Z">
              <w:r w:rsidRPr="002B44C4" w:rsidDel="000B6169">
                <w:delText>14. Tổng phí bảo hiểm thực nộp</w:delText>
              </w:r>
            </w:del>
          </w:p>
          <w:p w14:paraId="27532563" w14:textId="477F34FE"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44" w:author="Microsoft Office User" w:date="2022-09-15T12:29:00Z"/>
              </w:rPr>
              <w:pPrChange w:id="1245" w:author="Microsoft Office User" w:date="2022-09-15T12:30:00Z">
                <w:pPr>
                  <w:keepLines/>
                  <w:widowControl w:val="0"/>
                  <w:pBdr>
                    <w:top w:val="nil"/>
                    <w:left w:val="nil"/>
                    <w:bottom w:val="nil"/>
                    <w:right w:val="nil"/>
                    <w:between w:val="nil"/>
                  </w:pBdr>
                  <w:spacing w:before="60" w:after="60"/>
                  <w:jc w:val="both"/>
                </w:pPr>
              </w:pPrChange>
            </w:pPr>
            <w:del w:id="1246" w:author="Microsoft Office User" w:date="2022-09-15T12:29:00Z">
              <w:r w:rsidRPr="002B44C4" w:rsidDel="000B6169">
                <w:delText>15. Đối tượng bị tổn thất</w:delText>
              </w:r>
            </w:del>
          </w:p>
          <w:p w14:paraId="7608B0EF" w14:textId="6211B168"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47" w:author="Microsoft Office User" w:date="2022-09-15T12:29:00Z"/>
              </w:rPr>
              <w:pPrChange w:id="1248" w:author="Microsoft Office User" w:date="2022-09-15T12:30:00Z">
                <w:pPr>
                  <w:keepLines/>
                  <w:widowControl w:val="0"/>
                  <w:pBdr>
                    <w:top w:val="nil"/>
                    <w:left w:val="nil"/>
                    <w:bottom w:val="nil"/>
                    <w:right w:val="nil"/>
                    <w:between w:val="nil"/>
                  </w:pBdr>
                  <w:spacing w:before="60" w:after="60"/>
                  <w:jc w:val="both"/>
                </w:pPr>
              </w:pPrChange>
            </w:pPr>
            <w:del w:id="1249" w:author="Microsoft Office User" w:date="2022-09-15T12:29:00Z">
              <w:r w:rsidRPr="002B44C4" w:rsidDel="000B6169">
                <w:delText>16. Ngày nhận tổn thất</w:delText>
              </w:r>
            </w:del>
          </w:p>
          <w:p w14:paraId="70303C6A" w14:textId="4D1C1F12"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50" w:author="Microsoft Office User" w:date="2022-09-15T12:29:00Z"/>
              </w:rPr>
              <w:pPrChange w:id="1251" w:author="Microsoft Office User" w:date="2022-09-15T12:30:00Z">
                <w:pPr>
                  <w:keepLines/>
                  <w:widowControl w:val="0"/>
                  <w:pBdr>
                    <w:top w:val="nil"/>
                    <w:left w:val="nil"/>
                    <w:bottom w:val="nil"/>
                    <w:right w:val="nil"/>
                    <w:between w:val="nil"/>
                  </w:pBdr>
                  <w:spacing w:before="60" w:after="60"/>
                  <w:jc w:val="both"/>
                </w:pPr>
              </w:pPrChange>
            </w:pPr>
            <w:del w:id="1252" w:author="Microsoft Office User" w:date="2022-09-15T12:29:00Z">
              <w:r w:rsidRPr="002B44C4" w:rsidDel="000B6169">
                <w:delText>17. Ước lượng tổn thất</w:delText>
              </w:r>
            </w:del>
          </w:p>
          <w:p w14:paraId="380F772E" w14:textId="2BF99F80"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53" w:author="Microsoft Office User" w:date="2022-09-15T12:29:00Z"/>
              </w:rPr>
              <w:pPrChange w:id="1254" w:author="Microsoft Office User" w:date="2022-09-15T12:30:00Z">
                <w:pPr>
                  <w:keepLines/>
                  <w:widowControl w:val="0"/>
                  <w:pBdr>
                    <w:top w:val="nil"/>
                    <w:left w:val="nil"/>
                    <w:bottom w:val="nil"/>
                    <w:right w:val="nil"/>
                    <w:between w:val="nil"/>
                  </w:pBdr>
                  <w:spacing w:before="60" w:after="60"/>
                  <w:jc w:val="both"/>
                </w:pPr>
              </w:pPrChange>
            </w:pPr>
            <w:del w:id="1255" w:author="Microsoft Office User" w:date="2022-09-15T12:29:00Z">
              <w:r w:rsidRPr="002B44C4" w:rsidDel="000B6169">
                <w:delText>18. Địa điểm xảy ra tổn thất</w:delText>
              </w:r>
            </w:del>
          </w:p>
          <w:p w14:paraId="4121CCC5" w14:textId="26FD74EC"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56" w:author="Microsoft Office User" w:date="2022-09-15T12:29:00Z"/>
              </w:rPr>
              <w:pPrChange w:id="1257" w:author="Microsoft Office User" w:date="2022-09-15T12:30:00Z">
                <w:pPr>
                  <w:keepLines/>
                  <w:widowControl w:val="0"/>
                  <w:pBdr>
                    <w:top w:val="nil"/>
                    <w:left w:val="nil"/>
                    <w:bottom w:val="nil"/>
                    <w:right w:val="nil"/>
                    <w:between w:val="nil"/>
                  </w:pBdr>
                  <w:spacing w:before="60" w:after="60"/>
                  <w:jc w:val="both"/>
                </w:pPr>
              </w:pPrChange>
            </w:pPr>
            <w:del w:id="1258" w:author="Microsoft Office User" w:date="2022-09-15T12:29:00Z">
              <w:r w:rsidRPr="002B44C4" w:rsidDel="000B6169">
                <w:delText>19. Thời gian ra tổn thất</w:delText>
              </w:r>
            </w:del>
          </w:p>
          <w:p w14:paraId="01B8FA54" w14:textId="6661A287"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59" w:author="Microsoft Office User" w:date="2022-09-15T12:29:00Z"/>
              </w:rPr>
              <w:pPrChange w:id="1260" w:author="Microsoft Office User" w:date="2022-09-15T12:30:00Z">
                <w:pPr>
                  <w:keepLines/>
                  <w:widowControl w:val="0"/>
                  <w:pBdr>
                    <w:top w:val="nil"/>
                    <w:left w:val="nil"/>
                    <w:bottom w:val="nil"/>
                    <w:right w:val="nil"/>
                    <w:between w:val="nil"/>
                  </w:pBdr>
                  <w:spacing w:before="60" w:after="60"/>
                  <w:jc w:val="both"/>
                </w:pPr>
              </w:pPrChange>
            </w:pPr>
            <w:del w:id="1261" w:author="Microsoft Office User" w:date="2022-09-15T12:29:00Z">
              <w:r w:rsidRPr="002B44C4" w:rsidDel="000B6169">
                <w:delText>20. Nguyên nhân sơ bộ</w:delText>
              </w:r>
            </w:del>
          </w:p>
          <w:p w14:paraId="7DF8AE04" w14:textId="378C41D2"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62" w:author="Microsoft Office User" w:date="2022-09-15T12:29:00Z"/>
              </w:rPr>
              <w:pPrChange w:id="1263" w:author="Microsoft Office User" w:date="2022-09-15T12:30:00Z">
                <w:pPr>
                  <w:keepLines/>
                  <w:widowControl w:val="0"/>
                  <w:pBdr>
                    <w:top w:val="nil"/>
                    <w:left w:val="nil"/>
                    <w:bottom w:val="nil"/>
                    <w:right w:val="nil"/>
                    <w:between w:val="nil"/>
                  </w:pBdr>
                  <w:spacing w:before="60" w:after="60"/>
                  <w:jc w:val="both"/>
                </w:pPr>
              </w:pPrChange>
            </w:pPr>
            <w:del w:id="1264" w:author="Microsoft Office User" w:date="2022-09-15T12:29:00Z">
              <w:r w:rsidRPr="002B44C4" w:rsidDel="000B6169">
                <w:delText>21. Tình trạng nộp phí: Đầy đủ/ Đúng hạn/ Không đầy đủ/ Không đúng hạn.</w:delText>
              </w:r>
            </w:del>
          </w:p>
          <w:p w14:paraId="290E61E1" w14:textId="1D0223CA"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65" w:author="Microsoft Office User" w:date="2022-09-15T12:29:00Z"/>
              </w:rPr>
              <w:pPrChange w:id="1266" w:author="Microsoft Office User" w:date="2022-09-15T12:30:00Z">
                <w:pPr>
                  <w:keepLines/>
                  <w:widowControl w:val="0"/>
                  <w:pBdr>
                    <w:top w:val="nil"/>
                    <w:left w:val="nil"/>
                    <w:bottom w:val="nil"/>
                    <w:right w:val="nil"/>
                    <w:between w:val="nil"/>
                  </w:pBdr>
                  <w:spacing w:before="60" w:after="60"/>
                  <w:jc w:val="both"/>
                </w:pPr>
              </w:pPrChange>
            </w:pPr>
            <w:del w:id="1267" w:author="Microsoft Office User" w:date="2022-09-15T12:29:00Z">
              <w:r w:rsidRPr="002B44C4" w:rsidDel="000B6169">
                <w:delText>22. Chi tiết hạng mục bảo hiểm: Số đơn bảo hiểm/ Mã sản phẩm bảo hiểm/ Số tiền bảo hiểm.</w:delText>
              </w:r>
            </w:del>
          </w:p>
          <w:p w14:paraId="0A9F1659" w14:textId="53F8A741" w:rsidR="00843014"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68" w:author="Microsoft Office User" w:date="2022-09-15T12:29:00Z"/>
              </w:rPr>
              <w:pPrChange w:id="1269" w:author="Microsoft Office User" w:date="2022-09-15T12:30:00Z">
                <w:pPr>
                  <w:keepLines/>
                  <w:widowControl w:val="0"/>
                  <w:pBdr>
                    <w:top w:val="nil"/>
                    <w:left w:val="nil"/>
                    <w:bottom w:val="nil"/>
                    <w:right w:val="nil"/>
                    <w:between w:val="nil"/>
                  </w:pBdr>
                  <w:spacing w:before="60" w:after="60"/>
                  <w:jc w:val="both"/>
                </w:pPr>
              </w:pPrChange>
            </w:pPr>
            <w:del w:id="1270" w:author="Microsoft Office User" w:date="2022-09-15T12:29:00Z">
              <w:r w:rsidRPr="002B44C4" w:rsidDel="000B6169">
                <w:delText>23. Đồng bảo hiểm/Tái bảo hiểm/ Xác nhận nộp phí/ Đầu mối phối hợp CĐ/ Luồng xử lý.</w:delText>
              </w:r>
            </w:del>
          </w:p>
          <w:p w14:paraId="69607715" w14:textId="68CA1C39" w:rsidR="00111173" w:rsidRPr="002B44C4" w:rsidDel="000B6169" w:rsidRDefault="00111173">
            <w:pPr>
              <w:keepNext/>
              <w:keepLines/>
              <w:widowControl w:val="0"/>
              <w:numPr>
                <w:ilvl w:val="0"/>
                <w:numId w:val="24"/>
              </w:numPr>
              <w:pBdr>
                <w:top w:val="nil"/>
                <w:left w:val="nil"/>
                <w:bottom w:val="nil"/>
                <w:right w:val="nil"/>
                <w:between w:val="nil"/>
              </w:pBdr>
              <w:spacing w:before="40" w:after="60"/>
              <w:jc w:val="both"/>
              <w:outlineLvl w:val="1"/>
              <w:rPr>
                <w:del w:id="1271" w:author="Microsoft Office User" w:date="2022-09-15T12:29:00Z"/>
                <w:color w:val="000000"/>
              </w:rPr>
              <w:pPrChange w:id="1272" w:author="Microsoft Office User" w:date="2022-09-15T12:30:00Z">
                <w:pPr>
                  <w:keepLines/>
                  <w:widowControl w:val="0"/>
                  <w:pBdr>
                    <w:top w:val="nil"/>
                    <w:left w:val="nil"/>
                    <w:bottom w:val="nil"/>
                    <w:right w:val="nil"/>
                    <w:between w:val="nil"/>
                  </w:pBdr>
                  <w:spacing w:before="60" w:after="60"/>
                  <w:jc w:val="both"/>
                </w:pPr>
              </w:pPrChange>
            </w:pPr>
            <w:del w:id="1273" w:author="Microsoft Office User" w:date="2022-09-15T12:29:00Z">
              <w:r w:rsidRPr="002B44C4" w:rsidDel="000B6169">
                <w:delText>24. Dự thảo công văn</w:delText>
              </w:r>
            </w:del>
          </w:p>
        </w:tc>
        <w:tc>
          <w:tcPr>
            <w:tcW w:w="1916" w:type="dxa"/>
          </w:tcPr>
          <w:p w14:paraId="43317777" w14:textId="61A335AC" w:rsidR="00890DF1" w:rsidRPr="002B44C4" w:rsidDel="000B6169" w:rsidRDefault="00843014">
            <w:pPr>
              <w:keepNext/>
              <w:keepLines/>
              <w:widowControl w:val="0"/>
              <w:numPr>
                <w:ilvl w:val="0"/>
                <w:numId w:val="24"/>
              </w:numPr>
              <w:pBdr>
                <w:top w:val="nil"/>
                <w:left w:val="nil"/>
                <w:bottom w:val="nil"/>
                <w:right w:val="nil"/>
                <w:between w:val="nil"/>
              </w:pBdr>
              <w:spacing w:before="40" w:after="60"/>
              <w:jc w:val="both"/>
              <w:outlineLvl w:val="1"/>
              <w:rPr>
                <w:del w:id="1274" w:author="Microsoft Office User" w:date="2022-09-15T12:29:00Z"/>
                <w:color w:val="000000"/>
              </w:rPr>
              <w:pPrChange w:id="1275" w:author="Microsoft Office User" w:date="2022-09-15T12:30:00Z">
                <w:pPr>
                  <w:keepLines/>
                  <w:widowControl w:val="0"/>
                  <w:pBdr>
                    <w:top w:val="nil"/>
                    <w:left w:val="nil"/>
                    <w:bottom w:val="nil"/>
                    <w:right w:val="nil"/>
                    <w:between w:val="nil"/>
                  </w:pBdr>
                  <w:spacing w:before="60" w:after="60"/>
                  <w:jc w:val="both"/>
                </w:pPr>
              </w:pPrChange>
            </w:pPr>
            <w:del w:id="1276" w:author="Microsoft Office User" w:date="2022-09-15T12:29:00Z">
              <w:r w:rsidRPr="002B44C4" w:rsidDel="000B6169">
                <w:rPr>
                  <w:color w:val="000000"/>
                </w:rPr>
                <w:delText xml:space="preserve">Các trường thông tin lấy từ Báo cáo tổn thất đã được phê duyệt qua các cấp lãnh đạo </w:delText>
              </w:r>
              <w:r w:rsidR="00AE1493" w:rsidRPr="002B44C4" w:rsidDel="000B6169">
                <w:rPr>
                  <w:color w:val="000000"/>
                </w:rPr>
                <w:delText>cấp đơn, Ban Tái bảo hiểm, Ban TCKT, Ban Nghiệp vụ.</w:delText>
              </w:r>
            </w:del>
          </w:p>
        </w:tc>
        <w:tc>
          <w:tcPr>
            <w:tcW w:w="1533" w:type="dxa"/>
            <w:vAlign w:val="center"/>
          </w:tcPr>
          <w:p w14:paraId="5BC0E978" w14:textId="4D4EF195" w:rsidR="00890DF1" w:rsidRPr="002B44C4" w:rsidDel="000B6169" w:rsidRDefault="00890DF1">
            <w:pPr>
              <w:keepNext/>
              <w:keepLines/>
              <w:widowControl w:val="0"/>
              <w:numPr>
                <w:ilvl w:val="0"/>
                <w:numId w:val="24"/>
              </w:numPr>
              <w:pBdr>
                <w:top w:val="nil"/>
                <w:left w:val="nil"/>
                <w:bottom w:val="nil"/>
                <w:right w:val="nil"/>
                <w:between w:val="nil"/>
              </w:pBdr>
              <w:spacing w:before="40" w:after="60"/>
              <w:jc w:val="both"/>
              <w:outlineLvl w:val="1"/>
              <w:rPr>
                <w:del w:id="1277" w:author="Microsoft Office User" w:date="2022-09-15T12:29:00Z"/>
                <w:color w:val="000000"/>
              </w:rPr>
              <w:pPrChange w:id="1278" w:author="Microsoft Office User" w:date="2022-09-15T12:30:00Z">
                <w:pPr>
                  <w:keepLines/>
                  <w:widowControl w:val="0"/>
                  <w:pBdr>
                    <w:top w:val="nil"/>
                    <w:left w:val="nil"/>
                    <w:bottom w:val="nil"/>
                    <w:right w:val="nil"/>
                    <w:between w:val="nil"/>
                  </w:pBdr>
                  <w:spacing w:before="60" w:after="60"/>
                  <w:jc w:val="both"/>
                </w:pPr>
              </w:pPrChange>
            </w:pPr>
          </w:p>
        </w:tc>
      </w:tr>
      <w:tr w:rsidR="00111173" w:rsidRPr="002B44C4" w:rsidDel="000B6169" w14:paraId="358D97B1" w14:textId="336BFBCA" w:rsidTr="00890DF1">
        <w:trPr>
          <w:trHeight w:val="284"/>
          <w:jc w:val="center"/>
          <w:del w:id="1279" w:author="Microsoft Office User" w:date="2022-09-15T12:29:00Z"/>
        </w:trPr>
        <w:tc>
          <w:tcPr>
            <w:tcW w:w="881" w:type="dxa"/>
            <w:shd w:val="clear" w:color="auto" w:fill="F3F3F3"/>
            <w:vAlign w:val="center"/>
          </w:tcPr>
          <w:p w14:paraId="58564FE1" w14:textId="5FD97638" w:rsidR="00111173" w:rsidRPr="002B44C4" w:rsidDel="000B6169" w:rsidRDefault="00111173">
            <w:pPr>
              <w:keepNext/>
              <w:keepLines/>
              <w:numPr>
                <w:ilvl w:val="0"/>
                <w:numId w:val="24"/>
              </w:numPr>
              <w:spacing w:before="40" w:after="60" w:line="360" w:lineRule="auto"/>
              <w:outlineLvl w:val="1"/>
              <w:rPr>
                <w:del w:id="1280" w:author="Microsoft Office User" w:date="2022-09-15T12:29:00Z"/>
                <w:b/>
              </w:rPr>
              <w:pPrChange w:id="1281" w:author="Microsoft Office User" w:date="2022-09-15T12:30:00Z">
                <w:pPr>
                  <w:spacing w:before="60" w:after="60" w:line="360" w:lineRule="auto"/>
                  <w:ind w:left="142"/>
                </w:pPr>
              </w:pPrChange>
            </w:pPr>
            <w:del w:id="1282" w:author="Microsoft Office User" w:date="2022-09-15T12:29:00Z">
              <w:r w:rsidRPr="002B44C4" w:rsidDel="000B6169">
                <w:rPr>
                  <w:b/>
                </w:rPr>
                <w:delText>3</w:delText>
              </w:r>
            </w:del>
          </w:p>
        </w:tc>
        <w:tc>
          <w:tcPr>
            <w:tcW w:w="1808" w:type="dxa"/>
          </w:tcPr>
          <w:p w14:paraId="02435C55" w14:textId="74F71969" w:rsidR="00111173" w:rsidRPr="002B44C4" w:rsidDel="000B6169" w:rsidRDefault="00111173">
            <w:pPr>
              <w:keepNext/>
              <w:keepLines/>
              <w:widowControl w:val="0"/>
              <w:numPr>
                <w:ilvl w:val="0"/>
                <w:numId w:val="24"/>
              </w:numPr>
              <w:pBdr>
                <w:top w:val="nil"/>
                <w:left w:val="nil"/>
                <w:bottom w:val="nil"/>
                <w:right w:val="nil"/>
                <w:between w:val="nil"/>
              </w:pBdr>
              <w:spacing w:before="40" w:after="60"/>
              <w:jc w:val="both"/>
              <w:outlineLvl w:val="1"/>
              <w:rPr>
                <w:del w:id="1283" w:author="Microsoft Office User" w:date="2022-09-15T12:29:00Z"/>
                <w:color w:val="000000"/>
              </w:rPr>
              <w:pPrChange w:id="1284" w:author="Microsoft Office User" w:date="2022-09-15T12:30:00Z">
                <w:pPr>
                  <w:keepLines/>
                  <w:widowControl w:val="0"/>
                  <w:pBdr>
                    <w:top w:val="nil"/>
                    <w:left w:val="nil"/>
                    <w:bottom w:val="nil"/>
                    <w:right w:val="nil"/>
                    <w:between w:val="nil"/>
                  </w:pBdr>
                  <w:spacing w:before="60" w:after="60"/>
                  <w:jc w:val="both"/>
                </w:pPr>
              </w:pPrChange>
            </w:pPr>
            <w:del w:id="1285" w:author="Microsoft Office User" w:date="2022-09-15T12:29:00Z">
              <w:r w:rsidRPr="002B44C4" w:rsidDel="000B6169">
                <w:rPr>
                  <w:color w:val="000000"/>
                </w:rPr>
                <w:delText>Hồ sơ bồi thường</w:delText>
              </w:r>
            </w:del>
          </w:p>
        </w:tc>
        <w:tc>
          <w:tcPr>
            <w:tcW w:w="2693" w:type="dxa"/>
          </w:tcPr>
          <w:p w14:paraId="76EB5CE6" w14:textId="21072ACF" w:rsidR="00111173" w:rsidRPr="002B44C4" w:rsidDel="000B6169" w:rsidRDefault="00111173">
            <w:pPr>
              <w:keepNext/>
              <w:keepLines/>
              <w:widowControl w:val="0"/>
              <w:numPr>
                <w:ilvl w:val="0"/>
                <w:numId w:val="24"/>
              </w:numPr>
              <w:pBdr>
                <w:top w:val="nil"/>
                <w:left w:val="nil"/>
                <w:bottom w:val="nil"/>
                <w:right w:val="nil"/>
                <w:between w:val="nil"/>
              </w:pBdr>
              <w:spacing w:before="40" w:after="60"/>
              <w:jc w:val="both"/>
              <w:outlineLvl w:val="1"/>
              <w:rPr>
                <w:del w:id="1286" w:author="Microsoft Office User" w:date="2022-09-15T12:29:00Z"/>
                <w:color w:val="000000"/>
              </w:rPr>
              <w:pPrChange w:id="1287" w:author="Microsoft Office User" w:date="2022-09-15T12:30:00Z">
                <w:pPr>
                  <w:keepLines/>
                  <w:widowControl w:val="0"/>
                  <w:pBdr>
                    <w:top w:val="nil"/>
                    <w:left w:val="nil"/>
                    <w:bottom w:val="nil"/>
                    <w:right w:val="nil"/>
                    <w:between w:val="nil"/>
                  </w:pBdr>
                  <w:spacing w:before="60" w:after="60"/>
                  <w:jc w:val="both"/>
                </w:pPr>
              </w:pPrChange>
            </w:pPr>
            <w:del w:id="1288" w:author="Microsoft Office User" w:date="2022-09-15T12:29:00Z">
              <w:r w:rsidRPr="002B44C4" w:rsidDel="000B6169">
                <w:rPr>
                  <w:color w:val="000000"/>
                </w:rPr>
                <w:delText>Tên các trường thông tin giống với các trường thông tin của Báo cáo tổn thất từ 1 đến 21; trường 23; trường 24.</w:delText>
              </w:r>
            </w:del>
          </w:p>
          <w:p w14:paraId="4DC42BA8" w14:textId="0739A22B" w:rsidR="00111173" w:rsidRPr="002B44C4" w:rsidDel="000B6169" w:rsidRDefault="00111173">
            <w:pPr>
              <w:keepNext/>
              <w:keepLines/>
              <w:widowControl w:val="0"/>
              <w:numPr>
                <w:ilvl w:val="0"/>
                <w:numId w:val="24"/>
              </w:numPr>
              <w:pBdr>
                <w:top w:val="nil"/>
                <w:left w:val="nil"/>
                <w:bottom w:val="nil"/>
                <w:right w:val="nil"/>
                <w:between w:val="nil"/>
              </w:pBdr>
              <w:spacing w:before="40" w:after="60"/>
              <w:jc w:val="both"/>
              <w:outlineLvl w:val="1"/>
              <w:rPr>
                <w:del w:id="1289" w:author="Microsoft Office User" w:date="2022-09-15T12:29:00Z"/>
                <w:color w:val="000000"/>
              </w:rPr>
              <w:pPrChange w:id="1290" w:author="Microsoft Office User" w:date="2022-09-15T12:30:00Z">
                <w:pPr>
                  <w:keepLines/>
                  <w:widowControl w:val="0"/>
                  <w:pBdr>
                    <w:top w:val="nil"/>
                    <w:left w:val="nil"/>
                    <w:bottom w:val="nil"/>
                    <w:right w:val="nil"/>
                    <w:between w:val="nil"/>
                  </w:pBdr>
                  <w:spacing w:before="60" w:after="60"/>
                  <w:jc w:val="both"/>
                </w:pPr>
              </w:pPrChange>
            </w:pPr>
            <w:del w:id="1291" w:author="Microsoft Office User" w:date="2022-09-15T12:29:00Z">
              <w:r w:rsidRPr="002B44C4" w:rsidDel="000B6169">
                <w:rPr>
                  <w:color w:val="000000"/>
                </w:rPr>
                <w:delText>Riêng trường 22 của Hồ sơ bồi thường là:</w:delText>
              </w:r>
            </w:del>
          </w:p>
          <w:p w14:paraId="6D39EA70" w14:textId="553515C7" w:rsidR="00111173" w:rsidRPr="002B44C4" w:rsidDel="000B6169" w:rsidRDefault="00111173">
            <w:pPr>
              <w:keepNext/>
              <w:keepLines/>
              <w:widowControl w:val="0"/>
              <w:numPr>
                <w:ilvl w:val="0"/>
                <w:numId w:val="24"/>
              </w:numPr>
              <w:pBdr>
                <w:top w:val="nil"/>
                <w:left w:val="nil"/>
                <w:bottom w:val="nil"/>
                <w:right w:val="nil"/>
                <w:between w:val="nil"/>
              </w:pBdr>
              <w:spacing w:before="40" w:after="60"/>
              <w:jc w:val="both"/>
              <w:outlineLvl w:val="1"/>
              <w:rPr>
                <w:del w:id="1292" w:author="Microsoft Office User" w:date="2022-09-15T12:29:00Z"/>
                <w:color w:val="000000"/>
              </w:rPr>
              <w:pPrChange w:id="1293" w:author="Microsoft Office User" w:date="2022-09-15T12:30:00Z">
                <w:pPr>
                  <w:keepLines/>
                  <w:widowControl w:val="0"/>
                  <w:pBdr>
                    <w:top w:val="nil"/>
                    <w:left w:val="nil"/>
                    <w:bottom w:val="nil"/>
                    <w:right w:val="nil"/>
                    <w:between w:val="nil"/>
                  </w:pBdr>
                  <w:spacing w:before="60" w:after="60"/>
                  <w:jc w:val="both"/>
                </w:pPr>
              </w:pPrChange>
            </w:pPr>
            <w:del w:id="1294" w:author="Microsoft Office User" w:date="2022-09-15T12:29:00Z">
              <w:r w:rsidRPr="002B44C4" w:rsidDel="000B6169">
                <w:rPr>
                  <w:color w:val="000000"/>
                </w:rPr>
                <w:delText xml:space="preserve">Chi tiết hạng mục bồi thường: Số đơn bảo hiểm/ Mã sản phẩm BH/ Tên sản phẩm/ Số tiền bảo hiểm/ Dự phòng tổn thất/ Loại tiền/ </w:delText>
              </w:r>
              <w:r w:rsidR="005840EA" w:rsidRPr="002B44C4" w:rsidDel="000B6169">
                <w:rPr>
                  <w:color w:val="000000"/>
                </w:rPr>
                <w:delText>Tỷ giá/ Tỷ lệ giữ lại/ Số tiền bồi thường thuộc trách nhiệm giữ lại.</w:delText>
              </w:r>
            </w:del>
          </w:p>
        </w:tc>
        <w:tc>
          <w:tcPr>
            <w:tcW w:w="1916" w:type="dxa"/>
          </w:tcPr>
          <w:p w14:paraId="5FEF61AF" w14:textId="14C11B11" w:rsidR="00111173" w:rsidRPr="002B44C4" w:rsidDel="000B6169" w:rsidRDefault="00862E95">
            <w:pPr>
              <w:keepNext/>
              <w:keepLines/>
              <w:widowControl w:val="0"/>
              <w:numPr>
                <w:ilvl w:val="0"/>
                <w:numId w:val="24"/>
              </w:numPr>
              <w:pBdr>
                <w:top w:val="nil"/>
                <w:left w:val="nil"/>
                <w:bottom w:val="nil"/>
                <w:right w:val="nil"/>
                <w:between w:val="nil"/>
              </w:pBdr>
              <w:spacing w:before="40" w:after="60"/>
              <w:jc w:val="both"/>
              <w:outlineLvl w:val="1"/>
              <w:rPr>
                <w:del w:id="1295" w:author="Microsoft Office User" w:date="2022-09-15T12:29:00Z"/>
                <w:color w:val="000000"/>
              </w:rPr>
              <w:pPrChange w:id="1296" w:author="Microsoft Office User" w:date="2022-09-15T12:30:00Z">
                <w:pPr>
                  <w:keepLines/>
                  <w:widowControl w:val="0"/>
                  <w:pBdr>
                    <w:top w:val="nil"/>
                    <w:left w:val="nil"/>
                    <w:bottom w:val="nil"/>
                    <w:right w:val="nil"/>
                    <w:between w:val="nil"/>
                  </w:pBdr>
                  <w:spacing w:before="60" w:after="60"/>
                  <w:jc w:val="both"/>
                </w:pPr>
              </w:pPrChange>
            </w:pPr>
            <w:del w:id="1297" w:author="Microsoft Office User" w:date="2022-09-15T12:29:00Z">
              <w:r w:rsidRPr="002B44C4" w:rsidDel="000B6169">
                <w:rPr>
                  <w:color w:val="000000"/>
                </w:rPr>
                <w:delText>Các trường thông tin lấy từ Hồ sơ bồi thường đã được xác nhận thông tin tổn thất bởi các bên liên quan.</w:delText>
              </w:r>
            </w:del>
          </w:p>
        </w:tc>
        <w:tc>
          <w:tcPr>
            <w:tcW w:w="1533" w:type="dxa"/>
            <w:vAlign w:val="center"/>
          </w:tcPr>
          <w:p w14:paraId="7D836A2F" w14:textId="4F3806DC" w:rsidR="00111173" w:rsidRPr="002B44C4" w:rsidDel="000B6169" w:rsidRDefault="00111173">
            <w:pPr>
              <w:keepNext/>
              <w:keepLines/>
              <w:widowControl w:val="0"/>
              <w:numPr>
                <w:ilvl w:val="0"/>
                <w:numId w:val="24"/>
              </w:numPr>
              <w:pBdr>
                <w:top w:val="nil"/>
                <w:left w:val="nil"/>
                <w:bottom w:val="nil"/>
                <w:right w:val="nil"/>
                <w:between w:val="nil"/>
              </w:pBdr>
              <w:spacing w:before="40" w:after="60"/>
              <w:jc w:val="both"/>
              <w:outlineLvl w:val="1"/>
              <w:rPr>
                <w:del w:id="1298" w:author="Microsoft Office User" w:date="2022-09-15T12:29:00Z"/>
                <w:color w:val="000000"/>
              </w:rPr>
              <w:pPrChange w:id="1299" w:author="Microsoft Office User" w:date="2022-09-15T12:30:00Z">
                <w:pPr>
                  <w:keepLines/>
                  <w:widowControl w:val="0"/>
                  <w:pBdr>
                    <w:top w:val="nil"/>
                    <w:left w:val="nil"/>
                    <w:bottom w:val="nil"/>
                    <w:right w:val="nil"/>
                    <w:between w:val="nil"/>
                  </w:pBdr>
                  <w:spacing w:before="60" w:after="60"/>
                  <w:jc w:val="both"/>
                </w:pPr>
              </w:pPrChange>
            </w:pPr>
          </w:p>
        </w:tc>
      </w:tr>
    </w:tbl>
    <w:p w14:paraId="084C0CA4" w14:textId="50A7545E" w:rsidR="00890DF1" w:rsidRPr="002B44C4" w:rsidDel="000B6169" w:rsidRDefault="00890DF1">
      <w:pPr>
        <w:keepNext/>
        <w:keepLines/>
        <w:numPr>
          <w:ilvl w:val="0"/>
          <w:numId w:val="24"/>
        </w:numPr>
        <w:spacing w:before="40"/>
        <w:outlineLvl w:val="1"/>
        <w:rPr>
          <w:del w:id="1300" w:author="Microsoft Office User" w:date="2022-09-15T12:29:00Z"/>
        </w:rPr>
        <w:pPrChange w:id="1301" w:author="Microsoft Office User" w:date="2022-09-15T12:30:00Z">
          <w:pPr/>
        </w:pPrChange>
      </w:pPr>
    </w:p>
    <w:p w14:paraId="032C7675" w14:textId="0C4DB274" w:rsidR="00983D75" w:rsidRPr="002B44C4" w:rsidDel="000B6169" w:rsidRDefault="00EE42B3">
      <w:pPr>
        <w:pStyle w:val="Heading4"/>
        <w:numPr>
          <w:ilvl w:val="0"/>
          <w:numId w:val="24"/>
        </w:numPr>
        <w:rPr>
          <w:del w:id="1302" w:author="Microsoft Office User" w:date="2022-09-15T12:29:00Z"/>
          <w:rFonts w:cs="Times New Roman"/>
        </w:rPr>
        <w:pPrChange w:id="1303" w:author="Microsoft Office User" w:date="2022-09-15T12:30:00Z">
          <w:pPr>
            <w:pStyle w:val="Heading4"/>
            <w:numPr>
              <w:ilvl w:val="2"/>
              <w:numId w:val="17"/>
            </w:numPr>
            <w:ind w:left="1224" w:hanging="504"/>
          </w:pPr>
        </w:pPrChange>
      </w:pPr>
      <w:bookmarkStart w:id="1304" w:name="_Toc113613730"/>
      <w:del w:id="1305" w:author="Microsoft Office User" w:date="2022-09-15T12:29:00Z">
        <w:r w:rsidRPr="002B44C4" w:rsidDel="000B6169">
          <w:rPr>
            <w:rFonts w:cs="Times New Roman"/>
          </w:rPr>
          <w:delText>Mô tả dữ liệu đầu ra</w:delText>
        </w:r>
        <w:bookmarkEnd w:id="1304"/>
      </w:del>
    </w:p>
    <w:p w14:paraId="33D02C9B" w14:textId="1BC3D2CD" w:rsidR="00EE42B3" w:rsidRPr="002B44C4" w:rsidDel="000B6169" w:rsidRDefault="00EE42B3">
      <w:pPr>
        <w:keepNext/>
        <w:keepLines/>
        <w:numPr>
          <w:ilvl w:val="0"/>
          <w:numId w:val="24"/>
        </w:numPr>
        <w:spacing w:before="40"/>
        <w:outlineLvl w:val="1"/>
        <w:rPr>
          <w:del w:id="1306" w:author="Microsoft Office User" w:date="2022-09-15T12:29:00Z"/>
        </w:rPr>
        <w:pPrChange w:id="1307"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1916"/>
        <w:gridCol w:w="1533"/>
      </w:tblGrid>
      <w:tr w:rsidR="00EE42B3" w:rsidRPr="002B44C4" w:rsidDel="000B6169" w14:paraId="64275BE5" w14:textId="59D2C0D7" w:rsidTr="000F244D">
        <w:trPr>
          <w:trHeight w:val="284"/>
          <w:jc w:val="center"/>
          <w:del w:id="1308" w:author="Microsoft Office User" w:date="2022-09-15T12:29:00Z"/>
        </w:trPr>
        <w:tc>
          <w:tcPr>
            <w:tcW w:w="881" w:type="dxa"/>
            <w:shd w:val="clear" w:color="auto" w:fill="F3F3F3"/>
            <w:vAlign w:val="center"/>
          </w:tcPr>
          <w:p w14:paraId="63D78F65" w14:textId="7A4989EF" w:rsidR="00EE42B3" w:rsidRPr="002B44C4" w:rsidDel="000B6169" w:rsidRDefault="00EE42B3">
            <w:pPr>
              <w:keepNext/>
              <w:keepLines/>
              <w:numPr>
                <w:ilvl w:val="0"/>
                <w:numId w:val="24"/>
              </w:numPr>
              <w:spacing w:before="40" w:after="60" w:line="360" w:lineRule="auto"/>
              <w:outlineLvl w:val="1"/>
              <w:rPr>
                <w:del w:id="1309" w:author="Microsoft Office User" w:date="2022-09-15T12:29:00Z"/>
                <w:b/>
              </w:rPr>
              <w:pPrChange w:id="1310" w:author="Microsoft Office User" w:date="2022-09-15T12:30:00Z">
                <w:pPr>
                  <w:spacing w:before="60" w:after="60" w:line="360" w:lineRule="auto"/>
                  <w:ind w:left="142"/>
                </w:pPr>
              </w:pPrChange>
            </w:pPr>
            <w:del w:id="1311" w:author="Microsoft Office User" w:date="2022-09-15T12:29:00Z">
              <w:r w:rsidRPr="002B44C4" w:rsidDel="000B6169">
                <w:rPr>
                  <w:b/>
                </w:rPr>
                <w:delText>STT</w:delText>
              </w:r>
            </w:del>
          </w:p>
        </w:tc>
        <w:tc>
          <w:tcPr>
            <w:tcW w:w="1808" w:type="dxa"/>
          </w:tcPr>
          <w:p w14:paraId="5FA4F094" w14:textId="40D3AF27" w:rsidR="00EE42B3" w:rsidRPr="002B44C4" w:rsidDel="000B6169" w:rsidRDefault="00EE42B3">
            <w:pPr>
              <w:keepNext/>
              <w:keepLines/>
              <w:widowControl w:val="0"/>
              <w:numPr>
                <w:ilvl w:val="0"/>
                <w:numId w:val="24"/>
              </w:numPr>
              <w:pBdr>
                <w:top w:val="nil"/>
                <w:left w:val="nil"/>
                <w:bottom w:val="nil"/>
                <w:right w:val="nil"/>
                <w:between w:val="nil"/>
              </w:pBdr>
              <w:spacing w:before="40" w:after="60" w:line="360" w:lineRule="auto"/>
              <w:jc w:val="center"/>
              <w:outlineLvl w:val="1"/>
              <w:rPr>
                <w:del w:id="1312" w:author="Microsoft Office User" w:date="2022-09-15T12:29:00Z"/>
                <w:color w:val="000000"/>
              </w:rPr>
              <w:pPrChange w:id="1313" w:author="Microsoft Office User" w:date="2022-09-15T12:30:00Z">
                <w:pPr>
                  <w:keepLines/>
                  <w:widowControl w:val="0"/>
                  <w:pBdr>
                    <w:top w:val="nil"/>
                    <w:left w:val="nil"/>
                    <w:bottom w:val="nil"/>
                    <w:right w:val="nil"/>
                    <w:between w:val="nil"/>
                  </w:pBdr>
                  <w:spacing w:before="60" w:after="60" w:line="360" w:lineRule="auto"/>
                  <w:jc w:val="center"/>
                </w:pPr>
              </w:pPrChange>
            </w:pPr>
            <w:del w:id="1314" w:author="Microsoft Office User" w:date="2022-09-15T12:29:00Z">
              <w:r w:rsidRPr="002B44C4" w:rsidDel="000B6169">
                <w:rPr>
                  <w:color w:val="000000"/>
                </w:rPr>
                <w:delText>Dữ liệu đầu ra</w:delText>
              </w:r>
            </w:del>
          </w:p>
        </w:tc>
        <w:tc>
          <w:tcPr>
            <w:tcW w:w="2693" w:type="dxa"/>
          </w:tcPr>
          <w:p w14:paraId="55AE4444" w14:textId="777A2615" w:rsidR="00EE42B3" w:rsidRPr="002B44C4" w:rsidDel="000B6169" w:rsidRDefault="00EE42B3">
            <w:pPr>
              <w:keepNext/>
              <w:keepLines/>
              <w:widowControl w:val="0"/>
              <w:numPr>
                <w:ilvl w:val="0"/>
                <w:numId w:val="24"/>
              </w:numPr>
              <w:pBdr>
                <w:top w:val="nil"/>
                <w:left w:val="nil"/>
                <w:bottom w:val="nil"/>
                <w:right w:val="nil"/>
                <w:between w:val="nil"/>
              </w:pBdr>
              <w:spacing w:before="40" w:after="60" w:line="360" w:lineRule="auto"/>
              <w:jc w:val="center"/>
              <w:outlineLvl w:val="1"/>
              <w:rPr>
                <w:del w:id="1315" w:author="Microsoft Office User" w:date="2022-09-15T12:29:00Z"/>
                <w:color w:val="000000"/>
              </w:rPr>
              <w:pPrChange w:id="1316" w:author="Microsoft Office User" w:date="2022-09-15T12:30:00Z">
                <w:pPr>
                  <w:keepLines/>
                  <w:widowControl w:val="0"/>
                  <w:pBdr>
                    <w:top w:val="nil"/>
                    <w:left w:val="nil"/>
                    <w:bottom w:val="nil"/>
                    <w:right w:val="nil"/>
                    <w:between w:val="nil"/>
                  </w:pBdr>
                  <w:spacing w:before="60" w:after="60" w:line="360" w:lineRule="auto"/>
                  <w:jc w:val="center"/>
                </w:pPr>
              </w:pPrChange>
            </w:pPr>
            <w:del w:id="1317" w:author="Microsoft Office User" w:date="2022-09-15T12:29:00Z">
              <w:r w:rsidRPr="002B44C4" w:rsidDel="000B6169">
                <w:rPr>
                  <w:color w:val="000000"/>
                </w:rPr>
                <w:delText>Trường thông tin</w:delText>
              </w:r>
            </w:del>
          </w:p>
        </w:tc>
        <w:tc>
          <w:tcPr>
            <w:tcW w:w="1916" w:type="dxa"/>
          </w:tcPr>
          <w:p w14:paraId="197DD121" w14:textId="2DF3B351" w:rsidR="00EE42B3" w:rsidRPr="002B44C4" w:rsidDel="000B6169" w:rsidRDefault="00EE42B3">
            <w:pPr>
              <w:keepNext/>
              <w:keepLines/>
              <w:widowControl w:val="0"/>
              <w:numPr>
                <w:ilvl w:val="0"/>
                <w:numId w:val="24"/>
              </w:numPr>
              <w:pBdr>
                <w:top w:val="nil"/>
                <w:left w:val="nil"/>
                <w:bottom w:val="nil"/>
                <w:right w:val="nil"/>
                <w:between w:val="nil"/>
              </w:pBdr>
              <w:spacing w:before="40" w:after="60" w:line="360" w:lineRule="auto"/>
              <w:jc w:val="center"/>
              <w:outlineLvl w:val="1"/>
              <w:rPr>
                <w:del w:id="1318" w:author="Microsoft Office User" w:date="2022-09-15T12:29:00Z"/>
                <w:color w:val="000000"/>
              </w:rPr>
              <w:pPrChange w:id="1319" w:author="Microsoft Office User" w:date="2022-09-15T12:30:00Z">
                <w:pPr>
                  <w:keepLines/>
                  <w:widowControl w:val="0"/>
                  <w:pBdr>
                    <w:top w:val="nil"/>
                    <w:left w:val="nil"/>
                    <w:bottom w:val="nil"/>
                    <w:right w:val="nil"/>
                    <w:between w:val="nil"/>
                  </w:pBdr>
                  <w:spacing w:before="60" w:after="60" w:line="360" w:lineRule="auto"/>
                  <w:jc w:val="center"/>
                </w:pPr>
              </w:pPrChange>
            </w:pPr>
            <w:del w:id="1320" w:author="Microsoft Office User" w:date="2022-09-15T12:29:00Z">
              <w:r w:rsidRPr="002B44C4" w:rsidDel="000B6169">
                <w:rPr>
                  <w:color w:val="000000"/>
                </w:rPr>
                <w:delText>Nguồn dữ liệu</w:delText>
              </w:r>
            </w:del>
          </w:p>
        </w:tc>
        <w:tc>
          <w:tcPr>
            <w:tcW w:w="1533" w:type="dxa"/>
          </w:tcPr>
          <w:p w14:paraId="0ACC8C19" w14:textId="30A58B03" w:rsidR="00EE42B3" w:rsidRPr="002B44C4" w:rsidDel="000B6169" w:rsidRDefault="00EE42B3">
            <w:pPr>
              <w:keepNext/>
              <w:keepLines/>
              <w:widowControl w:val="0"/>
              <w:numPr>
                <w:ilvl w:val="0"/>
                <w:numId w:val="24"/>
              </w:numPr>
              <w:pBdr>
                <w:top w:val="nil"/>
                <w:left w:val="nil"/>
                <w:bottom w:val="nil"/>
                <w:right w:val="nil"/>
                <w:between w:val="nil"/>
              </w:pBdr>
              <w:spacing w:before="40" w:after="60" w:line="360" w:lineRule="auto"/>
              <w:jc w:val="center"/>
              <w:outlineLvl w:val="1"/>
              <w:rPr>
                <w:del w:id="1321" w:author="Microsoft Office User" w:date="2022-09-15T12:29:00Z"/>
                <w:color w:val="000000"/>
              </w:rPr>
              <w:pPrChange w:id="1322" w:author="Microsoft Office User" w:date="2022-09-15T12:30:00Z">
                <w:pPr>
                  <w:keepLines/>
                  <w:widowControl w:val="0"/>
                  <w:pBdr>
                    <w:top w:val="nil"/>
                    <w:left w:val="nil"/>
                    <w:bottom w:val="nil"/>
                    <w:right w:val="nil"/>
                    <w:between w:val="nil"/>
                  </w:pBdr>
                  <w:spacing w:before="60" w:after="60" w:line="360" w:lineRule="auto"/>
                  <w:jc w:val="center"/>
                </w:pPr>
              </w:pPrChange>
            </w:pPr>
            <w:del w:id="1323" w:author="Microsoft Office User" w:date="2022-09-15T12:29:00Z">
              <w:r w:rsidRPr="002B44C4" w:rsidDel="000B6169">
                <w:rPr>
                  <w:color w:val="000000"/>
                </w:rPr>
                <w:delText>Ghi chú</w:delText>
              </w:r>
            </w:del>
          </w:p>
        </w:tc>
      </w:tr>
      <w:tr w:rsidR="00EE42B3" w:rsidRPr="002B44C4" w:rsidDel="000B6169" w14:paraId="0A7278B9" w14:textId="3F655BC7" w:rsidTr="000F244D">
        <w:trPr>
          <w:trHeight w:val="284"/>
          <w:jc w:val="center"/>
          <w:del w:id="1324" w:author="Microsoft Office User" w:date="2022-09-15T12:29:00Z"/>
        </w:trPr>
        <w:tc>
          <w:tcPr>
            <w:tcW w:w="881" w:type="dxa"/>
            <w:shd w:val="clear" w:color="auto" w:fill="F3F3F3"/>
            <w:vAlign w:val="center"/>
          </w:tcPr>
          <w:p w14:paraId="54FD3E9A" w14:textId="08C228ED" w:rsidR="00EE42B3" w:rsidRPr="002B44C4" w:rsidDel="000B6169" w:rsidRDefault="00EE42B3">
            <w:pPr>
              <w:keepNext/>
              <w:keepLines/>
              <w:numPr>
                <w:ilvl w:val="0"/>
                <w:numId w:val="24"/>
              </w:numPr>
              <w:spacing w:before="40" w:after="60" w:line="360" w:lineRule="auto"/>
              <w:outlineLvl w:val="1"/>
              <w:rPr>
                <w:del w:id="1325" w:author="Microsoft Office User" w:date="2022-09-15T12:29:00Z"/>
                <w:b/>
              </w:rPr>
              <w:pPrChange w:id="1326" w:author="Microsoft Office User" w:date="2022-09-15T12:30:00Z">
                <w:pPr>
                  <w:spacing w:before="60" w:after="60" w:line="360" w:lineRule="auto"/>
                  <w:ind w:left="142"/>
                </w:pPr>
              </w:pPrChange>
            </w:pPr>
            <w:del w:id="1327" w:author="Microsoft Office User" w:date="2022-09-15T12:29:00Z">
              <w:r w:rsidRPr="002B44C4" w:rsidDel="000B6169">
                <w:rPr>
                  <w:b/>
                </w:rPr>
                <w:delText>1</w:delText>
              </w:r>
            </w:del>
          </w:p>
        </w:tc>
        <w:tc>
          <w:tcPr>
            <w:tcW w:w="1808" w:type="dxa"/>
          </w:tcPr>
          <w:p w14:paraId="12576EB1" w14:textId="353D0B64" w:rsidR="00EE42B3" w:rsidRPr="002B44C4" w:rsidDel="000B6169" w:rsidRDefault="00EE42B3">
            <w:pPr>
              <w:keepNext/>
              <w:keepLines/>
              <w:widowControl w:val="0"/>
              <w:numPr>
                <w:ilvl w:val="0"/>
                <w:numId w:val="24"/>
              </w:numPr>
              <w:pBdr>
                <w:top w:val="nil"/>
                <w:left w:val="nil"/>
                <w:bottom w:val="nil"/>
                <w:right w:val="nil"/>
                <w:between w:val="nil"/>
              </w:pBdr>
              <w:spacing w:before="40" w:after="60"/>
              <w:jc w:val="both"/>
              <w:outlineLvl w:val="1"/>
              <w:rPr>
                <w:del w:id="1328" w:author="Microsoft Office User" w:date="2022-09-15T12:29:00Z"/>
                <w:color w:val="000000"/>
              </w:rPr>
              <w:pPrChange w:id="1329" w:author="Microsoft Office User" w:date="2022-09-15T12:30:00Z">
                <w:pPr>
                  <w:keepLines/>
                  <w:widowControl w:val="0"/>
                  <w:pBdr>
                    <w:top w:val="nil"/>
                    <w:left w:val="nil"/>
                    <w:bottom w:val="nil"/>
                    <w:right w:val="nil"/>
                    <w:between w:val="nil"/>
                  </w:pBdr>
                  <w:spacing w:before="60" w:after="60"/>
                  <w:jc w:val="both"/>
                </w:pPr>
              </w:pPrChange>
            </w:pPr>
            <w:del w:id="1330" w:author="Microsoft Office User" w:date="2022-09-15T12:29:00Z">
              <w:r w:rsidRPr="002B44C4" w:rsidDel="000B6169">
                <w:rPr>
                  <w:color w:val="000000"/>
                </w:rPr>
                <w:delText>Phương án giám định – Hình thức tự giám định</w:delText>
              </w:r>
            </w:del>
          </w:p>
        </w:tc>
        <w:tc>
          <w:tcPr>
            <w:tcW w:w="2693" w:type="dxa"/>
          </w:tcPr>
          <w:p w14:paraId="1327C4EC" w14:textId="29C13BA1" w:rsidR="00EE42B3" w:rsidRPr="002B44C4" w:rsidDel="000B6169" w:rsidRDefault="00EE42B3">
            <w:pPr>
              <w:keepNext/>
              <w:keepLines/>
              <w:widowControl w:val="0"/>
              <w:numPr>
                <w:ilvl w:val="0"/>
                <w:numId w:val="24"/>
              </w:numPr>
              <w:pBdr>
                <w:top w:val="nil"/>
                <w:left w:val="nil"/>
                <w:bottom w:val="nil"/>
                <w:right w:val="nil"/>
                <w:between w:val="nil"/>
              </w:pBdr>
              <w:spacing w:before="40" w:after="60"/>
              <w:jc w:val="both"/>
              <w:outlineLvl w:val="1"/>
              <w:rPr>
                <w:del w:id="1331" w:author="Microsoft Office User" w:date="2022-09-15T12:29:00Z"/>
                <w:color w:val="000000"/>
              </w:rPr>
              <w:pPrChange w:id="1332" w:author="Microsoft Office User" w:date="2022-09-15T12:30:00Z">
                <w:pPr>
                  <w:keepLines/>
                  <w:widowControl w:val="0"/>
                  <w:pBdr>
                    <w:top w:val="nil"/>
                    <w:left w:val="nil"/>
                    <w:bottom w:val="nil"/>
                    <w:right w:val="nil"/>
                    <w:between w:val="nil"/>
                  </w:pBdr>
                  <w:spacing w:before="60" w:after="60"/>
                  <w:jc w:val="both"/>
                </w:pPr>
              </w:pPrChange>
            </w:pPr>
            <w:del w:id="1333" w:author="Microsoft Office User" w:date="2022-09-15T12:29:00Z">
              <w:r w:rsidRPr="002B44C4" w:rsidDel="000B6169">
                <w:rPr>
                  <w:color w:val="000000"/>
                </w:rPr>
                <w:delText>1. Hình thức giám định: Tự giám định</w:delText>
              </w:r>
            </w:del>
          </w:p>
          <w:p w14:paraId="167B3D0D" w14:textId="69B71207" w:rsidR="00EE42B3" w:rsidRPr="002B44C4" w:rsidDel="000B6169" w:rsidRDefault="00EE42B3">
            <w:pPr>
              <w:keepNext/>
              <w:keepLines/>
              <w:widowControl w:val="0"/>
              <w:numPr>
                <w:ilvl w:val="0"/>
                <w:numId w:val="24"/>
              </w:numPr>
              <w:pBdr>
                <w:top w:val="nil"/>
                <w:left w:val="nil"/>
                <w:bottom w:val="nil"/>
                <w:right w:val="nil"/>
                <w:between w:val="nil"/>
              </w:pBdr>
              <w:spacing w:before="40" w:after="60"/>
              <w:jc w:val="both"/>
              <w:outlineLvl w:val="1"/>
              <w:rPr>
                <w:del w:id="1334" w:author="Microsoft Office User" w:date="2022-09-15T12:29:00Z"/>
                <w:color w:val="000000"/>
              </w:rPr>
              <w:pPrChange w:id="1335" w:author="Microsoft Office User" w:date="2022-09-15T12:30:00Z">
                <w:pPr>
                  <w:keepLines/>
                  <w:widowControl w:val="0"/>
                  <w:pBdr>
                    <w:top w:val="nil"/>
                    <w:left w:val="nil"/>
                    <w:bottom w:val="nil"/>
                    <w:right w:val="nil"/>
                    <w:between w:val="nil"/>
                  </w:pBdr>
                  <w:spacing w:before="60" w:after="60"/>
                  <w:jc w:val="both"/>
                </w:pPr>
              </w:pPrChange>
            </w:pPr>
            <w:del w:id="1336" w:author="Microsoft Office User" w:date="2022-09-15T12:29:00Z">
              <w:r w:rsidRPr="002B44C4" w:rsidDel="000B6169">
                <w:rPr>
                  <w:color w:val="000000"/>
                </w:rPr>
                <w:delText>2. Trạng thái phương án</w:delText>
              </w:r>
            </w:del>
          </w:p>
          <w:p w14:paraId="220DF69A" w14:textId="17C320B9" w:rsidR="00EE42B3" w:rsidRPr="002B44C4" w:rsidDel="000B6169" w:rsidRDefault="00EE42B3">
            <w:pPr>
              <w:keepNext/>
              <w:keepLines/>
              <w:widowControl w:val="0"/>
              <w:numPr>
                <w:ilvl w:val="0"/>
                <w:numId w:val="24"/>
              </w:numPr>
              <w:pBdr>
                <w:top w:val="nil"/>
                <w:left w:val="nil"/>
                <w:bottom w:val="nil"/>
                <w:right w:val="nil"/>
                <w:between w:val="nil"/>
              </w:pBdr>
              <w:spacing w:before="40" w:after="60"/>
              <w:jc w:val="both"/>
              <w:outlineLvl w:val="1"/>
              <w:rPr>
                <w:del w:id="1337" w:author="Microsoft Office User" w:date="2022-09-15T12:29:00Z"/>
                <w:color w:val="000000"/>
              </w:rPr>
              <w:pPrChange w:id="1338" w:author="Microsoft Office User" w:date="2022-09-15T12:30:00Z">
                <w:pPr>
                  <w:keepLines/>
                  <w:widowControl w:val="0"/>
                  <w:pBdr>
                    <w:top w:val="nil"/>
                    <w:left w:val="nil"/>
                    <w:bottom w:val="nil"/>
                    <w:right w:val="nil"/>
                    <w:between w:val="nil"/>
                  </w:pBdr>
                  <w:spacing w:before="60" w:after="60"/>
                  <w:jc w:val="both"/>
                </w:pPr>
              </w:pPrChange>
            </w:pPr>
            <w:del w:id="1339" w:author="Microsoft Office User" w:date="2022-09-15T12:29:00Z">
              <w:r w:rsidRPr="002B44C4" w:rsidDel="000B6169">
                <w:rPr>
                  <w:color w:val="000000"/>
                </w:rPr>
                <w:delText>3. Họ và tên nhân viên phụ trách</w:delText>
              </w:r>
            </w:del>
          </w:p>
          <w:p w14:paraId="0989DAC4" w14:textId="35A86BC2" w:rsidR="00EE42B3" w:rsidRPr="002B44C4" w:rsidDel="000B6169" w:rsidRDefault="00EE42B3">
            <w:pPr>
              <w:keepNext/>
              <w:keepLines/>
              <w:widowControl w:val="0"/>
              <w:numPr>
                <w:ilvl w:val="0"/>
                <w:numId w:val="24"/>
              </w:numPr>
              <w:pBdr>
                <w:top w:val="nil"/>
                <w:left w:val="nil"/>
                <w:bottom w:val="nil"/>
                <w:right w:val="nil"/>
                <w:between w:val="nil"/>
              </w:pBdr>
              <w:spacing w:before="40" w:after="60"/>
              <w:jc w:val="both"/>
              <w:outlineLvl w:val="1"/>
              <w:rPr>
                <w:del w:id="1340" w:author="Microsoft Office User" w:date="2022-09-15T12:29:00Z"/>
              </w:rPr>
              <w:pPrChange w:id="1341" w:author="Microsoft Office User" w:date="2022-09-15T12:30:00Z">
                <w:pPr>
                  <w:keepLines/>
                  <w:widowControl w:val="0"/>
                  <w:pBdr>
                    <w:top w:val="nil"/>
                    <w:left w:val="nil"/>
                    <w:bottom w:val="nil"/>
                    <w:right w:val="nil"/>
                    <w:between w:val="nil"/>
                  </w:pBdr>
                  <w:spacing w:before="60" w:after="60"/>
                  <w:jc w:val="both"/>
                </w:pPr>
              </w:pPrChange>
            </w:pPr>
            <w:del w:id="1342" w:author="Microsoft Office User" w:date="2022-09-15T12:29:00Z">
              <w:r w:rsidRPr="002B44C4" w:rsidDel="000B6169">
                <w:rPr>
                  <w:color w:val="000000"/>
                </w:rPr>
                <w:delText xml:space="preserve">4. </w:delText>
              </w:r>
              <w:r w:rsidRPr="002B44C4" w:rsidDel="000B6169">
                <w:delText>Số điện thoại nhân viên phụ trách</w:delText>
              </w:r>
            </w:del>
          </w:p>
          <w:p w14:paraId="6E719CE2" w14:textId="7C551999" w:rsidR="00EE42B3" w:rsidRPr="002B44C4" w:rsidDel="000B6169" w:rsidRDefault="00EE42B3">
            <w:pPr>
              <w:keepNext/>
              <w:keepLines/>
              <w:widowControl w:val="0"/>
              <w:numPr>
                <w:ilvl w:val="0"/>
                <w:numId w:val="24"/>
              </w:numPr>
              <w:pBdr>
                <w:top w:val="nil"/>
                <w:left w:val="nil"/>
                <w:bottom w:val="nil"/>
                <w:right w:val="nil"/>
                <w:between w:val="nil"/>
              </w:pBdr>
              <w:spacing w:before="40" w:after="60"/>
              <w:jc w:val="both"/>
              <w:outlineLvl w:val="1"/>
              <w:rPr>
                <w:del w:id="1343" w:author="Microsoft Office User" w:date="2022-09-15T12:29:00Z"/>
              </w:rPr>
              <w:pPrChange w:id="1344" w:author="Microsoft Office User" w:date="2022-09-15T12:30:00Z">
                <w:pPr>
                  <w:keepLines/>
                  <w:widowControl w:val="0"/>
                  <w:pBdr>
                    <w:top w:val="nil"/>
                    <w:left w:val="nil"/>
                    <w:bottom w:val="nil"/>
                    <w:right w:val="nil"/>
                    <w:between w:val="nil"/>
                  </w:pBdr>
                  <w:spacing w:before="60" w:after="60"/>
                  <w:jc w:val="both"/>
                </w:pPr>
              </w:pPrChange>
            </w:pPr>
            <w:del w:id="1345" w:author="Microsoft Office User" w:date="2022-09-15T12:29:00Z">
              <w:r w:rsidRPr="002B44C4" w:rsidDel="000B6169">
                <w:delText>5. Email nhân viên phụ trách</w:delText>
              </w:r>
            </w:del>
          </w:p>
          <w:p w14:paraId="461F9D46" w14:textId="0990C9B1" w:rsidR="00A97936" w:rsidRPr="002B44C4" w:rsidDel="000B6169" w:rsidRDefault="00EE42B3">
            <w:pPr>
              <w:keepNext/>
              <w:keepLines/>
              <w:widowControl w:val="0"/>
              <w:numPr>
                <w:ilvl w:val="0"/>
                <w:numId w:val="24"/>
              </w:numPr>
              <w:pBdr>
                <w:top w:val="nil"/>
                <w:left w:val="nil"/>
                <w:bottom w:val="nil"/>
                <w:right w:val="nil"/>
                <w:between w:val="nil"/>
              </w:pBdr>
              <w:spacing w:before="40" w:after="60"/>
              <w:jc w:val="both"/>
              <w:outlineLvl w:val="1"/>
              <w:rPr>
                <w:del w:id="1346" w:author="Microsoft Office User" w:date="2022-09-15T12:29:00Z"/>
              </w:rPr>
              <w:pPrChange w:id="1347" w:author="Microsoft Office User" w:date="2022-09-15T12:30:00Z">
                <w:pPr>
                  <w:keepLines/>
                  <w:widowControl w:val="0"/>
                  <w:pBdr>
                    <w:top w:val="nil"/>
                    <w:left w:val="nil"/>
                    <w:bottom w:val="nil"/>
                    <w:right w:val="nil"/>
                    <w:between w:val="nil"/>
                  </w:pBdr>
                  <w:spacing w:before="60" w:after="60"/>
                  <w:jc w:val="both"/>
                </w:pPr>
              </w:pPrChange>
            </w:pPr>
            <w:del w:id="1348" w:author="Microsoft Office User" w:date="2022-09-15T12:29:00Z">
              <w:r w:rsidRPr="002B44C4" w:rsidDel="000B6169">
                <w:delText>6. Hỗ trợ giám định</w:delText>
              </w:r>
              <w:r w:rsidR="00A97936" w:rsidRPr="002B44C4" w:rsidDel="000B6169">
                <w:delText xml:space="preserve">: </w:delText>
              </w:r>
            </w:del>
          </w:p>
          <w:p w14:paraId="6ECDFA41" w14:textId="2AA25691" w:rsidR="00A97936" w:rsidRPr="002B44C4" w:rsidDel="000B6169" w:rsidRDefault="00A97936">
            <w:pPr>
              <w:keepNext/>
              <w:keepLines/>
              <w:widowControl w:val="0"/>
              <w:numPr>
                <w:ilvl w:val="0"/>
                <w:numId w:val="24"/>
              </w:numPr>
              <w:pBdr>
                <w:top w:val="nil"/>
                <w:left w:val="nil"/>
                <w:bottom w:val="nil"/>
                <w:right w:val="nil"/>
                <w:between w:val="nil"/>
              </w:pBdr>
              <w:spacing w:before="40" w:after="60"/>
              <w:jc w:val="both"/>
              <w:outlineLvl w:val="1"/>
              <w:rPr>
                <w:del w:id="1349" w:author="Microsoft Office User" w:date="2022-09-15T12:29:00Z"/>
              </w:rPr>
              <w:pPrChange w:id="1350" w:author="Microsoft Office User" w:date="2022-09-15T12:30:00Z">
                <w:pPr>
                  <w:keepLines/>
                  <w:widowControl w:val="0"/>
                  <w:pBdr>
                    <w:top w:val="nil"/>
                    <w:left w:val="nil"/>
                    <w:bottom w:val="nil"/>
                    <w:right w:val="nil"/>
                    <w:between w:val="nil"/>
                  </w:pBdr>
                  <w:spacing w:before="60" w:after="60"/>
                  <w:jc w:val="both"/>
                </w:pPr>
              </w:pPrChange>
            </w:pPr>
            <w:del w:id="1351" w:author="Microsoft Office User" w:date="2022-09-15T12:29:00Z">
              <w:r w:rsidRPr="002B44C4" w:rsidDel="000B6169">
                <w:delText>6.1. Cùng đơn vị: Họ tên giám định viên; Số điện thoại giám định viên; Email giám định viên.</w:delText>
              </w:r>
            </w:del>
          </w:p>
          <w:p w14:paraId="7AD842AA" w14:textId="06DDD184" w:rsidR="00A97936" w:rsidRPr="002B44C4" w:rsidDel="000B6169" w:rsidRDefault="00A97936">
            <w:pPr>
              <w:keepNext/>
              <w:keepLines/>
              <w:widowControl w:val="0"/>
              <w:numPr>
                <w:ilvl w:val="0"/>
                <w:numId w:val="24"/>
              </w:numPr>
              <w:pBdr>
                <w:top w:val="nil"/>
                <w:left w:val="nil"/>
                <w:bottom w:val="nil"/>
                <w:right w:val="nil"/>
                <w:between w:val="nil"/>
              </w:pBdr>
              <w:spacing w:before="40" w:after="60"/>
              <w:jc w:val="both"/>
              <w:outlineLvl w:val="1"/>
              <w:rPr>
                <w:del w:id="1352" w:author="Microsoft Office User" w:date="2022-09-15T12:29:00Z"/>
              </w:rPr>
              <w:pPrChange w:id="1353" w:author="Microsoft Office User" w:date="2022-09-15T12:30:00Z">
                <w:pPr>
                  <w:keepLines/>
                  <w:widowControl w:val="0"/>
                  <w:pBdr>
                    <w:top w:val="nil"/>
                    <w:left w:val="nil"/>
                    <w:bottom w:val="nil"/>
                    <w:right w:val="nil"/>
                    <w:between w:val="nil"/>
                  </w:pBdr>
                  <w:spacing w:before="60" w:after="60"/>
                  <w:jc w:val="both"/>
                </w:pPr>
              </w:pPrChange>
            </w:pPr>
            <w:del w:id="1354" w:author="Microsoft Office User" w:date="2022-09-15T12:29:00Z">
              <w:r w:rsidRPr="002B44C4" w:rsidDel="000B6169">
                <w:delText>6.2. Khác đơn vị: Lãnh đạo Phòng Nghiệp vụ GQKN; Lý do chỉ định; Họ tên giám định viên; Số điện thoại giám định viên; Email giám định viên.</w:delText>
              </w:r>
            </w:del>
          </w:p>
          <w:p w14:paraId="2BFC8889" w14:textId="06BB6B34" w:rsidR="00A97936" w:rsidRPr="002B44C4" w:rsidDel="000B6169" w:rsidRDefault="00A97936">
            <w:pPr>
              <w:keepNext/>
              <w:keepLines/>
              <w:widowControl w:val="0"/>
              <w:numPr>
                <w:ilvl w:val="0"/>
                <w:numId w:val="24"/>
              </w:numPr>
              <w:pBdr>
                <w:top w:val="nil"/>
                <w:left w:val="nil"/>
                <w:bottom w:val="nil"/>
                <w:right w:val="nil"/>
                <w:between w:val="nil"/>
              </w:pBdr>
              <w:spacing w:before="40" w:after="60"/>
              <w:jc w:val="both"/>
              <w:outlineLvl w:val="1"/>
              <w:rPr>
                <w:del w:id="1355" w:author="Microsoft Office User" w:date="2022-09-15T12:29:00Z"/>
                <w:color w:val="000000"/>
              </w:rPr>
              <w:pPrChange w:id="1356" w:author="Microsoft Office User" w:date="2022-09-15T12:30:00Z">
                <w:pPr>
                  <w:keepLines/>
                  <w:widowControl w:val="0"/>
                  <w:pBdr>
                    <w:top w:val="nil"/>
                    <w:left w:val="nil"/>
                    <w:bottom w:val="nil"/>
                    <w:right w:val="nil"/>
                    <w:between w:val="nil"/>
                  </w:pBdr>
                  <w:spacing w:before="60" w:after="60"/>
                  <w:jc w:val="both"/>
                </w:pPr>
              </w:pPrChange>
            </w:pPr>
          </w:p>
        </w:tc>
        <w:tc>
          <w:tcPr>
            <w:tcW w:w="1916" w:type="dxa"/>
          </w:tcPr>
          <w:p w14:paraId="0B0B4A54" w14:textId="7B520F31" w:rsidR="00EE42B3" w:rsidRPr="002B44C4" w:rsidDel="000B6169" w:rsidRDefault="00A97936">
            <w:pPr>
              <w:keepNext/>
              <w:keepLines/>
              <w:widowControl w:val="0"/>
              <w:numPr>
                <w:ilvl w:val="0"/>
                <w:numId w:val="24"/>
              </w:numPr>
              <w:pBdr>
                <w:top w:val="nil"/>
                <w:left w:val="nil"/>
                <w:bottom w:val="nil"/>
                <w:right w:val="nil"/>
                <w:between w:val="nil"/>
              </w:pBdr>
              <w:spacing w:before="40" w:after="60"/>
              <w:jc w:val="both"/>
              <w:outlineLvl w:val="1"/>
              <w:rPr>
                <w:del w:id="1357" w:author="Microsoft Office User" w:date="2022-09-15T12:29:00Z"/>
                <w:color w:val="000000"/>
              </w:rPr>
              <w:pPrChange w:id="1358" w:author="Microsoft Office User" w:date="2022-09-15T12:30:00Z">
                <w:pPr>
                  <w:keepLines/>
                  <w:widowControl w:val="0"/>
                  <w:pBdr>
                    <w:top w:val="nil"/>
                    <w:left w:val="nil"/>
                    <w:bottom w:val="nil"/>
                    <w:right w:val="nil"/>
                    <w:between w:val="nil"/>
                  </w:pBdr>
                  <w:spacing w:before="60" w:after="60"/>
                  <w:jc w:val="both"/>
                </w:pPr>
              </w:pPrChange>
            </w:pPr>
            <w:del w:id="1359" w:author="Microsoft Office User" w:date="2022-09-15T12:29:00Z">
              <w:r w:rsidRPr="002B44C4" w:rsidDel="000B6169">
                <w:rPr>
                  <w:color w:val="000000"/>
                </w:rPr>
                <w:delText>Họ và tên; Số điện thoại; Email của nhân viên phụ trách lấy theo thông tin đính kèm account cán bộ được phân công phụ trách hồ sơ bồi thường.</w:delText>
              </w:r>
            </w:del>
          </w:p>
          <w:p w14:paraId="3B1ABC50" w14:textId="191AF641" w:rsidR="00750225" w:rsidRPr="002B44C4" w:rsidDel="000B6169" w:rsidRDefault="00750225">
            <w:pPr>
              <w:keepNext/>
              <w:keepLines/>
              <w:widowControl w:val="0"/>
              <w:numPr>
                <w:ilvl w:val="0"/>
                <w:numId w:val="24"/>
              </w:numPr>
              <w:pBdr>
                <w:top w:val="nil"/>
                <w:left w:val="nil"/>
                <w:bottom w:val="nil"/>
                <w:right w:val="nil"/>
                <w:between w:val="nil"/>
              </w:pBdr>
              <w:spacing w:before="40" w:after="60"/>
              <w:jc w:val="both"/>
              <w:outlineLvl w:val="1"/>
              <w:rPr>
                <w:del w:id="1360" w:author="Microsoft Office User" w:date="2022-09-15T12:29:00Z"/>
                <w:color w:val="000000"/>
              </w:rPr>
              <w:pPrChange w:id="1361" w:author="Microsoft Office User" w:date="2022-09-15T12:30:00Z">
                <w:pPr>
                  <w:keepLines/>
                  <w:widowControl w:val="0"/>
                  <w:pBdr>
                    <w:top w:val="nil"/>
                    <w:left w:val="nil"/>
                    <w:bottom w:val="nil"/>
                    <w:right w:val="nil"/>
                    <w:between w:val="nil"/>
                  </w:pBdr>
                  <w:spacing w:before="60" w:after="60"/>
                  <w:jc w:val="both"/>
                </w:pPr>
              </w:pPrChange>
            </w:pPr>
            <w:del w:id="1362" w:author="Microsoft Office User" w:date="2022-09-15T12:29:00Z">
              <w:r w:rsidRPr="002B44C4" w:rsidDel="000B6169">
                <w:rPr>
                  <w:color w:val="000000"/>
                </w:rPr>
                <w:delText>Thông tin Số điện thoại, email của giám định viên được điền tự động sau khi lãnh đạo đơn vị hỗ trợ chọn Họ và tên của giám định viên (Khác đơn vị) hoặc sau khi cán bộ phụ trách chọn Họ và tên của giám định viên (Cùng đơn vị). Nguồn dữ liệu là Danh sách nhân viên của PVI.</w:delText>
              </w:r>
            </w:del>
          </w:p>
        </w:tc>
        <w:tc>
          <w:tcPr>
            <w:tcW w:w="1533" w:type="dxa"/>
            <w:vAlign w:val="center"/>
          </w:tcPr>
          <w:p w14:paraId="0BB71A23" w14:textId="1BAFB953" w:rsidR="00EE42B3" w:rsidRPr="002B44C4" w:rsidDel="000B6169" w:rsidRDefault="00750225">
            <w:pPr>
              <w:keepNext/>
              <w:keepLines/>
              <w:widowControl w:val="0"/>
              <w:numPr>
                <w:ilvl w:val="0"/>
                <w:numId w:val="24"/>
              </w:numPr>
              <w:pBdr>
                <w:top w:val="nil"/>
                <w:left w:val="nil"/>
                <w:bottom w:val="nil"/>
                <w:right w:val="nil"/>
                <w:between w:val="nil"/>
              </w:pBdr>
              <w:spacing w:before="40" w:after="60"/>
              <w:jc w:val="both"/>
              <w:outlineLvl w:val="1"/>
              <w:rPr>
                <w:del w:id="1363" w:author="Microsoft Office User" w:date="2022-09-15T12:29:00Z"/>
                <w:color w:val="000000"/>
              </w:rPr>
              <w:pPrChange w:id="1364" w:author="Microsoft Office User" w:date="2022-09-15T12:30:00Z">
                <w:pPr>
                  <w:keepLines/>
                  <w:widowControl w:val="0"/>
                  <w:pBdr>
                    <w:top w:val="nil"/>
                    <w:left w:val="nil"/>
                    <w:bottom w:val="nil"/>
                    <w:right w:val="nil"/>
                    <w:between w:val="nil"/>
                  </w:pBdr>
                  <w:spacing w:before="60" w:after="60"/>
                  <w:jc w:val="both"/>
                </w:pPr>
              </w:pPrChange>
            </w:pPr>
            <w:del w:id="1365" w:author="Microsoft Office User" w:date="2022-09-15T12:29:00Z">
              <w:r w:rsidRPr="002B44C4" w:rsidDel="000B6169">
                <w:rPr>
                  <w:color w:val="000000"/>
                </w:rPr>
                <w:delText xml:space="preserve">Các trường thông tin đều bắt buộc trừ trường </w:delText>
              </w:r>
              <w:r w:rsidR="00844BAF" w:rsidRPr="002B44C4" w:rsidDel="000B6169">
                <w:rPr>
                  <w:color w:val="000000"/>
                </w:rPr>
                <w:delText>“</w:delText>
              </w:r>
              <w:r w:rsidRPr="002B44C4" w:rsidDel="000B6169">
                <w:rPr>
                  <w:color w:val="000000"/>
                </w:rPr>
                <w:delText>Lý do chỉ định</w:delText>
              </w:r>
              <w:r w:rsidR="00844BAF" w:rsidRPr="002B44C4" w:rsidDel="000B6169">
                <w:rPr>
                  <w:color w:val="000000"/>
                </w:rPr>
                <w:delText>”</w:delText>
              </w:r>
              <w:r w:rsidRPr="002B44C4" w:rsidDel="000B6169">
                <w:rPr>
                  <w:color w:val="000000"/>
                </w:rPr>
                <w:delText>.</w:delText>
              </w:r>
            </w:del>
          </w:p>
        </w:tc>
      </w:tr>
    </w:tbl>
    <w:p w14:paraId="574454BC" w14:textId="1DC8ED0F" w:rsidR="002363BC" w:rsidRPr="002B44C4" w:rsidDel="000B6169" w:rsidRDefault="002363BC">
      <w:pPr>
        <w:pStyle w:val="Heading4"/>
        <w:numPr>
          <w:ilvl w:val="0"/>
          <w:numId w:val="24"/>
        </w:numPr>
        <w:rPr>
          <w:del w:id="1366" w:author="Microsoft Office User" w:date="2022-09-15T12:29:00Z"/>
          <w:rFonts w:cs="Times New Roman"/>
        </w:rPr>
        <w:pPrChange w:id="1367" w:author="Microsoft Office User" w:date="2022-09-15T12:30:00Z">
          <w:pPr>
            <w:pStyle w:val="Heading4"/>
            <w:numPr>
              <w:ilvl w:val="2"/>
              <w:numId w:val="17"/>
            </w:numPr>
            <w:ind w:left="1224" w:hanging="504"/>
          </w:pPr>
        </w:pPrChange>
      </w:pPr>
      <w:bookmarkStart w:id="1368" w:name="_Toc113613731"/>
      <w:del w:id="1369" w:author="Microsoft Office User" w:date="2022-09-15T12:29:00Z">
        <w:r w:rsidRPr="002B44C4" w:rsidDel="000B6169">
          <w:rPr>
            <w:rFonts w:cs="Times New Roman"/>
          </w:rPr>
          <w:delText>Chuyển đổi trạng thái</w:delText>
        </w:r>
        <w:bookmarkEnd w:id="1368"/>
      </w:del>
    </w:p>
    <w:p w14:paraId="6CA114F6" w14:textId="74D6208C" w:rsidR="00C55401" w:rsidRPr="002B44C4" w:rsidDel="000B6169" w:rsidRDefault="00C55401">
      <w:pPr>
        <w:pStyle w:val="Heading5"/>
        <w:numPr>
          <w:ilvl w:val="0"/>
          <w:numId w:val="24"/>
        </w:numPr>
        <w:rPr>
          <w:del w:id="1370" w:author="Microsoft Office User" w:date="2022-09-15T12:29:00Z"/>
          <w:rFonts w:cs="Times New Roman"/>
        </w:rPr>
        <w:pPrChange w:id="1371" w:author="Microsoft Office User" w:date="2022-09-15T12:30:00Z">
          <w:pPr>
            <w:pStyle w:val="Heading5"/>
            <w:numPr>
              <w:ilvl w:val="3"/>
              <w:numId w:val="17"/>
            </w:numPr>
            <w:ind w:left="1728" w:hanging="647"/>
          </w:pPr>
        </w:pPrChange>
      </w:pPr>
      <w:bookmarkStart w:id="1372" w:name="_Toc113613732"/>
      <w:del w:id="1373" w:author="Microsoft Office User" w:date="2022-09-15T12:29:00Z">
        <w:r w:rsidRPr="002B44C4" w:rsidDel="000B6169">
          <w:rPr>
            <w:rFonts w:cs="Times New Roman"/>
          </w:rPr>
          <w:delText>Bảng mô tả trạng thái chi tiết</w:delText>
        </w:r>
        <w:bookmarkEnd w:id="1372"/>
      </w:del>
    </w:p>
    <w:p w14:paraId="23BBF02C" w14:textId="55AB9238" w:rsidR="00C55401" w:rsidRPr="002B44C4" w:rsidDel="000B6169" w:rsidRDefault="00C55401">
      <w:pPr>
        <w:keepNext/>
        <w:keepLines/>
        <w:numPr>
          <w:ilvl w:val="0"/>
          <w:numId w:val="24"/>
        </w:numPr>
        <w:spacing w:before="40"/>
        <w:outlineLvl w:val="1"/>
        <w:rPr>
          <w:del w:id="1374" w:author="Microsoft Office User" w:date="2022-09-15T12:29:00Z"/>
        </w:rPr>
        <w:pPrChange w:id="1375" w:author="Microsoft Office User" w:date="2022-09-15T12:30:00Z">
          <w:pPr/>
        </w:pPrChange>
      </w:pPr>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3083"/>
        <w:gridCol w:w="3119"/>
        <w:gridCol w:w="1701"/>
      </w:tblGrid>
      <w:tr w:rsidR="00C55401" w:rsidRPr="002B44C4" w:rsidDel="000B6169" w14:paraId="20F9D60F" w14:textId="4CB61480" w:rsidTr="00C55401">
        <w:trPr>
          <w:trHeight w:val="284"/>
          <w:jc w:val="center"/>
          <w:del w:id="1376" w:author="Microsoft Office User" w:date="2022-09-15T12:29:00Z"/>
        </w:trPr>
        <w:tc>
          <w:tcPr>
            <w:tcW w:w="881" w:type="dxa"/>
            <w:shd w:val="clear" w:color="auto" w:fill="F3F3F3"/>
            <w:vAlign w:val="center"/>
          </w:tcPr>
          <w:p w14:paraId="2B9B7D1C" w14:textId="778A2D35" w:rsidR="00C55401" w:rsidRPr="002B44C4" w:rsidDel="000B6169" w:rsidRDefault="00C55401">
            <w:pPr>
              <w:keepNext/>
              <w:keepLines/>
              <w:numPr>
                <w:ilvl w:val="0"/>
                <w:numId w:val="24"/>
              </w:numPr>
              <w:spacing w:before="40" w:after="60" w:line="360" w:lineRule="auto"/>
              <w:outlineLvl w:val="1"/>
              <w:rPr>
                <w:del w:id="1377" w:author="Microsoft Office User" w:date="2022-09-15T12:29:00Z"/>
                <w:b/>
              </w:rPr>
              <w:pPrChange w:id="1378" w:author="Microsoft Office User" w:date="2022-09-15T12:30:00Z">
                <w:pPr>
                  <w:spacing w:before="60" w:after="60" w:line="360" w:lineRule="auto"/>
                  <w:ind w:left="142"/>
                </w:pPr>
              </w:pPrChange>
            </w:pPr>
            <w:del w:id="1379" w:author="Microsoft Office User" w:date="2022-09-15T12:29:00Z">
              <w:r w:rsidRPr="002B44C4" w:rsidDel="000B6169">
                <w:rPr>
                  <w:b/>
                </w:rPr>
                <w:delText>STT</w:delText>
              </w:r>
            </w:del>
          </w:p>
        </w:tc>
        <w:tc>
          <w:tcPr>
            <w:tcW w:w="3083" w:type="dxa"/>
          </w:tcPr>
          <w:p w14:paraId="071B6FEB" w14:textId="7BFA617E" w:rsidR="00C55401" w:rsidRPr="002B44C4" w:rsidDel="000B6169" w:rsidRDefault="00C55401">
            <w:pPr>
              <w:keepNext/>
              <w:keepLines/>
              <w:widowControl w:val="0"/>
              <w:numPr>
                <w:ilvl w:val="0"/>
                <w:numId w:val="24"/>
              </w:numPr>
              <w:pBdr>
                <w:top w:val="nil"/>
                <w:left w:val="nil"/>
                <w:bottom w:val="nil"/>
                <w:right w:val="nil"/>
                <w:between w:val="nil"/>
              </w:pBdr>
              <w:spacing w:before="40" w:after="60" w:line="360" w:lineRule="auto"/>
              <w:jc w:val="center"/>
              <w:outlineLvl w:val="1"/>
              <w:rPr>
                <w:del w:id="1380" w:author="Microsoft Office User" w:date="2022-09-15T12:29:00Z"/>
                <w:color w:val="000000"/>
              </w:rPr>
              <w:pPrChange w:id="1381" w:author="Microsoft Office User" w:date="2022-09-15T12:30:00Z">
                <w:pPr>
                  <w:keepLines/>
                  <w:widowControl w:val="0"/>
                  <w:pBdr>
                    <w:top w:val="nil"/>
                    <w:left w:val="nil"/>
                    <w:bottom w:val="nil"/>
                    <w:right w:val="nil"/>
                    <w:between w:val="nil"/>
                  </w:pBdr>
                  <w:spacing w:before="60" w:after="60" w:line="360" w:lineRule="auto"/>
                  <w:jc w:val="center"/>
                </w:pPr>
              </w:pPrChange>
            </w:pPr>
            <w:del w:id="1382" w:author="Microsoft Office User" w:date="2022-09-15T12:29:00Z">
              <w:r w:rsidRPr="002B44C4" w:rsidDel="000B6169">
                <w:rPr>
                  <w:color w:val="000000"/>
                </w:rPr>
                <w:delText>Trạng thái chi tiết</w:delText>
              </w:r>
            </w:del>
          </w:p>
        </w:tc>
        <w:tc>
          <w:tcPr>
            <w:tcW w:w="3119" w:type="dxa"/>
          </w:tcPr>
          <w:p w14:paraId="42A14E8E" w14:textId="41FE4787" w:rsidR="00C55401" w:rsidRPr="002B44C4" w:rsidDel="000B6169" w:rsidRDefault="00C55401">
            <w:pPr>
              <w:keepNext/>
              <w:keepLines/>
              <w:widowControl w:val="0"/>
              <w:numPr>
                <w:ilvl w:val="0"/>
                <w:numId w:val="24"/>
              </w:numPr>
              <w:pBdr>
                <w:top w:val="nil"/>
                <w:left w:val="nil"/>
                <w:bottom w:val="nil"/>
                <w:right w:val="nil"/>
                <w:between w:val="nil"/>
              </w:pBdr>
              <w:spacing w:before="40" w:after="60" w:line="360" w:lineRule="auto"/>
              <w:jc w:val="center"/>
              <w:outlineLvl w:val="1"/>
              <w:rPr>
                <w:del w:id="1383" w:author="Microsoft Office User" w:date="2022-09-15T12:29:00Z"/>
                <w:color w:val="000000"/>
              </w:rPr>
              <w:pPrChange w:id="1384" w:author="Microsoft Office User" w:date="2022-09-15T12:30:00Z">
                <w:pPr>
                  <w:keepLines/>
                  <w:widowControl w:val="0"/>
                  <w:pBdr>
                    <w:top w:val="nil"/>
                    <w:left w:val="nil"/>
                    <w:bottom w:val="nil"/>
                    <w:right w:val="nil"/>
                    <w:between w:val="nil"/>
                  </w:pBdr>
                  <w:spacing w:before="60" w:after="60" w:line="360" w:lineRule="auto"/>
                  <w:jc w:val="center"/>
                </w:pPr>
              </w:pPrChange>
            </w:pPr>
            <w:del w:id="1385" w:author="Microsoft Office User" w:date="2022-09-15T12:29:00Z">
              <w:r w:rsidRPr="002B44C4" w:rsidDel="000B6169">
                <w:rPr>
                  <w:color w:val="000000"/>
                </w:rPr>
                <w:delText>Mô tả trạng thái</w:delText>
              </w:r>
            </w:del>
          </w:p>
        </w:tc>
        <w:tc>
          <w:tcPr>
            <w:tcW w:w="1701" w:type="dxa"/>
          </w:tcPr>
          <w:p w14:paraId="22548EDF" w14:textId="65C8356A" w:rsidR="00C55401" w:rsidRPr="002B44C4" w:rsidDel="000B6169" w:rsidRDefault="00C55401">
            <w:pPr>
              <w:keepNext/>
              <w:keepLines/>
              <w:widowControl w:val="0"/>
              <w:numPr>
                <w:ilvl w:val="0"/>
                <w:numId w:val="24"/>
              </w:numPr>
              <w:pBdr>
                <w:top w:val="nil"/>
                <w:left w:val="nil"/>
                <w:bottom w:val="nil"/>
                <w:right w:val="nil"/>
                <w:between w:val="nil"/>
              </w:pBdr>
              <w:spacing w:before="40" w:after="60" w:line="360" w:lineRule="auto"/>
              <w:jc w:val="center"/>
              <w:outlineLvl w:val="1"/>
              <w:rPr>
                <w:del w:id="1386" w:author="Microsoft Office User" w:date="2022-09-15T12:29:00Z"/>
                <w:color w:val="000000"/>
              </w:rPr>
              <w:pPrChange w:id="1387" w:author="Microsoft Office User" w:date="2022-09-15T12:30:00Z">
                <w:pPr>
                  <w:keepLines/>
                  <w:widowControl w:val="0"/>
                  <w:pBdr>
                    <w:top w:val="nil"/>
                    <w:left w:val="nil"/>
                    <w:bottom w:val="nil"/>
                    <w:right w:val="nil"/>
                    <w:between w:val="nil"/>
                  </w:pBdr>
                  <w:spacing w:before="60" w:after="60" w:line="360" w:lineRule="auto"/>
                  <w:jc w:val="center"/>
                </w:pPr>
              </w:pPrChange>
            </w:pPr>
            <w:del w:id="1388" w:author="Microsoft Office User" w:date="2022-09-15T12:29:00Z">
              <w:r w:rsidRPr="002B44C4" w:rsidDel="000B6169">
                <w:rPr>
                  <w:color w:val="000000"/>
                </w:rPr>
                <w:delText>Ghi chú</w:delText>
              </w:r>
            </w:del>
          </w:p>
        </w:tc>
      </w:tr>
      <w:tr w:rsidR="00C55401" w:rsidRPr="002B44C4" w:rsidDel="000B6169" w14:paraId="0C1F5D86" w14:textId="4EB44CE0" w:rsidTr="00C55401">
        <w:trPr>
          <w:trHeight w:val="284"/>
          <w:jc w:val="center"/>
          <w:del w:id="1389" w:author="Microsoft Office User" w:date="2022-09-15T12:29:00Z"/>
        </w:trPr>
        <w:tc>
          <w:tcPr>
            <w:tcW w:w="881" w:type="dxa"/>
            <w:shd w:val="clear" w:color="auto" w:fill="F3F3F3"/>
            <w:vAlign w:val="center"/>
          </w:tcPr>
          <w:p w14:paraId="2B95B725" w14:textId="4A27FCF8" w:rsidR="00C55401" w:rsidRPr="002B44C4" w:rsidDel="000B6169" w:rsidRDefault="00C55401">
            <w:pPr>
              <w:keepNext/>
              <w:keepLines/>
              <w:numPr>
                <w:ilvl w:val="0"/>
                <w:numId w:val="24"/>
              </w:numPr>
              <w:spacing w:before="40" w:after="60" w:line="360" w:lineRule="auto"/>
              <w:outlineLvl w:val="1"/>
              <w:rPr>
                <w:del w:id="1390" w:author="Microsoft Office User" w:date="2022-09-15T12:29:00Z"/>
                <w:b/>
              </w:rPr>
              <w:pPrChange w:id="1391" w:author="Microsoft Office User" w:date="2022-09-15T12:30:00Z">
                <w:pPr>
                  <w:spacing w:before="60" w:after="60" w:line="360" w:lineRule="auto"/>
                  <w:ind w:left="142"/>
                </w:pPr>
              </w:pPrChange>
            </w:pPr>
            <w:del w:id="1392" w:author="Microsoft Office User" w:date="2022-09-15T12:29:00Z">
              <w:r w:rsidRPr="002B44C4" w:rsidDel="000B6169">
                <w:rPr>
                  <w:b/>
                </w:rPr>
                <w:delText>1</w:delText>
              </w:r>
            </w:del>
          </w:p>
        </w:tc>
        <w:tc>
          <w:tcPr>
            <w:tcW w:w="3083" w:type="dxa"/>
          </w:tcPr>
          <w:p w14:paraId="299FDB0A" w14:textId="299AF6C4"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393" w:author="Microsoft Office User" w:date="2022-09-15T12:29:00Z"/>
                <w:color w:val="000000"/>
              </w:rPr>
              <w:pPrChange w:id="1394" w:author="Microsoft Office User" w:date="2022-09-15T12:30:00Z">
                <w:pPr>
                  <w:keepLines/>
                  <w:widowControl w:val="0"/>
                  <w:pBdr>
                    <w:top w:val="nil"/>
                    <w:left w:val="nil"/>
                    <w:bottom w:val="nil"/>
                    <w:right w:val="nil"/>
                    <w:between w:val="nil"/>
                  </w:pBdr>
                  <w:spacing w:before="60" w:after="60"/>
                  <w:jc w:val="both"/>
                </w:pPr>
              </w:pPrChange>
            </w:pPr>
            <w:del w:id="1395" w:author="Microsoft Office User" w:date="2022-09-15T12:29:00Z">
              <w:r w:rsidRPr="002B44C4" w:rsidDel="000B6169">
                <w:rPr>
                  <w:color w:val="000000"/>
                </w:rPr>
                <w:delText>Cán bộ GQKN chưa lập phương án</w:delText>
              </w:r>
            </w:del>
          </w:p>
        </w:tc>
        <w:tc>
          <w:tcPr>
            <w:tcW w:w="3119" w:type="dxa"/>
          </w:tcPr>
          <w:p w14:paraId="74A2C4E1" w14:textId="38F985A9"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396" w:author="Microsoft Office User" w:date="2022-09-15T12:29:00Z"/>
                <w:color w:val="000000"/>
              </w:rPr>
              <w:pPrChange w:id="1397"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1FEEEE3" w14:textId="578970AC"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398" w:author="Microsoft Office User" w:date="2022-09-15T12:29:00Z"/>
                <w:color w:val="000000"/>
              </w:rPr>
              <w:pPrChange w:id="1399"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66DFF6DC" w14:textId="79682032" w:rsidTr="00C55401">
        <w:trPr>
          <w:trHeight w:val="284"/>
          <w:jc w:val="center"/>
          <w:del w:id="1400" w:author="Microsoft Office User" w:date="2022-09-15T12:29:00Z"/>
        </w:trPr>
        <w:tc>
          <w:tcPr>
            <w:tcW w:w="881" w:type="dxa"/>
            <w:shd w:val="clear" w:color="auto" w:fill="F3F3F3"/>
            <w:vAlign w:val="center"/>
          </w:tcPr>
          <w:p w14:paraId="2A53961A" w14:textId="7CFADE11" w:rsidR="00C55401" w:rsidRPr="002B44C4" w:rsidDel="000B6169" w:rsidRDefault="00C55401">
            <w:pPr>
              <w:keepNext/>
              <w:keepLines/>
              <w:numPr>
                <w:ilvl w:val="0"/>
                <w:numId w:val="24"/>
              </w:numPr>
              <w:spacing w:before="40" w:after="60" w:line="360" w:lineRule="auto"/>
              <w:outlineLvl w:val="1"/>
              <w:rPr>
                <w:del w:id="1401" w:author="Microsoft Office User" w:date="2022-09-15T12:29:00Z"/>
                <w:b/>
              </w:rPr>
              <w:pPrChange w:id="1402" w:author="Microsoft Office User" w:date="2022-09-15T12:30:00Z">
                <w:pPr>
                  <w:spacing w:before="60" w:after="60" w:line="360" w:lineRule="auto"/>
                  <w:ind w:left="142"/>
                </w:pPr>
              </w:pPrChange>
            </w:pPr>
            <w:del w:id="1403" w:author="Microsoft Office User" w:date="2022-09-15T12:29:00Z">
              <w:r w:rsidRPr="002B44C4" w:rsidDel="000B6169">
                <w:rPr>
                  <w:b/>
                </w:rPr>
                <w:delText>2</w:delText>
              </w:r>
            </w:del>
          </w:p>
        </w:tc>
        <w:tc>
          <w:tcPr>
            <w:tcW w:w="3083" w:type="dxa"/>
          </w:tcPr>
          <w:p w14:paraId="63B234AA" w14:textId="38D7746F" w:rsidR="00C55401" w:rsidRPr="002B44C4" w:rsidDel="000B6169" w:rsidRDefault="007F1D00">
            <w:pPr>
              <w:keepNext/>
              <w:keepLines/>
              <w:widowControl w:val="0"/>
              <w:numPr>
                <w:ilvl w:val="0"/>
                <w:numId w:val="24"/>
              </w:numPr>
              <w:pBdr>
                <w:top w:val="nil"/>
                <w:left w:val="nil"/>
                <w:bottom w:val="nil"/>
                <w:right w:val="nil"/>
                <w:between w:val="nil"/>
              </w:pBdr>
              <w:spacing w:before="40" w:after="60"/>
              <w:jc w:val="both"/>
              <w:outlineLvl w:val="1"/>
              <w:rPr>
                <w:del w:id="1404" w:author="Microsoft Office User" w:date="2022-09-15T12:29:00Z"/>
                <w:color w:val="000000"/>
              </w:rPr>
              <w:pPrChange w:id="1405" w:author="Microsoft Office User" w:date="2022-09-15T12:30:00Z">
                <w:pPr>
                  <w:keepLines/>
                  <w:widowControl w:val="0"/>
                  <w:pBdr>
                    <w:top w:val="nil"/>
                    <w:left w:val="nil"/>
                    <w:bottom w:val="nil"/>
                    <w:right w:val="nil"/>
                    <w:between w:val="nil"/>
                  </w:pBdr>
                  <w:spacing w:before="60" w:after="60"/>
                  <w:jc w:val="both"/>
                </w:pPr>
              </w:pPrChange>
            </w:pPr>
            <w:del w:id="1406" w:author="Microsoft Office User" w:date="2022-09-15T12:29:00Z">
              <w:r w:rsidRPr="002B44C4" w:rsidDel="000B6169">
                <w:rPr>
                  <w:color w:val="000000"/>
                </w:rPr>
                <w:delText>Cán bộ GQKN tạo mới phương án</w:delText>
              </w:r>
            </w:del>
          </w:p>
        </w:tc>
        <w:tc>
          <w:tcPr>
            <w:tcW w:w="3119" w:type="dxa"/>
          </w:tcPr>
          <w:p w14:paraId="469B5A10" w14:textId="0FA98358" w:rsidR="00C55401" w:rsidRPr="002B44C4" w:rsidDel="000B6169" w:rsidRDefault="007F1D00">
            <w:pPr>
              <w:keepNext/>
              <w:keepLines/>
              <w:widowControl w:val="0"/>
              <w:numPr>
                <w:ilvl w:val="0"/>
                <w:numId w:val="24"/>
              </w:numPr>
              <w:pBdr>
                <w:top w:val="nil"/>
                <w:left w:val="nil"/>
                <w:bottom w:val="nil"/>
                <w:right w:val="nil"/>
                <w:between w:val="nil"/>
              </w:pBdr>
              <w:spacing w:before="40" w:after="60"/>
              <w:jc w:val="both"/>
              <w:outlineLvl w:val="1"/>
              <w:rPr>
                <w:del w:id="1407" w:author="Microsoft Office User" w:date="2022-09-15T12:29:00Z"/>
                <w:color w:val="000000"/>
              </w:rPr>
              <w:pPrChange w:id="1408" w:author="Microsoft Office User" w:date="2022-09-15T12:30:00Z">
                <w:pPr>
                  <w:keepLines/>
                  <w:widowControl w:val="0"/>
                  <w:pBdr>
                    <w:top w:val="nil"/>
                    <w:left w:val="nil"/>
                    <w:bottom w:val="nil"/>
                    <w:right w:val="nil"/>
                    <w:between w:val="nil"/>
                  </w:pBdr>
                  <w:spacing w:before="60" w:after="60"/>
                  <w:jc w:val="both"/>
                </w:pPr>
              </w:pPrChange>
            </w:pPr>
            <w:del w:id="1409" w:author="Microsoft Office User" w:date="2022-09-15T12:29:00Z">
              <w:r w:rsidRPr="002B44C4" w:rsidDel="000B6169">
                <w:rPr>
                  <w:color w:val="000000"/>
                </w:rPr>
                <w:delText>Cán bộ GQKN tạo mới phương án, chưa chuyển xử lý</w:delText>
              </w:r>
            </w:del>
          </w:p>
        </w:tc>
        <w:tc>
          <w:tcPr>
            <w:tcW w:w="1701" w:type="dxa"/>
            <w:vAlign w:val="center"/>
          </w:tcPr>
          <w:p w14:paraId="7C6C6EB4" w14:textId="75207652"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10" w:author="Microsoft Office User" w:date="2022-09-15T12:29:00Z"/>
                <w:color w:val="000000"/>
              </w:rPr>
              <w:pPrChange w:id="1411"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557826F6" w14:textId="33FF4D45" w:rsidTr="00C55401">
        <w:trPr>
          <w:trHeight w:val="284"/>
          <w:jc w:val="center"/>
          <w:del w:id="1412" w:author="Microsoft Office User" w:date="2022-09-15T12:29:00Z"/>
        </w:trPr>
        <w:tc>
          <w:tcPr>
            <w:tcW w:w="881" w:type="dxa"/>
            <w:shd w:val="clear" w:color="auto" w:fill="F3F3F3"/>
            <w:vAlign w:val="center"/>
          </w:tcPr>
          <w:p w14:paraId="390E3F59" w14:textId="0E0C54A0" w:rsidR="00C55401" w:rsidRPr="002B44C4" w:rsidDel="000B6169" w:rsidRDefault="00C55401">
            <w:pPr>
              <w:keepNext/>
              <w:keepLines/>
              <w:numPr>
                <w:ilvl w:val="0"/>
                <w:numId w:val="24"/>
              </w:numPr>
              <w:spacing w:before="40" w:after="60" w:line="360" w:lineRule="auto"/>
              <w:outlineLvl w:val="1"/>
              <w:rPr>
                <w:del w:id="1413" w:author="Microsoft Office User" w:date="2022-09-15T12:29:00Z"/>
                <w:b/>
              </w:rPr>
              <w:pPrChange w:id="1414" w:author="Microsoft Office User" w:date="2022-09-15T12:30:00Z">
                <w:pPr>
                  <w:spacing w:before="60" w:after="60" w:line="360" w:lineRule="auto"/>
                  <w:ind w:left="142"/>
                </w:pPr>
              </w:pPrChange>
            </w:pPr>
            <w:del w:id="1415" w:author="Microsoft Office User" w:date="2022-09-15T12:29:00Z">
              <w:r w:rsidRPr="002B44C4" w:rsidDel="000B6169">
                <w:rPr>
                  <w:b/>
                </w:rPr>
                <w:delText>3</w:delText>
              </w:r>
            </w:del>
          </w:p>
        </w:tc>
        <w:tc>
          <w:tcPr>
            <w:tcW w:w="3083" w:type="dxa"/>
          </w:tcPr>
          <w:p w14:paraId="72A1029C" w14:textId="0D2D7C75" w:rsidR="00C55401" w:rsidRPr="002B44C4" w:rsidDel="000B6169" w:rsidRDefault="007F1D00">
            <w:pPr>
              <w:keepNext/>
              <w:keepLines/>
              <w:widowControl w:val="0"/>
              <w:numPr>
                <w:ilvl w:val="0"/>
                <w:numId w:val="24"/>
              </w:numPr>
              <w:pBdr>
                <w:top w:val="nil"/>
                <w:left w:val="nil"/>
                <w:bottom w:val="nil"/>
                <w:right w:val="nil"/>
                <w:between w:val="nil"/>
              </w:pBdr>
              <w:spacing w:before="40" w:after="60"/>
              <w:jc w:val="both"/>
              <w:outlineLvl w:val="1"/>
              <w:rPr>
                <w:del w:id="1416" w:author="Microsoft Office User" w:date="2022-09-15T12:29:00Z"/>
                <w:color w:val="000000"/>
              </w:rPr>
              <w:pPrChange w:id="1417" w:author="Microsoft Office User" w:date="2022-09-15T12:30:00Z">
                <w:pPr>
                  <w:keepLines/>
                  <w:widowControl w:val="0"/>
                  <w:pBdr>
                    <w:top w:val="nil"/>
                    <w:left w:val="nil"/>
                    <w:bottom w:val="nil"/>
                    <w:right w:val="nil"/>
                    <w:between w:val="nil"/>
                  </w:pBdr>
                  <w:spacing w:before="60" w:after="60"/>
                  <w:jc w:val="both"/>
                </w:pPr>
              </w:pPrChange>
            </w:pPr>
            <w:del w:id="1418" w:author="Microsoft Office User" w:date="2022-09-15T12:29:00Z">
              <w:r w:rsidRPr="002B44C4" w:rsidDel="000B6169">
                <w:rPr>
                  <w:color w:val="000000"/>
                </w:rPr>
                <w:delText>Chờ duyệt Lãnh đạo đơn vị hỗ trợ</w:delText>
              </w:r>
            </w:del>
          </w:p>
        </w:tc>
        <w:tc>
          <w:tcPr>
            <w:tcW w:w="3119" w:type="dxa"/>
          </w:tcPr>
          <w:p w14:paraId="25EE0D3D" w14:textId="250C5A44"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19" w:author="Microsoft Office User" w:date="2022-09-15T12:29:00Z"/>
                <w:color w:val="000000"/>
              </w:rPr>
              <w:pPrChange w:id="1420"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EB29E84" w14:textId="65EF9A4C"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21" w:author="Microsoft Office User" w:date="2022-09-15T12:29:00Z"/>
                <w:color w:val="000000"/>
              </w:rPr>
              <w:pPrChange w:id="1422"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2C0EF5A4" w14:textId="3462663C" w:rsidTr="00C55401">
        <w:trPr>
          <w:trHeight w:val="284"/>
          <w:jc w:val="center"/>
          <w:del w:id="1423" w:author="Microsoft Office User" w:date="2022-09-15T12:29:00Z"/>
        </w:trPr>
        <w:tc>
          <w:tcPr>
            <w:tcW w:w="881" w:type="dxa"/>
            <w:shd w:val="clear" w:color="auto" w:fill="F3F3F3"/>
            <w:vAlign w:val="center"/>
          </w:tcPr>
          <w:p w14:paraId="7D7B92B1" w14:textId="267E55A7" w:rsidR="00C55401" w:rsidRPr="002B44C4" w:rsidDel="000B6169" w:rsidRDefault="00C55401">
            <w:pPr>
              <w:keepNext/>
              <w:keepLines/>
              <w:numPr>
                <w:ilvl w:val="0"/>
                <w:numId w:val="24"/>
              </w:numPr>
              <w:spacing w:before="40" w:after="60" w:line="360" w:lineRule="auto"/>
              <w:outlineLvl w:val="1"/>
              <w:rPr>
                <w:del w:id="1424" w:author="Microsoft Office User" w:date="2022-09-15T12:29:00Z"/>
                <w:b/>
              </w:rPr>
              <w:pPrChange w:id="1425" w:author="Microsoft Office User" w:date="2022-09-15T12:30:00Z">
                <w:pPr>
                  <w:spacing w:before="60" w:after="60" w:line="360" w:lineRule="auto"/>
                  <w:ind w:left="142"/>
                </w:pPr>
              </w:pPrChange>
            </w:pPr>
            <w:del w:id="1426" w:author="Microsoft Office User" w:date="2022-09-15T12:29:00Z">
              <w:r w:rsidRPr="002B44C4" w:rsidDel="000B6169">
                <w:rPr>
                  <w:b/>
                </w:rPr>
                <w:delText>4</w:delText>
              </w:r>
            </w:del>
          </w:p>
        </w:tc>
        <w:tc>
          <w:tcPr>
            <w:tcW w:w="3083" w:type="dxa"/>
          </w:tcPr>
          <w:p w14:paraId="08B77CA7" w14:textId="7DB02571" w:rsidR="00C55401" w:rsidRPr="002B44C4" w:rsidDel="000B6169" w:rsidRDefault="007F1D00">
            <w:pPr>
              <w:keepNext/>
              <w:keepLines/>
              <w:widowControl w:val="0"/>
              <w:numPr>
                <w:ilvl w:val="0"/>
                <w:numId w:val="24"/>
              </w:numPr>
              <w:pBdr>
                <w:top w:val="nil"/>
                <w:left w:val="nil"/>
                <w:bottom w:val="nil"/>
                <w:right w:val="nil"/>
                <w:between w:val="nil"/>
              </w:pBdr>
              <w:spacing w:before="40" w:after="60"/>
              <w:jc w:val="both"/>
              <w:outlineLvl w:val="1"/>
              <w:rPr>
                <w:del w:id="1427" w:author="Microsoft Office User" w:date="2022-09-15T12:29:00Z"/>
                <w:color w:val="000000"/>
              </w:rPr>
              <w:pPrChange w:id="1428" w:author="Microsoft Office User" w:date="2022-09-15T12:30:00Z">
                <w:pPr>
                  <w:keepLines/>
                  <w:widowControl w:val="0"/>
                  <w:pBdr>
                    <w:top w:val="nil"/>
                    <w:left w:val="nil"/>
                    <w:bottom w:val="nil"/>
                    <w:right w:val="nil"/>
                    <w:between w:val="nil"/>
                  </w:pBdr>
                  <w:spacing w:before="60" w:after="60"/>
                  <w:jc w:val="both"/>
                </w:pPr>
              </w:pPrChange>
            </w:pPr>
            <w:del w:id="1429" w:author="Microsoft Office User" w:date="2022-09-15T12:29:00Z">
              <w:r w:rsidRPr="002B44C4" w:rsidDel="000B6169">
                <w:rPr>
                  <w:color w:val="000000"/>
                </w:rPr>
                <w:delText>Chờ duyệt Lãnh đạo GQKN</w:delText>
              </w:r>
            </w:del>
          </w:p>
        </w:tc>
        <w:tc>
          <w:tcPr>
            <w:tcW w:w="3119" w:type="dxa"/>
          </w:tcPr>
          <w:p w14:paraId="0235B8F6" w14:textId="69995B3B"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30" w:author="Microsoft Office User" w:date="2022-09-15T12:29:00Z"/>
                <w:color w:val="000000"/>
              </w:rPr>
              <w:pPrChange w:id="1431"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0388A42D" w14:textId="3B4DD7F3"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32" w:author="Microsoft Office User" w:date="2022-09-15T12:29:00Z"/>
                <w:color w:val="000000"/>
              </w:rPr>
              <w:pPrChange w:id="1433"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7F22E8A2" w14:textId="392D6890" w:rsidTr="00C55401">
        <w:trPr>
          <w:trHeight w:val="284"/>
          <w:jc w:val="center"/>
          <w:del w:id="1434" w:author="Microsoft Office User" w:date="2022-09-15T12:29:00Z"/>
        </w:trPr>
        <w:tc>
          <w:tcPr>
            <w:tcW w:w="881" w:type="dxa"/>
            <w:shd w:val="clear" w:color="auto" w:fill="F3F3F3"/>
            <w:vAlign w:val="center"/>
          </w:tcPr>
          <w:p w14:paraId="54F25D42" w14:textId="10CDAD0B" w:rsidR="00C55401" w:rsidRPr="002B44C4" w:rsidDel="000B6169" w:rsidRDefault="00C55401">
            <w:pPr>
              <w:keepNext/>
              <w:keepLines/>
              <w:numPr>
                <w:ilvl w:val="0"/>
                <w:numId w:val="24"/>
              </w:numPr>
              <w:spacing w:before="40" w:after="60" w:line="360" w:lineRule="auto"/>
              <w:outlineLvl w:val="1"/>
              <w:rPr>
                <w:del w:id="1435" w:author="Microsoft Office User" w:date="2022-09-15T12:29:00Z"/>
                <w:b/>
              </w:rPr>
              <w:pPrChange w:id="1436" w:author="Microsoft Office User" w:date="2022-09-15T12:30:00Z">
                <w:pPr>
                  <w:spacing w:before="60" w:after="60" w:line="360" w:lineRule="auto"/>
                  <w:ind w:left="142"/>
                </w:pPr>
              </w:pPrChange>
            </w:pPr>
            <w:del w:id="1437" w:author="Microsoft Office User" w:date="2022-09-15T12:29:00Z">
              <w:r w:rsidRPr="002B44C4" w:rsidDel="000B6169">
                <w:rPr>
                  <w:b/>
                </w:rPr>
                <w:delText>5</w:delText>
              </w:r>
            </w:del>
          </w:p>
        </w:tc>
        <w:tc>
          <w:tcPr>
            <w:tcW w:w="3083" w:type="dxa"/>
          </w:tcPr>
          <w:p w14:paraId="70F08E28" w14:textId="3158F43F" w:rsidR="00C55401" w:rsidRPr="002B44C4" w:rsidDel="000B6169" w:rsidRDefault="007F1D00">
            <w:pPr>
              <w:keepNext/>
              <w:keepLines/>
              <w:widowControl w:val="0"/>
              <w:numPr>
                <w:ilvl w:val="0"/>
                <w:numId w:val="24"/>
              </w:numPr>
              <w:pBdr>
                <w:top w:val="nil"/>
                <w:left w:val="nil"/>
                <w:bottom w:val="nil"/>
                <w:right w:val="nil"/>
                <w:between w:val="nil"/>
              </w:pBdr>
              <w:spacing w:before="40" w:after="60"/>
              <w:jc w:val="both"/>
              <w:outlineLvl w:val="1"/>
              <w:rPr>
                <w:del w:id="1438" w:author="Microsoft Office User" w:date="2022-09-15T12:29:00Z"/>
                <w:color w:val="000000"/>
              </w:rPr>
              <w:pPrChange w:id="1439" w:author="Microsoft Office User" w:date="2022-09-15T12:30:00Z">
                <w:pPr>
                  <w:keepLines/>
                  <w:widowControl w:val="0"/>
                  <w:pBdr>
                    <w:top w:val="nil"/>
                    <w:left w:val="nil"/>
                    <w:bottom w:val="nil"/>
                    <w:right w:val="nil"/>
                    <w:between w:val="nil"/>
                  </w:pBdr>
                  <w:spacing w:before="60" w:after="60"/>
                  <w:jc w:val="both"/>
                </w:pPr>
              </w:pPrChange>
            </w:pPr>
            <w:del w:id="1440" w:author="Microsoft Office User" w:date="2022-09-15T12:29:00Z">
              <w:r w:rsidRPr="002B44C4" w:rsidDel="000B6169">
                <w:rPr>
                  <w:color w:val="000000"/>
                </w:rPr>
                <w:delText>Phương án giám định bị từ chối</w:delText>
              </w:r>
            </w:del>
          </w:p>
        </w:tc>
        <w:tc>
          <w:tcPr>
            <w:tcW w:w="3119" w:type="dxa"/>
          </w:tcPr>
          <w:p w14:paraId="578A84EC" w14:textId="3C9EDFE4"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41" w:author="Microsoft Office User" w:date="2022-09-15T12:29:00Z"/>
                <w:color w:val="000000"/>
              </w:rPr>
              <w:pPrChange w:id="1442"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21ACD98E" w14:textId="360000D9"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43" w:author="Microsoft Office User" w:date="2022-09-15T12:29:00Z"/>
                <w:color w:val="000000"/>
              </w:rPr>
              <w:pPrChange w:id="1444"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7AC04B26" w14:textId="20F52F71" w:rsidTr="00C55401">
        <w:trPr>
          <w:trHeight w:val="284"/>
          <w:jc w:val="center"/>
          <w:del w:id="1445" w:author="Microsoft Office User" w:date="2022-09-15T12:29:00Z"/>
        </w:trPr>
        <w:tc>
          <w:tcPr>
            <w:tcW w:w="881" w:type="dxa"/>
            <w:shd w:val="clear" w:color="auto" w:fill="F3F3F3"/>
            <w:vAlign w:val="center"/>
          </w:tcPr>
          <w:p w14:paraId="79439D10" w14:textId="13FB777E" w:rsidR="00C55401" w:rsidRPr="002B44C4" w:rsidDel="000B6169" w:rsidRDefault="00C55401">
            <w:pPr>
              <w:keepNext/>
              <w:keepLines/>
              <w:numPr>
                <w:ilvl w:val="0"/>
                <w:numId w:val="24"/>
              </w:numPr>
              <w:spacing w:before="40" w:after="60" w:line="360" w:lineRule="auto"/>
              <w:outlineLvl w:val="1"/>
              <w:rPr>
                <w:del w:id="1446" w:author="Microsoft Office User" w:date="2022-09-15T12:29:00Z"/>
                <w:b/>
              </w:rPr>
              <w:pPrChange w:id="1447" w:author="Microsoft Office User" w:date="2022-09-15T12:30:00Z">
                <w:pPr>
                  <w:spacing w:before="60" w:after="60" w:line="360" w:lineRule="auto"/>
                  <w:ind w:left="142"/>
                </w:pPr>
              </w:pPrChange>
            </w:pPr>
            <w:del w:id="1448" w:author="Microsoft Office User" w:date="2022-09-15T12:29:00Z">
              <w:r w:rsidRPr="002B44C4" w:rsidDel="000B6169">
                <w:rPr>
                  <w:b/>
                </w:rPr>
                <w:delText>6</w:delText>
              </w:r>
            </w:del>
          </w:p>
        </w:tc>
        <w:tc>
          <w:tcPr>
            <w:tcW w:w="3083" w:type="dxa"/>
          </w:tcPr>
          <w:p w14:paraId="31ED65BA" w14:textId="45E4D9D4" w:rsidR="00C55401" w:rsidRPr="002B44C4" w:rsidDel="000B6169" w:rsidRDefault="007F1D00">
            <w:pPr>
              <w:keepNext/>
              <w:keepLines/>
              <w:widowControl w:val="0"/>
              <w:numPr>
                <w:ilvl w:val="0"/>
                <w:numId w:val="24"/>
              </w:numPr>
              <w:pBdr>
                <w:top w:val="nil"/>
                <w:left w:val="nil"/>
                <w:bottom w:val="nil"/>
                <w:right w:val="nil"/>
                <w:between w:val="nil"/>
              </w:pBdr>
              <w:spacing w:before="40" w:after="60"/>
              <w:jc w:val="both"/>
              <w:outlineLvl w:val="1"/>
              <w:rPr>
                <w:del w:id="1449" w:author="Microsoft Office User" w:date="2022-09-15T12:29:00Z"/>
                <w:color w:val="000000"/>
              </w:rPr>
              <w:pPrChange w:id="1450" w:author="Microsoft Office User" w:date="2022-09-15T12:30:00Z">
                <w:pPr>
                  <w:keepLines/>
                  <w:widowControl w:val="0"/>
                  <w:pBdr>
                    <w:top w:val="nil"/>
                    <w:left w:val="nil"/>
                    <w:bottom w:val="nil"/>
                    <w:right w:val="nil"/>
                    <w:between w:val="nil"/>
                  </w:pBdr>
                  <w:spacing w:before="60" w:after="60"/>
                  <w:jc w:val="both"/>
                </w:pPr>
              </w:pPrChange>
            </w:pPr>
            <w:del w:id="1451" w:author="Microsoft Office User" w:date="2022-09-15T12:29:00Z">
              <w:r w:rsidRPr="002B44C4" w:rsidDel="000B6169">
                <w:rPr>
                  <w:color w:val="000000"/>
                </w:rPr>
                <w:delText>Phương án giám định đã được phê duyệt</w:delText>
              </w:r>
            </w:del>
          </w:p>
        </w:tc>
        <w:tc>
          <w:tcPr>
            <w:tcW w:w="3119" w:type="dxa"/>
          </w:tcPr>
          <w:p w14:paraId="7B644E3C" w14:textId="778569E3"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52" w:author="Microsoft Office User" w:date="2022-09-15T12:29:00Z"/>
                <w:color w:val="000000"/>
              </w:rPr>
              <w:pPrChange w:id="1453"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54271793" w14:textId="543C1B6E"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54" w:author="Microsoft Office User" w:date="2022-09-15T12:29:00Z"/>
                <w:color w:val="000000"/>
              </w:rPr>
              <w:pPrChange w:id="1455"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41838068" w14:textId="54FA1666" w:rsidTr="00C55401">
        <w:trPr>
          <w:trHeight w:val="284"/>
          <w:jc w:val="center"/>
          <w:del w:id="1456" w:author="Microsoft Office User" w:date="2022-09-15T12:29:00Z"/>
        </w:trPr>
        <w:tc>
          <w:tcPr>
            <w:tcW w:w="881" w:type="dxa"/>
            <w:shd w:val="clear" w:color="auto" w:fill="F3F3F3"/>
            <w:vAlign w:val="center"/>
          </w:tcPr>
          <w:p w14:paraId="3E0FEE76" w14:textId="537B874E" w:rsidR="00C55401" w:rsidRPr="002B44C4" w:rsidDel="000B6169" w:rsidRDefault="00C55401">
            <w:pPr>
              <w:keepNext/>
              <w:keepLines/>
              <w:numPr>
                <w:ilvl w:val="0"/>
                <w:numId w:val="24"/>
              </w:numPr>
              <w:spacing w:before="40" w:after="60" w:line="360" w:lineRule="auto"/>
              <w:outlineLvl w:val="1"/>
              <w:rPr>
                <w:del w:id="1457" w:author="Microsoft Office User" w:date="2022-09-15T12:29:00Z"/>
                <w:b/>
              </w:rPr>
              <w:pPrChange w:id="1458" w:author="Microsoft Office User" w:date="2022-09-15T12:30:00Z">
                <w:pPr>
                  <w:spacing w:before="60" w:after="60" w:line="360" w:lineRule="auto"/>
                  <w:ind w:left="142"/>
                </w:pPr>
              </w:pPrChange>
            </w:pPr>
            <w:del w:id="1459" w:author="Microsoft Office User" w:date="2022-09-15T12:29:00Z">
              <w:r w:rsidRPr="002B44C4" w:rsidDel="000B6169">
                <w:rPr>
                  <w:b/>
                </w:rPr>
                <w:delText>7</w:delText>
              </w:r>
            </w:del>
          </w:p>
        </w:tc>
        <w:tc>
          <w:tcPr>
            <w:tcW w:w="3083" w:type="dxa"/>
          </w:tcPr>
          <w:p w14:paraId="043BEFE0" w14:textId="45029879"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60" w:author="Microsoft Office User" w:date="2022-09-15T12:29:00Z"/>
                <w:color w:val="000000"/>
              </w:rPr>
              <w:pPrChange w:id="1461"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0A6E1109" w14:textId="0FA02B55"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62" w:author="Microsoft Office User" w:date="2022-09-15T12:29:00Z"/>
                <w:color w:val="000000"/>
              </w:rPr>
              <w:pPrChange w:id="1463"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287F94FD" w14:textId="0EAB1966"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64" w:author="Microsoft Office User" w:date="2022-09-15T12:29:00Z"/>
                <w:color w:val="000000"/>
              </w:rPr>
              <w:pPrChange w:id="1465"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5C17CACD" w14:textId="626A0891" w:rsidTr="00C55401">
        <w:trPr>
          <w:trHeight w:val="284"/>
          <w:jc w:val="center"/>
          <w:del w:id="1466" w:author="Microsoft Office User" w:date="2022-09-15T12:29:00Z"/>
        </w:trPr>
        <w:tc>
          <w:tcPr>
            <w:tcW w:w="881" w:type="dxa"/>
            <w:shd w:val="clear" w:color="auto" w:fill="F3F3F3"/>
            <w:vAlign w:val="center"/>
          </w:tcPr>
          <w:p w14:paraId="6CE1EF18" w14:textId="69769B8C" w:rsidR="00C55401" w:rsidRPr="002B44C4" w:rsidDel="000B6169" w:rsidRDefault="00C55401">
            <w:pPr>
              <w:keepNext/>
              <w:keepLines/>
              <w:numPr>
                <w:ilvl w:val="0"/>
                <w:numId w:val="24"/>
              </w:numPr>
              <w:spacing w:before="40" w:after="60" w:line="360" w:lineRule="auto"/>
              <w:outlineLvl w:val="1"/>
              <w:rPr>
                <w:del w:id="1467" w:author="Microsoft Office User" w:date="2022-09-15T12:29:00Z"/>
                <w:b/>
              </w:rPr>
              <w:pPrChange w:id="1468" w:author="Microsoft Office User" w:date="2022-09-15T12:30:00Z">
                <w:pPr>
                  <w:spacing w:before="60" w:after="60" w:line="360" w:lineRule="auto"/>
                  <w:ind w:left="142"/>
                </w:pPr>
              </w:pPrChange>
            </w:pPr>
            <w:del w:id="1469" w:author="Microsoft Office User" w:date="2022-09-15T12:29:00Z">
              <w:r w:rsidRPr="002B44C4" w:rsidDel="000B6169">
                <w:rPr>
                  <w:b/>
                </w:rPr>
                <w:delText>8</w:delText>
              </w:r>
            </w:del>
          </w:p>
        </w:tc>
        <w:tc>
          <w:tcPr>
            <w:tcW w:w="3083" w:type="dxa"/>
          </w:tcPr>
          <w:p w14:paraId="329E5957" w14:textId="063A3071"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70" w:author="Microsoft Office User" w:date="2022-09-15T12:29:00Z"/>
                <w:color w:val="000000"/>
              </w:rPr>
              <w:pPrChange w:id="1471"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7FD62E8D" w14:textId="016105B8"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72" w:author="Microsoft Office User" w:date="2022-09-15T12:29:00Z"/>
                <w:color w:val="000000"/>
              </w:rPr>
              <w:pPrChange w:id="1473"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57726EF6" w14:textId="02250CD5"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74" w:author="Microsoft Office User" w:date="2022-09-15T12:29:00Z"/>
                <w:color w:val="000000"/>
              </w:rPr>
              <w:pPrChange w:id="1475"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08713F2D" w14:textId="315A1771" w:rsidTr="00C55401">
        <w:trPr>
          <w:trHeight w:val="284"/>
          <w:jc w:val="center"/>
          <w:del w:id="1476" w:author="Microsoft Office User" w:date="2022-09-15T12:29:00Z"/>
        </w:trPr>
        <w:tc>
          <w:tcPr>
            <w:tcW w:w="881" w:type="dxa"/>
            <w:shd w:val="clear" w:color="auto" w:fill="F3F3F3"/>
            <w:vAlign w:val="center"/>
          </w:tcPr>
          <w:p w14:paraId="17CC08D8" w14:textId="1FB20900" w:rsidR="00C55401" w:rsidRPr="002B44C4" w:rsidDel="000B6169" w:rsidRDefault="00C55401">
            <w:pPr>
              <w:keepNext/>
              <w:keepLines/>
              <w:numPr>
                <w:ilvl w:val="0"/>
                <w:numId w:val="24"/>
              </w:numPr>
              <w:spacing w:before="40" w:after="60" w:line="360" w:lineRule="auto"/>
              <w:outlineLvl w:val="1"/>
              <w:rPr>
                <w:del w:id="1477" w:author="Microsoft Office User" w:date="2022-09-15T12:29:00Z"/>
                <w:b/>
              </w:rPr>
              <w:pPrChange w:id="1478" w:author="Microsoft Office User" w:date="2022-09-15T12:30:00Z">
                <w:pPr>
                  <w:spacing w:before="60" w:after="60" w:line="360" w:lineRule="auto"/>
                  <w:ind w:left="142"/>
                </w:pPr>
              </w:pPrChange>
            </w:pPr>
            <w:del w:id="1479" w:author="Microsoft Office User" w:date="2022-09-15T12:29:00Z">
              <w:r w:rsidRPr="002B44C4" w:rsidDel="000B6169">
                <w:rPr>
                  <w:b/>
                </w:rPr>
                <w:delText>9</w:delText>
              </w:r>
            </w:del>
          </w:p>
        </w:tc>
        <w:tc>
          <w:tcPr>
            <w:tcW w:w="3083" w:type="dxa"/>
          </w:tcPr>
          <w:p w14:paraId="097C0F4D" w14:textId="0C1004D8"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80" w:author="Microsoft Office User" w:date="2022-09-15T12:29:00Z"/>
                <w:color w:val="000000"/>
              </w:rPr>
              <w:pPrChange w:id="1481"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7763C5BA" w14:textId="5D967CA7"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82" w:author="Microsoft Office User" w:date="2022-09-15T12:29:00Z"/>
                <w:color w:val="000000"/>
              </w:rPr>
              <w:pPrChange w:id="1483"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7497743" w14:textId="7138F69F"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84" w:author="Microsoft Office User" w:date="2022-09-15T12:29:00Z"/>
                <w:color w:val="000000"/>
              </w:rPr>
              <w:pPrChange w:id="1485"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0EB6F5B2" w14:textId="254225AC" w:rsidTr="00C55401">
        <w:trPr>
          <w:trHeight w:val="284"/>
          <w:jc w:val="center"/>
          <w:del w:id="1486" w:author="Microsoft Office User" w:date="2022-09-15T12:29:00Z"/>
        </w:trPr>
        <w:tc>
          <w:tcPr>
            <w:tcW w:w="881" w:type="dxa"/>
            <w:shd w:val="clear" w:color="auto" w:fill="F3F3F3"/>
            <w:vAlign w:val="center"/>
          </w:tcPr>
          <w:p w14:paraId="7B916228" w14:textId="49769562" w:rsidR="00C55401" w:rsidRPr="002B44C4" w:rsidDel="000B6169" w:rsidRDefault="00C55401">
            <w:pPr>
              <w:keepNext/>
              <w:keepLines/>
              <w:numPr>
                <w:ilvl w:val="0"/>
                <w:numId w:val="24"/>
              </w:numPr>
              <w:spacing w:before="40" w:after="60" w:line="360" w:lineRule="auto"/>
              <w:outlineLvl w:val="1"/>
              <w:rPr>
                <w:del w:id="1487" w:author="Microsoft Office User" w:date="2022-09-15T12:29:00Z"/>
                <w:b/>
              </w:rPr>
              <w:pPrChange w:id="1488" w:author="Microsoft Office User" w:date="2022-09-15T12:30:00Z">
                <w:pPr>
                  <w:spacing w:before="60" w:after="60" w:line="360" w:lineRule="auto"/>
                  <w:ind w:left="142"/>
                </w:pPr>
              </w:pPrChange>
            </w:pPr>
            <w:del w:id="1489" w:author="Microsoft Office User" w:date="2022-09-15T12:29:00Z">
              <w:r w:rsidRPr="002B44C4" w:rsidDel="000B6169">
                <w:rPr>
                  <w:b/>
                </w:rPr>
                <w:delText>10</w:delText>
              </w:r>
            </w:del>
          </w:p>
        </w:tc>
        <w:tc>
          <w:tcPr>
            <w:tcW w:w="3083" w:type="dxa"/>
          </w:tcPr>
          <w:p w14:paraId="136F9D4F" w14:textId="654DAF89"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90" w:author="Microsoft Office User" w:date="2022-09-15T12:29:00Z"/>
                <w:color w:val="000000"/>
              </w:rPr>
              <w:pPrChange w:id="1491"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3BF28E15" w14:textId="7053F9ED"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92" w:author="Microsoft Office User" w:date="2022-09-15T12:29:00Z"/>
                <w:color w:val="000000"/>
              </w:rPr>
              <w:pPrChange w:id="1493"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2D133A4" w14:textId="60A7ED29" w:rsidR="00C55401" w:rsidRPr="002B44C4" w:rsidDel="000B6169" w:rsidRDefault="00C55401">
            <w:pPr>
              <w:keepNext/>
              <w:keepLines/>
              <w:widowControl w:val="0"/>
              <w:numPr>
                <w:ilvl w:val="0"/>
                <w:numId w:val="24"/>
              </w:numPr>
              <w:pBdr>
                <w:top w:val="nil"/>
                <w:left w:val="nil"/>
                <w:bottom w:val="nil"/>
                <w:right w:val="nil"/>
                <w:between w:val="nil"/>
              </w:pBdr>
              <w:spacing w:before="40" w:after="60"/>
              <w:jc w:val="both"/>
              <w:outlineLvl w:val="1"/>
              <w:rPr>
                <w:del w:id="1494" w:author="Microsoft Office User" w:date="2022-09-15T12:29:00Z"/>
                <w:color w:val="000000"/>
              </w:rPr>
              <w:pPrChange w:id="1495" w:author="Microsoft Office User" w:date="2022-09-15T12:30:00Z">
                <w:pPr>
                  <w:keepLines/>
                  <w:widowControl w:val="0"/>
                  <w:pBdr>
                    <w:top w:val="nil"/>
                    <w:left w:val="nil"/>
                    <w:bottom w:val="nil"/>
                    <w:right w:val="nil"/>
                    <w:between w:val="nil"/>
                  </w:pBdr>
                  <w:spacing w:before="60" w:after="60"/>
                  <w:jc w:val="both"/>
                </w:pPr>
              </w:pPrChange>
            </w:pPr>
          </w:p>
        </w:tc>
      </w:tr>
    </w:tbl>
    <w:p w14:paraId="7BD1684E" w14:textId="75AC00E9" w:rsidR="00C55401" w:rsidRPr="002B44C4" w:rsidDel="000B6169" w:rsidRDefault="00C55401">
      <w:pPr>
        <w:keepNext/>
        <w:keepLines/>
        <w:numPr>
          <w:ilvl w:val="0"/>
          <w:numId w:val="24"/>
        </w:numPr>
        <w:spacing w:before="40"/>
        <w:outlineLvl w:val="1"/>
        <w:rPr>
          <w:del w:id="1496" w:author="Microsoft Office User" w:date="2022-09-15T12:29:00Z"/>
        </w:rPr>
        <w:pPrChange w:id="1497" w:author="Microsoft Office User" w:date="2022-09-15T12:30:00Z">
          <w:pPr/>
        </w:pPrChange>
      </w:pPr>
    </w:p>
    <w:p w14:paraId="2F49B54A" w14:textId="188970A5" w:rsidR="00C55401" w:rsidRPr="002B44C4" w:rsidDel="000B6169" w:rsidRDefault="00C55401">
      <w:pPr>
        <w:pStyle w:val="Heading5"/>
        <w:numPr>
          <w:ilvl w:val="0"/>
          <w:numId w:val="24"/>
        </w:numPr>
        <w:rPr>
          <w:del w:id="1498" w:author="Microsoft Office User" w:date="2022-09-15T12:29:00Z"/>
          <w:rFonts w:cs="Times New Roman"/>
        </w:rPr>
        <w:pPrChange w:id="1499" w:author="Microsoft Office User" w:date="2022-09-15T12:30:00Z">
          <w:pPr>
            <w:pStyle w:val="Heading5"/>
            <w:numPr>
              <w:ilvl w:val="3"/>
              <w:numId w:val="17"/>
            </w:numPr>
            <w:ind w:left="1728" w:hanging="647"/>
          </w:pPr>
        </w:pPrChange>
      </w:pPr>
      <w:bookmarkStart w:id="1500" w:name="_Toc113613733"/>
      <w:del w:id="1501" w:author="Microsoft Office User" w:date="2022-09-15T12:29:00Z">
        <w:r w:rsidRPr="002B44C4" w:rsidDel="000B6169">
          <w:rPr>
            <w:rFonts w:cs="Times New Roman"/>
          </w:rPr>
          <w:delText>Bảng mô tả trạng thái lọc nhanh</w:delText>
        </w:r>
        <w:bookmarkEnd w:id="1500"/>
      </w:del>
    </w:p>
    <w:p w14:paraId="543DBB95" w14:textId="6BB3232F" w:rsidR="002363BC" w:rsidRPr="002B44C4" w:rsidDel="000B6169" w:rsidRDefault="002363BC">
      <w:pPr>
        <w:keepNext/>
        <w:keepLines/>
        <w:numPr>
          <w:ilvl w:val="0"/>
          <w:numId w:val="24"/>
        </w:numPr>
        <w:spacing w:before="40"/>
        <w:outlineLvl w:val="1"/>
        <w:rPr>
          <w:del w:id="1502" w:author="Microsoft Office User" w:date="2022-09-15T12:29:00Z"/>
        </w:rPr>
        <w:pPrChange w:id="1503"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2126"/>
        <w:gridCol w:w="1323"/>
      </w:tblGrid>
      <w:tr w:rsidR="002363BC" w:rsidRPr="002B44C4" w:rsidDel="000B6169" w14:paraId="7B78BDDE" w14:textId="65E63CD0" w:rsidTr="00C55401">
        <w:trPr>
          <w:trHeight w:val="284"/>
          <w:jc w:val="center"/>
          <w:del w:id="1504" w:author="Microsoft Office User" w:date="2022-09-15T12:29:00Z"/>
        </w:trPr>
        <w:tc>
          <w:tcPr>
            <w:tcW w:w="881" w:type="dxa"/>
            <w:shd w:val="clear" w:color="auto" w:fill="F3F3F3"/>
            <w:vAlign w:val="center"/>
          </w:tcPr>
          <w:p w14:paraId="323EB492" w14:textId="57317E8A" w:rsidR="002363BC" w:rsidRPr="002B44C4" w:rsidDel="000B6169" w:rsidRDefault="002363BC">
            <w:pPr>
              <w:keepNext/>
              <w:keepLines/>
              <w:numPr>
                <w:ilvl w:val="0"/>
                <w:numId w:val="24"/>
              </w:numPr>
              <w:spacing w:before="40" w:after="60" w:line="360" w:lineRule="auto"/>
              <w:outlineLvl w:val="1"/>
              <w:rPr>
                <w:del w:id="1505" w:author="Microsoft Office User" w:date="2022-09-15T12:29:00Z"/>
                <w:b/>
              </w:rPr>
              <w:pPrChange w:id="1506" w:author="Microsoft Office User" w:date="2022-09-15T12:30:00Z">
                <w:pPr>
                  <w:spacing w:before="60" w:after="60" w:line="360" w:lineRule="auto"/>
                  <w:ind w:left="142"/>
                </w:pPr>
              </w:pPrChange>
            </w:pPr>
            <w:del w:id="1507" w:author="Microsoft Office User" w:date="2022-09-15T12:29:00Z">
              <w:r w:rsidRPr="002B44C4" w:rsidDel="000B6169">
                <w:rPr>
                  <w:b/>
                </w:rPr>
                <w:delText>STT</w:delText>
              </w:r>
            </w:del>
          </w:p>
        </w:tc>
        <w:tc>
          <w:tcPr>
            <w:tcW w:w="1808" w:type="dxa"/>
          </w:tcPr>
          <w:p w14:paraId="2AA218E3" w14:textId="75EC915B" w:rsidR="002363BC" w:rsidRPr="002B44C4" w:rsidDel="000B6169" w:rsidRDefault="002363BC">
            <w:pPr>
              <w:keepNext/>
              <w:keepLines/>
              <w:widowControl w:val="0"/>
              <w:numPr>
                <w:ilvl w:val="0"/>
                <w:numId w:val="24"/>
              </w:numPr>
              <w:pBdr>
                <w:top w:val="nil"/>
                <w:left w:val="nil"/>
                <w:bottom w:val="nil"/>
                <w:right w:val="nil"/>
                <w:between w:val="nil"/>
              </w:pBdr>
              <w:spacing w:before="40" w:after="60" w:line="360" w:lineRule="auto"/>
              <w:jc w:val="center"/>
              <w:outlineLvl w:val="1"/>
              <w:rPr>
                <w:del w:id="1508" w:author="Microsoft Office User" w:date="2022-09-15T12:29:00Z"/>
                <w:color w:val="000000"/>
              </w:rPr>
              <w:pPrChange w:id="1509" w:author="Microsoft Office User" w:date="2022-09-15T12:30:00Z">
                <w:pPr>
                  <w:keepLines/>
                  <w:widowControl w:val="0"/>
                  <w:pBdr>
                    <w:top w:val="nil"/>
                    <w:left w:val="nil"/>
                    <w:bottom w:val="nil"/>
                    <w:right w:val="nil"/>
                    <w:between w:val="nil"/>
                  </w:pBdr>
                  <w:spacing w:before="60" w:after="60" w:line="360" w:lineRule="auto"/>
                  <w:jc w:val="center"/>
                </w:pPr>
              </w:pPrChange>
            </w:pPr>
            <w:del w:id="1510" w:author="Microsoft Office User" w:date="2022-09-15T12:29:00Z">
              <w:r w:rsidRPr="002B44C4" w:rsidDel="000B6169">
                <w:rPr>
                  <w:color w:val="000000"/>
                </w:rPr>
                <w:delText>Chức danh</w:delText>
              </w:r>
            </w:del>
          </w:p>
        </w:tc>
        <w:tc>
          <w:tcPr>
            <w:tcW w:w="2693" w:type="dxa"/>
          </w:tcPr>
          <w:p w14:paraId="27A179C2" w14:textId="50AD7AF5" w:rsidR="002363BC" w:rsidRPr="002B44C4" w:rsidDel="000B6169" w:rsidRDefault="002363BC">
            <w:pPr>
              <w:keepNext/>
              <w:keepLines/>
              <w:widowControl w:val="0"/>
              <w:numPr>
                <w:ilvl w:val="0"/>
                <w:numId w:val="24"/>
              </w:numPr>
              <w:pBdr>
                <w:top w:val="nil"/>
                <w:left w:val="nil"/>
                <w:bottom w:val="nil"/>
                <w:right w:val="nil"/>
                <w:between w:val="nil"/>
              </w:pBdr>
              <w:spacing w:before="40" w:after="60" w:line="360" w:lineRule="auto"/>
              <w:jc w:val="center"/>
              <w:outlineLvl w:val="1"/>
              <w:rPr>
                <w:del w:id="1511" w:author="Microsoft Office User" w:date="2022-09-15T12:29:00Z"/>
                <w:color w:val="000000"/>
              </w:rPr>
              <w:pPrChange w:id="1512" w:author="Microsoft Office User" w:date="2022-09-15T12:30:00Z">
                <w:pPr>
                  <w:keepLines/>
                  <w:widowControl w:val="0"/>
                  <w:pBdr>
                    <w:top w:val="nil"/>
                    <w:left w:val="nil"/>
                    <w:bottom w:val="nil"/>
                    <w:right w:val="nil"/>
                    <w:between w:val="nil"/>
                  </w:pBdr>
                  <w:spacing w:before="60" w:after="60" w:line="360" w:lineRule="auto"/>
                  <w:jc w:val="center"/>
                </w:pPr>
              </w:pPrChange>
            </w:pPr>
            <w:del w:id="1513" w:author="Microsoft Office User" w:date="2022-09-15T12:29:00Z">
              <w:r w:rsidRPr="002B44C4" w:rsidDel="000B6169">
                <w:rPr>
                  <w:color w:val="000000"/>
                </w:rPr>
                <w:delText>Tên trạng thái lọc nhanh</w:delText>
              </w:r>
            </w:del>
          </w:p>
        </w:tc>
        <w:tc>
          <w:tcPr>
            <w:tcW w:w="2126" w:type="dxa"/>
          </w:tcPr>
          <w:p w14:paraId="78C8D147" w14:textId="59106773" w:rsidR="002363BC" w:rsidRPr="002B44C4" w:rsidDel="000B6169" w:rsidRDefault="00C55401">
            <w:pPr>
              <w:keepNext/>
              <w:keepLines/>
              <w:widowControl w:val="0"/>
              <w:numPr>
                <w:ilvl w:val="0"/>
                <w:numId w:val="24"/>
              </w:numPr>
              <w:pBdr>
                <w:top w:val="nil"/>
                <w:left w:val="nil"/>
                <w:bottom w:val="nil"/>
                <w:right w:val="nil"/>
                <w:between w:val="nil"/>
              </w:pBdr>
              <w:spacing w:before="40" w:after="60" w:line="360" w:lineRule="auto"/>
              <w:jc w:val="center"/>
              <w:outlineLvl w:val="1"/>
              <w:rPr>
                <w:del w:id="1514" w:author="Microsoft Office User" w:date="2022-09-15T12:29:00Z"/>
                <w:color w:val="000000"/>
              </w:rPr>
              <w:pPrChange w:id="1515" w:author="Microsoft Office User" w:date="2022-09-15T12:30:00Z">
                <w:pPr>
                  <w:keepLines/>
                  <w:widowControl w:val="0"/>
                  <w:pBdr>
                    <w:top w:val="nil"/>
                    <w:left w:val="nil"/>
                    <w:bottom w:val="nil"/>
                    <w:right w:val="nil"/>
                    <w:between w:val="nil"/>
                  </w:pBdr>
                  <w:spacing w:before="60" w:after="60" w:line="360" w:lineRule="auto"/>
                  <w:jc w:val="center"/>
                </w:pPr>
              </w:pPrChange>
            </w:pPr>
            <w:del w:id="1516" w:author="Microsoft Office User" w:date="2022-09-15T12:29:00Z">
              <w:r w:rsidRPr="002B44C4" w:rsidDel="000B6169">
                <w:rPr>
                  <w:color w:val="000000"/>
                </w:rPr>
                <w:delText>Trạng</w:delText>
              </w:r>
              <w:r w:rsidR="002363BC" w:rsidRPr="002B44C4" w:rsidDel="000B6169">
                <w:rPr>
                  <w:color w:val="000000"/>
                </w:rPr>
                <w:delText xml:space="preserve"> thái chi tiết</w:delText>
              </w:r>
            </w:del>
          </w:p>
        </w:tc>
        <w:tc>
          <w:tcPr>
            <w:tcW w:w="1323" w:type="dxa"/>
          </w:tcPr>
          <w:p w14:paraId="4B118DC6" w14:textId="529CD6B8" w:rsidR="002363BC" w:rsidRPr="002B44C4" w:rsidDel="000B6169" w:rsidRDefault="002363BC">
            <w:pPr>
              <w:keepNext/>
              <w:keepLines/>
              <w:widowControl w:val="0"/>
              <w:numPr>
                <w:ilvl w:val="0"/>
                <w:numId w:val="24"/>
              </w:numPr>
              <w:pBdr>
                <w:top w:val="nil"/>
                <w:left w:val="nil"/>
                <w:bottom w:val="nil"/>
                <w:right w:val="nil"/>
                <w:between w:val="nil"/>
              </w:pBdr>
              <w:spacing w:before="40" w:after="60" w:line="360" w:lineRule="auto"/>
              <w:jc w:val="center"/>
              <w:outlineLvl w:val="1"/>
              <w:rPr>
                <w:del w:id="1517" w:author="Microsoft Office User" w:date="2022-09-15T12:29:00Z"/>
                <w:color w:val="000000"/>
              </w:rPr>
              <w:pPrChange w:id="1518" w:author="Microsoft Office User" w:date="2022-09-15T12:30:00Z">
                <w:pPr>
                  <w:keepLines/>
                  <w:widowControl w:val="0"/>
                  <w:pBdr>
                    <w:top w:val="nil"/>
                    <w:left w:val="nil"/>
                    <w:bottom w:val="nil"/>
                    <w:right w:val="nil"/>
                    <w:between w:val="nil"/>
                  </w:pBdr>
                  <w:spacing w:before="60" w:after="60" w:line="360" w:lineRule="auto"/>
                  <w:jc w:val="center"/>
                </w:pPr>
              </w:pPrChange>
            </w:pPr>
            <w:del w:id="1519" w:author="Microsoft Office User" w:date="2022-09-15T12:29:00Z">
              <w:r w:rsidRPr="002B44C4" w:rsidDel="000B6169">
                <w:rPr>
                  <w:color w:val="000000"/>
                </w:rPr>
                <w:delText>Ghi chú</w:delText>
              </w:r>
            </w:del>
          </w:p>
        </w:tc>
      </w:tr>
      <w:tr w:rsidR="002363BC" w:rsidRPr="002B44C4" w:rsidDel="000B6169" w14:paraId="2F0FCC64" w14:textId="4E655F2C" w:rsidTr="00C55401">
        <w:trPr>
          <w:trHeight w:val="284"/>
          <w:jc w:val="center"/>
          <w:del w:id="1520" w:author="Microsoft Office User" w:date="2022-09-15T12:29:00Z"/>
        </w:trPr>
        <w:tc>
          <w:tcPr>
            <w:tcW w:w="881" w:type="dxa"/>
            <w:shd w:val="clear" w:color="auto" w:fill="F3F3F3"/>
            <w:vAlign w:val="center"/>
          </w:tcPr>
          <w:p w14:paraId="398AEED8" w14:textId="47305CD1" w:rsidR="002363BC" w:rsidRPr="002B44C4" w:rsidDel="000B6169" w:rsidRDefault="007F1D00">
            <w:pPr>
              <w:keepNext/>
              <w:keepLines/>
              <w:numPr>
                <w:ilvl w:val="0"/>
                <w:numId w:val="24"/>
              </w:numPr>
              <w:spacing w:before="40" w:after="60" w:line="360" w:lineRule="auto"/>
              <w:outlineLvl w:val="1"/>
              <w:rPr>
                <w:del w:id="1521" w:author="Microsoft Office User" w:date="2022-09-15T12:29:00Z"/>
                <w:b/>
              </w:rPr>
              <w:pPrChange w:id="1522" w:author="Microsoft Office User" w:date="2022-09-15T12:30:00Z">
                <w:pPr>
                  <w:spacing w:before="60" w:after="60" w:line="360" w:lineRule="auto"/>
                  <w:ind w:left="142"/>
                </w:pPr>
              </w:pPrChange>
            </w:pPr>
            <w:del w:id="1523" w:author="Microsoft Office User" w:date="2022-09-15T12:29:00Z">
              <w:r w:rsidRPr="002B44C4" w:rsidDel="000B6169">
                <w:rPr>
                  <w:b/>
                </w:rPr>
                <w:delText>1</w:delText>
              </w:r>
            </w:del>
          </w:p>
        </w:tc>
        <w:tc>
          <w:tcPr>
            <w:tcW w:w="1808" w:type="dxa"/>
          </w:tcPr>
          <w:p w14:paraId="21F9B9EC" w14:textId="1D673C61"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24" w:author="Microsoft Office User" w:date="2022-09-15T12:29:00Z"/>
                <w:color w:val="000000"/>
              </w:rPr>
              <w:pPrChange w:id="1525" w:author="Microsoft Office User" w:date="2022-09-15T12:30:00Z">
                <w:pPr>
                  <w:keepLines/>
                  <w:widowControl w:val="0"/>
                  <w:pBdr>
                    <w:top w:val="nil"/>
                    <w:left w:val="nil"/>
                    <w:bottom w:val="nil"/>
                    <w:right w:val="nil"/>
                    <w:between w:val="nil"/>
                  </w:pBdr>
                  <w:spacing w:before="60" w:after="60"/>
                  <w:jc w:val="both"/>
                </w:pPr>
              </w:pPrChange>
            </w:pPr>
            <w:del w:id="1526" w:author="Microsoft Office User" w:date="2022-09-15T12:29:00Z">
              <w:r w:rsidRPr="002B44C4" w:rsidDel="000B6169">
                <w:rPr>
                  <w:color w:val="000000"/>
                </w:rPr>
                <w:delText>Cán bộ GQKN</w:delText>
              </w:r>
            </w:del>
          </w:p>
        </w:tc>
        <w:tc>
          <w:tcPr>
            <w:tcW w:w="2693" w:type="dxa"/>
          </w:tcPr>
          <w:p w14:paraId="045E6A54" w14:textId="1C8408B7"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27" w:author="Microsoft Office User" w:date="2022-09-15T12:29:00Z"/>
                <w:color w:val="000000"/>
              </w:rPr>
              <w:pPrChange w:id="1528" w:author="Microsoft Office User" w:date="2022-09-15T12:30:00Z">
                <w:pPr>
                  <w:keepLines/>
                  <w:widowControl w:val="0"/>
                  <w:pBdr>
                    <w:top w:val="nil"/>
                    <w:left w:val="nil"/>
                    <w:bottom w:val="nil"/>
                    <w:right w:val="nil"/>
                    <w:between w:val="nil"/>
                  </w:pBdr>
                  <w:spacing w:before="60" w:after="60"/>
                  <w:jc w:val="both"/>
                </w:pPr>
              </w:pPrChange>
            </w:pPr>
          </w:p>
        </w:tc>
        <w:tc>
          <w:tcPr>
            <w:tcW w:w="2126" w:type="dxa"/>
          </w:tcPr>
          <w:p w14:paraId="3521D8F4" w14:textId="104F2628"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29" w:author="Microsoft Office User" w:date="2022-09-15T12:29:00Z"/>
                <w:color w:val="000000"/>
              </w:rPr>
              <w:pPrChange w:id="153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6E8CEA92" w14:textId="47777F8F"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31" w:author="Microsoft Office User" w:date="2022-09-15T12:29:00Z"/>
                <w:color w:val="000000"/>
              </w:rPr>
              <w:pPrChange w:id="1532"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74EEFC5E" w14:textId="60B8930B" w:rsidTr="00C55401">
        <w:trPr>
          <w:trHeight w:val="284"/>
          <w:jc w:val="center"/>
          <w:del w:id="1533" w:author="Microsoft Office User" w:date="2022-09-15T12:29:00Z"/>
        </w:trPr>
        <w:tc>
          <w:tcPr>
            <w:tcW w:w="881" w:type="dxa"/>
            <w:shd w:val="clear" w:color="auto" w:fill="F3F3F3"/>
            <w:vAlign w:val="center"/>
          </w:tcPr>
          <w:p w14:paraId="05611566" w14:textId="22010D1A" w:rsidR="002363BC" w:rsidRPr="002B44C4" w:rsidDel="000B6169" w:rsidRDefault="002363BC">
            <w:pPr>
              <w:keepNext/>
              <w:keepLines/>
              <w:numPr>
                <w:ilvl w:val="0"/>
                <w:numId w:val="24"/>
              </w:numPr>
              <w:spacing w:before="40" w:after="60" w:line="360" w:lineRule="auto"/>
              <w:outlineLvl w:val="1"/>
              <w:rPr>
                <w:del w:id="1534" w:author="Microsoft Office User" w:date="2022-09-15T12:29:00Z"/>
                <w:b/>
              </w:rPr>
              <w:pPrChange w:id="1535" w:author="Microsoft Office User" w:date="2022-09-15T12:30:00Z">
                <w:pPr>
                  <w:spacing w:before="60" w:after="60" w:line="360" w:lineRule="auto"/>
                  <w:ind w:left="142"/>
                </w:pPr>
              </w:pPrChange>
            </w:pPr>
          </w:p>
        </w:tc>
        <w:tc>
          <w:tcPr>
            <w:tcW w:w="1808" w:type="dxa"/>
          </w:tcPr>
          <w:p w14:paraId="787E9908" w14:textId="1D606A6D"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36" w:author="Microsoft Office User" w:date="2022-09-15T12:29:00Z"/>
                <w:color w:val="000000"/>
              </w:rPr>
              <w:pPrChange w:id="153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2BC1C3D7" w14:textId="19F55D6C"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38" w:author="Microsoft Office User" w:date="2022-09-15T12:29:00Z"/>
                <w:color w:val="000000"/>
              </w:rPr>
              <w:pPrChange w:id="1539" w:author="Microsoft Office User" w:date="2022-09-15T12:30:00Z">
                <w:pPr>
                  <w:keepLines/>
                  <w:widowControl w:val="0"/>
                  <w:pBdr>
                    <w:top w:val="nil"/>
                    <w:left w:val="nil"/>
                    <w:bottom w:val="nil"/>
                    <w:right w:val="nil"/>
                    <w:between w:val="nil"/>
                  </w:pBdr>
                  <w:spacing w:before="60" w:after="60"/>
                  <w:jc w:val="both"/>
                </w:pPr>
              </w:pPrChange>
            </w:pPr>
            <w:del w:id="1540" w:author="Microsoft Office User" w:date="2022-09-15T12:29:00Z">
              <w:r w:rsidRPr="002B44C4" w:rsidDel="000B6169">
                <w:rPr>
                  <w:color w:val="000000"/>
                </w:rPr>
                <w:delText>Đang xử lý</w:delText>
              </w:r>
            </w:del>
          </w:p>
        </w:tc>
        <w:tc>
          <w:tcPr>
            <w:tcW w:w="2126" w:type="dxa"/>
          </w:tcPr>
          <w:p w14:paraId="4382D35E" w14:textId="750DA783"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41" w:author="Microsoft Office User" w:date="2022-09-15T12:29:00Z"/>
                <w:color w:val="000000"/>
              </w:rPr>
              <w:pPrChange w:id="154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0CF382D6" w14:textId="27E03E08"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43" w:author="Microsoft Office User" w:date="2022-09-15T12:29:00Z"/>
                <w:color w:val="000000"/>
              </w:rPr>
              <w:pPrChange w:id="1544"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2C1AEFF1" w14:textId="611BDBC4" w:rsidTr="00C55401">
        <w:trPr>
          <w:trHeight w:val="284"/>
          <w:jc w:val="center"/>
          <w:del w:id="1545" w:author="Microsoft Office User" w:date="2022-09-15T12:29:00Z"/>
        </w:trPr>
        <w:tc>
          <w:tcPr>
            <w:tcW w:w="881" w:type="dxa"/>
            <w:shd w:val="clear" w:color="auto" w:fill="F3F3F3"/>
            <w:vAlign w:val="center"/>
          </w:tcPr>
          <w:p w14:paraId="29E023C8" w14:textId="23EDFA8B" w:rsidR="002363BC" w:rsidRPr="002B44C4" w:rsidDel="000B6169" w:rsidRDefault="002363BC">
            <w:pPr>
              <w:keepNext/>
              <w:keepLines/>
              <w:numPr>
                <w:ilvl w:val="0"/>
                <w:numId w:val="24"/>
              </w:numPr>
              <w:spacing w:before="40" w:after="60" w:line="360" w:lineRule="auto"/>
              <w:outlineLvl w:val="1"/>
              <w:rPr>
                <w:del w:id="1546" w:author="Microsoft Office User" w:date="2022-09-15T12:29:00Z"/>
                <w:b/>
              </w:rPr>
              <w:pPrChange w:id="1547" w:author="Microsoft Office User" w:date="2022-09-15T12:30:00Z">
                <w:pPr>
                  <w:spacing w:before="60" w:after="60" w:line="360" w:lineRule="auto"/>
                  <w:ind w:left="142"/>
                </w:pPr>
              </w:pPrChange>
            </w:pPr>
          </w:p>
        </w:tc>
        <w:tc>
          <w:tcPr>
            <w:tcW w:w="1808" w:type="dxa"/>
          </w:tcPr>
          <w:p w14:paraId="16C96B27" w14:textId="7BB16F66"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48" w:author="Microsoft Office User" w:date="2022-09-15T12:29:00Z"/>
                <w:color w:val="000000"/>
              </w:rPr>
              <w:pPrChange w:id="154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4820732F" w14:textId="13F2531C"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50" w:author="Microsoft Office User" w:date="2022-09-15T12:29:00Z"/>
                <w:color w:val="000000"/>
              </w:rPr>
              <w:pPrChange w:id="1551" w:author="Microsoft Office User" w:date="2022-09-15T12:30:00Z">
                <w:pPr>
                  <w:keepLines/>
                  <w:widowControl w:val="0"/>
                  <w:pBdr>
                    <w:top w:val="nil"/>
                    <w:left w:val="nil"/>
                    <w:bottom w:val="nil"/>
                    <w:right w:val="nil"/>
                    <w:between w:val="nil"/>
                  </w:pBdr>
                  <w:spacing w:before="60" w:after="60"/>
                  <w:jc w:val="both"/>
                </w:pPr>
              </w:pPrChange>
            </w:pPr>
            <w:del w:id="1552" w:author="Microsoft Office User" w:date="2022-09-15T12:29:00Z">
              <w:r w:rsidRPr="002B44C4" w:rsidDel="000B6169">
                <w:rPr>
                  <w:color w:val="000000"/>
                </w:rPr>
                <w:delText>Hoàn tất</w:delText>
              </w:r>
            </w:del>
          </w:p>
        </w:tc>
        <w:tc>
          <w:tcPr>
            <w:tcW w:w="2126" w:type="dxa"/>
          </w:tcPr>
          <w:p w14:paraId="1FEFBEDF" w14:textId="526B1F74"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53" w:author="Microsoft Office User" w:date="2022-09-15T12:29:00Z"/>
                <w:color w:val="000000"/>
              </w:rPr>
              <w:pPrChange w:id="155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4B7A40F6" w14:textId="72A28D83"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55" w:author="Microsoft Office User" w:date="2022-09-15T12:29:00Z"/>
                <w:color w:val="000000"/>
              </w:rPr>
              <w:pPrChange w:id="1556"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5BDD6881" w14:textId="28C8558F" w:rsidTr="00C55401">
        <w:trPr>
          <w:trHeight w:val="284"/>
          <w:jc w:val="center"/>
          <w:del w:id="1557" w:author="Microsoft Office User" w:date="2022-09-15T12:29:00Z"/>
        </w:trPr>
        <w:tc>
          <w:tcPr>
            <w:tcW w:w="881" w:type="dxa"/>
            <w:shd w:val="clear" w:color="auto" w:fill="F3F3F3"/>
            <w:vAlign w:val="center"/>
          </w:tcPr>
          <w:p w14:paraId="757DAB91" w14:textId="04CACDBE" w:rsidR="002363BC" w:rsidRPr="002B44C4" w:rsidDel="000B6169" w:rsidRDefault="002363BC">
            <w:pPr>
              <w:keepNext/>
              <w:keepLines/>
              <w:numPr>
                <w:ilvl w:val="0"/>
                <w:numId w:val="24"/>
              </w:numPr>
              <w:spacing w:before="40" w:after="60" w:line="360" w:lineRule="auto"/>
              <w:outlineLvl w:val="1"/>
              <w:rPr>
                <w:del w:id="1558" w:author="Microsoft Office User" w:date="2022-09-15T12:29:00Z"/>
                <w:b/>
              </w:rPr>
              <w:pPrChange w:id="1559" w:author="Microsoft Office User" w:date="2022-09-15T12:30:00Z">
                <w:pPr>
                  <w:spacing w:before="60" w:after="60" w:line="360" w:lineRule="auto"/>
                  <w:ind w:left="142"/>
                </w:pPr>
              </w:pPrChange>
            </w:pPr>
          </w:p>
        </w:tc>
        <w:tc>
          <w:tcPr>
            <w:tcW w:w="1808" w:type="dxa"/>
          </w:tcPr>
          <w:p w14:paraId="712BDCB9" w14:textId="734395D6"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60" w:author="Microsoft Office User" w:date="2022-09-15T12:29:00Z"/>
                <w:color w:val="000000"/>
              </w:rPr>
              <w:pPrChange w:id="156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3ABF9992" w14:textId="3A248B4D"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62" w:author="Microsoft Office User" w:date="2022-09-15T12:29:00Z"/>
                <w:color w:val="000000"/>
              </w:rPr>
              <w:pPrChange w:id="1563" w:author="Microsoft Office User" w:date="2022-09-15T12:30:00Z">
                <w:pPr>
                  <w:keepLines/>
                  <w:widowControl w:val="0"/>
                  <w:pBdr>
                    <w:top w:val="nil"/>
                    <w:left w:val="nil"/>
                    <w:bottom w:val="nil"/>
                    <w:right w:val="nil"/>
                    <w:between w:val="nil"/>
                  </w:pBdr>
                  <w:spacing w:before="60" w:after="60"/>
                  <w:jc w:val="both"/>
                </w:pPr>
              </w:pPrChange>
            </w:pPr>
            <w:del w:id="1564" w:author="Microsoft Office User" w:date="2022-09-15T12:29:00Z">
              <w:r w:rsidRPr="002B44C4" w:rsidDel="000B6169">
                <w:rPr>
                  <w:color w:val="000000"/>
                </w:rPr>
                <w:delText>Từ chối</w:delText>
              </w:r>
            </w:del>
          </w:p>
        </w:tc>
        <w:tc>
          <w:tcPr>
            <w:tcW w:w="2126" w:type="dxa"/>
          </w:tcPr>
          <w:p w14:paraId="63735353" w14:textId="2700DC99"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65" w:author="Microsoft Office User" w:date="2022-09-15T12:29:00Z"/>
                <w:color w:val="000000"/>
              </w:rPr>
              <w:pPrChange w:id="156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5A507676" w14:textId="671B98F8"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67" w:author="Microsoft Office User" w:date="2022-09-15T12:29:00Z"/>
                <w:color w:val="000000"/>
              </w:rPr>
              <w:pPrChange w:id="1568"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5A207421" w14:textId="20A1AAF8" w:rsidTr="00C55401">
        <w:trPr>
          <w:trHeight w:val="284"/>
          <w:jc w:val="center"/>
          <w:del w:id="1569" w:author="Microsoft Office User" w:date="2022-09-15T12:29:00Z"/>
        </w:trPr>
        <w:tc>
          <w:tcPr>
            <w:tcW w:w="881" w:type="dxa"/>
            <w:shd w:val="clear" w:color="auto" w:fill="F3F3F3"/>
            <w:vAlign w:val="center"/>
          </w:tcPr>
          <w:p w14:paraId="049BC66C" w14:textId="63AD8522" w:rsidR="002363BC" w:rsidRPr="002B44C4" w:rsidDel="000B6169" w:rsidRDefault="007F1D00">
            <w:pPr>
              <w:keepNext/>
              <w:keepLines/>
              <w:numPr>
                <w:ilvl w:val="0"/>
                <w:numId w:val="24"/>
              </w:numPr>
              <w:spacing w:before="40" w:after="60" w:line="360" w:lineRule="auto"/>
              <w:outlineLvl w:val="1"/>
              <w:rPr>
                <w:del w:id="1570" w:author="Microsoft Office User" w:date="2022-09-15T12:29:00Z"/>
                <w:b/>
              </w:rPr>
              <w:pPrChange w:id="1571" w:author="Microsoft Office User" w:date="2022-09-15T12:30:00Z">
                <w:pPr>
                  <w:spacing w:before="60" w:after="60" w:line="360" w:lineRule="auto"/>
                  <w:ind w:left="142"/>
                </w:pPr>
              </w:pPrChange>
            </w:pPr>
            <w:del w:id="1572" w:author="Microsoft Office User" w:date="2022-09-15T12:29:00Z">
              <w:r w:rsidRPr="002B44C4" w:rsidDel="000B6169">
                <w:rPr>
                  <w:b/>
                </w:rPr>
                <w:delText>2</w:delText>
              </w:r>
            </w:del>
          </w:p>
        </w:tc>
        <w:tc>
          <w:tcPr>
            <w:tcW w:w="1808" w:type="dxa"/>
          </w:tcPr>
          <w:p w14:paraId="6717DF18" w14:textId="342A1E04"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73" w:author="Microsoft Office User" w:date="2022-09-15T12:29:00Z"/>
                <w:color w:val="000000"/>
              </w:rPr>
              <w:pPrChange w:id="1574" w:author="Microsoft Office User" w:date="2022-09-15T12:30:00Z">
                <w:pPr>
                  <w:keepLines/>
                  <w:widowControl w:val="0"/>
                  <w:pBdr>
                    <w:top w:val="nil"/>
                    <w:left w:val="nil"/>
                    <w:bottom w:val="nil"/>
                    <w:right w:val="nil"/>
                    <w:between w:val="nil"/>
                  </w:pBdr>
                  <w:spacing w:before="60" w:after="60"/>
                  <w:jc w:val="both"/>
                </w:pPr>
              </w:pPrChange>
            </w:pPr>
            <w:del w:id="1575" w:author="Microsoft Office User" w:date="2022-09-15T12:29:00Z">
              <w:r w:rsidRPr="002B44C4" w:rsidDel="000B6169">
                <w:rPr>
                  <w:color w:val="000000"/>
                </w:rPr>
                <w:delText>Lãnh đạo đơn vị hỗ trợ</w:delText>
              </w:r>
            </w:del>
          </w:p>
        </w:tc>
        <w:tc>
          <w:tcPr>
            <w:tcW w:w="2693" w:type="dxa"/>
          </w:tcPr>
          <w:p w14:paraId="19D68EF6" w14:textId="5CF6C769"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76" w:author="Microsoft Office User" w:date="2022-09-15T12:29:00Z"/>
                <w:color w:val="000000"/>
              </w:rPr>
              <w:pPrChange w:id="1577" w:author="Microsoft Office User" w:date="2022-09-15T12:30:00Z">
                <w:pPr>
                  <w:keepLines/>
                  <w:widowControl w:val="0"/>
                  <w:pBdr>
                    <w:top w:val="nil"/>
                    <w:left w:val="nil"/>
                    <w:bottom w:val="nil"/>
                    <w:right w:val="nil"/>
                    <w:between w:val="nil"/>
                  </w:pBdr>
                  <w:spacing w:before="60" w:after="60"/>
                  <w:jc w:val="both"/>
                </w:pPr>
              </w:pPrChange>
            </w:pPr>
            <w:del w:id="1578" w:author="Microsoft Office User" w:date="2022-09-15T12:29:00Z">
              <w:r w:rsidRPr="002B44C4" w:rsidDel="000B6169">
                <w:rPr>
                  <w:color w:val="000000"/>
                </w:rPr>
                <w:delText>Chưa xử lý</w:delText>
              </w:r>
            </w:del>
          </w:p>
        </w:tc>
        <w:tc>
          <w:tcPr>
            <w:tcW w:w="2126" w:type="dxa"/>
          </w:tcPr>
          <w:p w14:paraId="573734C7" w14:textId="024CDCB7"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79" w:author="Microsoft Office User" w:date="2022-09-15T12:29:00Z"/>
                <w:color w:val="000000"/>
              </w:rPr>
              <w:pPrChange w:id="158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7BF0A615" w14:textId="59BC1C97"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81" w:author="Microsoft Office User" w:date="2022-09-15T12:29:00Z"/>
                <w:color w:val="000000"/>
              </w:rPr>
              <w:pPrChange w:id="1582"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1E162963" w14:textId="1BA48F6A" w:rsidTr="00C55401">
        <w:trPr>
          <w:trHeight w:val="284"/>
          <w:jc w:val="center"/>
          <w:del w:id="1583" w:author="Microsoft Office User" w:date="2022-09-15T12:29:00Z"/>
        </w:trPr>
        <w:tc>
          <w:tcPr>
            <w:tcW w:w="881" w:type="dxa"/>
            <w:shd w:val="clear" w:color="auto" w:fill="F3F3F3"/>
            <w:vAlign w:val="center"/>
          </w:tcPr>
          <w:p w14:paraId="08E28F69" w14:textId="7528BBF7" w:rsidR="002363BC" w:rsidRPr="002B44C4" w:rsidDel="000B6169" w:rsidRDefault="002363BC">
            <w:pPr>
              <w:keepNext/>
              <w:keepLines/>
              <w:numPr>
                <w:ilvl w:val="0"/>
                <w:numId w:val="24"/>
              </w:numPr>
              <w:spacing w:before="40" w:after="60" w:line="360" w:lineRule="auto"/>
              <w:outlineLvl w:val="1"/>
              <w:rPr>
                <w:del w:id="1584" w:author="Microsoft Office User" w:date="2022-09-15T12:29:00Z"/>
                <w:b/>
              </w:rPr>
              <w:pPrChange w:id="1585" w:author="Microsoft Office User" w:date="2022-09-15T12:30:00Z">
                <w:pPr>
                  <w:spacing w:before="60" w:after="60" w:line="360" w:lineRule="auto"/>
                  <w:ind w:left="142"/>
                </w:pPr>
              </w:pPrChange>
            </w:pPr>
          </w:p>
        </w:tc>
        <w:tc>
          <w:tcPr>
            <w:tcW w:w="1808" w:type="dxa"/>
          </w:tcPr>
          <w:p w14:paraId="76A4616B" w14:textId="36BFE4B3"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86" w:author="Microsoft Office User" w:date="2022-09-15T12:29:00Z"/>
                <w:color w:val="000000"/>
              </w:rPr>
              <w:pPrChange w:id="158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1B3A4181" w14:textId="1BF6062C"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88" w:author="Microsoft Office User" w:date="2022-09-15T12:29:00Z"/>
                <w:color w:val="000000"/>
              </w:rPr>
              <w:pPrChange w:id="1589" w:author="Microsoft Office User" w:date="2022-09-15T12:30:00Z">
                <w:pPr>
                  <w:keepLines/>
                  <w:widowControl w:val="0"/>
                  <w:pBdr>
                    <w:top w:val="nil"/>
                    <w:left w:val="nil"/>
                    <w:bottom w:val="nil"/>
                    <w:right w:val="nil"/>
                    <w:between w:val="nil"/>
                  </w:pBdr>
                  <w:spacing w:before="60" w:after="60"/>
                  <w:jc w:val="both"/>
                </w:pPr>
              </w:pPrChange>
            </w:pPr>
            <w:del w:id="1590" w:author="Microsoft Office User" w:date="2022-09-15T12:29:00Z">
              <w:r w:rsidRPr="002B44C4" w:rsidDel="000B6169">
                <w:rPr>
                  <w:color w:val="000000"/>
                </w:rPr>
                <w:delText>Đang xử lý</w:delText>
              </w:r>
            </w:del>
          </w:p>
        </w:tc>
        <w:tc>
          <w:tcPr>
            <w:tcW w:w="2126" w:type="dxa"/>
          </w:tcPr>
          <w:p w14:paraId="24EFC09D" w14:textId="485795A2"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91" w:author="Microsoft Office User" w:date="2022-09-15T12:29:00Z"/>
                <w:color w:val="000000"/>
              </w:rPr>
              <w:pPrChange w:id="159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1CBD1D35" w14:textId="631444E9"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93" w:author="Microsoft Office User" w:date="2022-09-15T12:29:00Z"/>
                <w:color w:val="000000"/>
              </w:rPr>
              <w:pPrChange w:id="1594"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42EA5E9F" w14:textId="209F6FF1" w:rsidTr="00C55401">
        <w:trPr>
          <w:trHeight w:val="284"/>
          <w:jc w:val="center"/>
          <w:del w:id="1595" w:author="Microsoft Office User" w:date="2022-09-15T12:29:00Z"/>
        </w:trPr>
        <w:tc>
          <w:tcPr>
            <w:tcW w:w="881" w:type="dxa"/>
            <w:shd w:val="clear" w:color="auto" w:fill="F3F3F3"/>
            <w:vAlign w:val="center"/>
          </w:tcPr>
          <w:p w14:paraId="24032458" w14:textId="131E9726" w:rsidR="002363BC" w:rsidRPr="002B44C4" w:rsidDel="000B6169" w:rsidRDefault="002363BC">
            <w:pPr>
              <w:keepNext/>
              <w:keepLines/>
              <w:numPr>
                <w:ilvl w:val="0"/>
                <w:numId w:val="24"/>
              </w:numPr>
              <w:spacing w:before="40" w:after="60" w:line="360" w:lineRule="auto"/>
              <w:outlineLvl w:val="1"/>
              <w:rPr>
                <w:del w:id="1596" w:author="Microsoft Office User" w:date="2022-09-15T12:29:00Z"/>
                <w:b/>
              </w:rPr>
              <w:pPrChange w:id="1597" w:author="Microsoft Office User" w:date="2022-09-15T12:30:00Z">
                <w:pPr>
                  <w:spacing w:before="60" w:after="60" w:line="360" w:lineRule="auto"/>
                  <w:ind w:left="142"/>
                </w:pPr>
              </w:pPrChange>
            </w:pPr>
          </w:p>
        </w:tc>
        <w:tc>
          <w:tcPr>
            <w:tcW w:w="1808" w:type="dxa"/>
          </w:tcPr>
          <w:p w14:paraId="27960D8D" w14:textId="179944C7"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598" w:author="Microsoft Office User" w:date="2022-09-15T12:29:00Z"/>
                <w:color w:val="000000"/>
              </w:rPr>
              <w:pPrChange w:id="159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42929BEF" w14:textId="37D5FED8"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00" w:author="Microsoft Office User" w:date="2022-09-15T12:29:00Z"/>
                <w:color w:val="000000"/>
              </w:rPr>
              <w:pPrChange w:id="1601" w:author="Microsoft Office User" w:date="2022-09-15T12:30:00Z">
                <w:pPr>
                  <w:keepLines/>
                  <w:widowControl w:val="0"/>
                  <w:pBdr>
                    <w:top w:val="nil"/>
                    <w:left w:val="nil"/>
                    <w:bottom w:val="nil"/>
                    <w:right w:val="nil"/>
                    <w:between w:val="nil"/>
                  </w:pBdr>
                  <w:spacing w:before="60" w:after="60"/>
                  <w:jc w:val="both"/>
                </w:pPr>
              </w:pPrChange>
            </w:pPr>
            <w:del w:id="1602" w:author="Microsoft Office User" w:date="2022-09-15T12:29:00Z">
              <w:r w:rsidRPr="002B44C4" w:rsidDel="000B6169">
                <w:rPr>
                  <w:color w:val="000000"/>
                </w:rPr>
                <w:delText>Hoàn tất</w:delText>
              </w:r>
            </w:del>
          </w:p>
        </w:tc>
        <w:tc>
          <w:tcPr>
            <w:tcW w:w="2126" w:type="dxa"/>
          </w:tcPr>
          <w:p w14:paraId="0D750521" w14:textId="279E8940"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03" w:author="Microsoft Office User" w:date="2022-09-15T12:29:00Z"/>
                <w:color w:val="000000"/>
              </w:rPr>
              <w:pPrChange w:id="160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5D528CA4" w14:textId="08041B7E"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05" w:author="Microsoft Office User" w:date="2022-09-15T12:29:00Z"/>
                <w:color w:val="000000"/>
              </w:rPr>
              <w:pPrChange w:id="1606"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71F88F19" w14:textId="548086A9" w:rsidTr="00C55401">
        <w:trPr>
          <w:trHeight w:val="284"/>
          <w:jc w:val="center"/>
          <w:del w:id="1607" w:author="Microsoft Office User" w:date="2022-09-15T12:29:00Z"/>
        </w:trPr>
        <w:tc>
          <w:tcPr>
            <w:tcW w:w="881" w:type="dxa"/>
            <w:shd w:val="clear" w:color="auto" w:fill="F3F3F3"/>
            <w:vAlign w:val="center"/>
          </w:tcPr>
          <w:p w14:paraId="4C09334D" w14:textId="1F9628C0" w:rsidR="002363BC" w:rsidRPr="002B44C4" w:rsidDel="000B6169" w:rsidRDefault="002363BC">
            <w:pPr>
              <w:keepNext/>
              <w:keepLines/>
              <w:numPr>
                <w:ilvl w:val="0"/>
                <w:numId w:val="24"/>
              </w:numPr>
              <w:spacing w:before="40" w:after="60" w:line="360" w:lineRule="auto"/>
              <w:outlineLvl w:val="1"/>
              <w:rPr>
                <w:del w:id="1608" w:author="Microsoft Office User" w:date="2022-09-15T12:29:00Z"/>
                <w:b/>
              </w:rPr>
              <w:pPrChange w:id="1609" w:author="Microsoft Office User" w:date="2022-09-15T12:30:00Z">
                <w:pPr>
                  <w:spacing w:before="60" w:after="60" w:line="360" w:lineRule="auto"/>
                  <w:ind w:left="142"/>
                </w:pPr>
              </w:pPrChange>
            </w:pPr>
          </w:p>
        </w:tc>
        <w:tc>
          <w:tcPr>
            <w:tcW w:w="1808" w:type="dxa"/>
          </w:tcPr>
          <w:p w14:paraId="18020111" w14:textId="5EA60A11"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10" w:author="Microsoft Office User" w:date="2022-09-15T12:29:00Z"/>
                <w:color w:val="000000"/>
              </w:rPr>
              <w:pPrChange w:id="161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1FEFB8D4" w14:textId="15CE2484"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12" w:author="Microsoft Office User" w:date="2022-09-15T12:29:00Z"/>
                <w:color w:val="000000"/>
              </w:rPr>
              <w:pPrChange w:id="1613" w:author="Microsoft Office User" w:date="2022-09-15T12:30:00Z">
                <w:pPr>
                  <w:keepLines/>
                  <w:widowControl w:val="0"/>
                  <w:pBdr>
                    <w:top w:val="nil"/>
                    <w:left w:val="nil"/>
                    <w:bottom w:val="nil"/>
                    <w:right w:val="nil"/>
                    <w:between w:val="nil"/>
                  </w:pBdr>
                  <w:spacing w:before="60" w:after="60"/>
                  <w:jc w:val="both"/>
                </w:pPr>
              </w:pPrChange>
            </w:pPr>
            <w:del w:id="1614" w:author="Microsoft Office User" w:date="2022-09-15T12:29:00Z">
              <w:r w:rsidRPr="002B44C4" w:rsidDel="000B6169">
                <w:rPr>
                  <w:color w:val="000000"/>
                </w:rPr>
                <w:delText>Từ chối</w:delText>
              </w:r>
            </w:del>
          </w:p>
        </w:tc>
        <w:tc>
          <w:tcPr>
            <w:tcW w:w="2126" w:type="dxa"/>
          </w:tcPr>
          <w:p w14:paraId="4A9253B7" w14:textId="205B89A9"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15" w:author="Microsoft Office User" w:date="2022-09-15T12:29:00Z"/>
                <w:color w:val="000000"/>
              </w:rPr>
              <w:pPrChange w:id="161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6AA25DE2" w14:textId="72BCEA97"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17" w:author="Microsoft Office User" w:date="2022-09-15T12:29:00Z"/>
                <w:color w:val="000000"/>
              </w:rPr>
              <w:pPrChange w:id="1618"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1440D1FC" w14:textId="5F3C22D1" w:rsidTr="00C55401">
        <w:trPr>
          <w:trHeight w:val="284"/>
          <w:jc w:val="center"/>
          <w:del w:id="1619" w:author="Microsoft Office User" w:date="2022-09-15T12:29:00Z"/>
        </w:trPr>
        <w:tc>
          <w:tcPr>
            <w:tcW w:w="881" w:type="dxa"/>
            <w:shd w:val="clear" w:color="auto" w:fill="F3F3F3"/>
            <w:vAlign w:val="center"/>
          </w:tcPr>
          <w:p w14:paraId="21334E8A" w14:textId="5828E217" w:rsidR="002363BC" w:rsidRPr="002B44C4" w:rsidDel="000B6169" w:rsidRDefault="007F1D00">
            <w:pPr>
              <w:keepNext/>
              <w:keepLines/>
              <w:numPr>
                <w:ilvl w:val="0"/>
                <w:numId w:val="24"/>
              </w:numPr>
              <w:spacing w:before="40" w:after="60" w:line="360" w:lineRule="auto"/>
              <w:outlineLvl w:val="1"/>
              <w:rPr>
                <w:del w:id="1620" w:author="Microsoft Office User" w:date="2022-09-15T12:29:00Z"/>
                <w:b/>
              </w:rPr>
              <w:pPrChange w:id="1621" w:author="Microsoft Office User" w:date="2022-09-15T12:30:00Z">
                <w:pPr>
                  <w:spacing w:before="60" w:after="60" w:line="360" w:lineRule="auto"/>
                  <w:ind w:left="142"/>
                </w:pPr>
              </w:pPrChange>
            </w:pPr>
            <w:del w:id="1622" w:author="Microsoft Office User" w:date="2022-09-15T12:29:00Z">
              <w:r w:rsidRPr="002B44C4" w:rsidDel="000B6169">
                <w:rPr>
                  <w:b/>
                </w:rPr>
                <w:delText>3</w:delText>
              </w:r>
            </w:del>
          </w:p>
        </w:tc>
        <w:tc>
          <w:tcPr>
            <w:tcW w:w="1808" w:type="dxa"/>
          </w:tcPr>
          <w:p w14:paraId="4858D402" w14:textId="60359E18"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23" w:author="Microsoft Office User" w:date="2022-09-15T12:29:00Z"/>
                <w:color w:val="000000"/>
              </w:rPr>
              <w:pPrChange w:id="1624" w:author="Microsoft Office User" w:date="2022-09-15T12:30:00Z">
                <w:pPr>
                  <w:keepLines/>
                  <w:widowControl w:val="0"/>
                  <w:pBdr>
                    <w:top w:val="nil"/>
                    <w:left w:val="nil"/>
                    <w:bottom w:val="nil"/>
                    <w:right w:val="nil"/>
                    <w:between w:val="nil"/>
                  </w:pBdr>
                  <w:spacing w:before="60" w:after="60"/>
                  <w:jc w:val="both"/>
                </w:pPr>
              </w:pPrChange>
            </w:pPr>
            <w:del w:id="1625" w:author="Microsoft Office User" w:date="2022-09-15T12:29:00Z">
              <w:r w:rsidRPr="002B44C4" w:rsidDel="000B6169">
                <w:rPr>
                  <w:color w:val="000000"/>
                </w:rPr>
                <w:delText>Lãnh đạo GQKN</w:delText>
              </w:r>
            </w:del>
          </w:p>
        </w:tc>
        <w:tc>
          <w:tcPr>
            <w:tcW w:w="2693" w:type="dxa"/>
          </w:tcPr>
          <w:p w14:paraId="12CA1C55" w14:textId="63F1AA2B"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26" w:author="Microsoft Office User" w:date="2022-09-15T12:29:00Z"/>
                <w:color w:val="000000"/>
              </w:rPr>
              <w:pPrChange w:id="1627" w:author="Microsoft Office User" w:date="2022-09-15T12:30:00Z">
                <w:pPr>
                  <w:keepLines/>
                  <w:widowControl w:val="0"/>
                  <w:pBdr>
                    <w:top w:val="nil"/>
                    <w:left w:val="nil"/>
                    <w:bottom w:val="nil"/>
                    <w:right w:val="nil"/>
                    <w:between w:val="nil"/>
                  </w:pBdr>
                  <w:spacing w:before="60" w:after="60"/>
                  <w:jc w:val="both"/>
                </w:pPr>
              </w:pPrChange>
            </w:pPr>
            <w:del w:id="1628" w:author="Microsoft Office User" w:date="2022-09-15T12:29:00Z">
              <w:r w:rsidRPr="002B44C4" w:rsidDel="000B6169">
                <w:rPr>
                  <w:color w:val="000000"/>
                </w:rPr>
                <w:delText>Chưa xử lý</w:delText>
              </w:r>
            </w:del>
          </w:p>
        </w:tc>
        <w:tc>
          <w:tcPr>
            <w:tcW w:w="2126" w:type="dxa"/>
          </w:tcPr>
          <w:p w14:paraId="6EADA6EB" w14:textId="491A2CC8"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29" w:author="Microsoft Office User" w:date="2022-09-15T12:29:00Z"/>
                <w:color w:val="000000"/>
              </w:rPr>
              <w:pPrChange w:id="163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16E96E80" w14:textId="0C34C37C"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31" w:author="Microsoft Office User" w:date="2022-09-15T12:29:00Z"/>
                <w:color w:val="000000"/>
              </w:rPr>
              <w:pPrChange w:id="1632"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651B1909" w14:textId="45941FC7" w:rsidTr="00C55401">
        <w:trPr>
          <w:trHeight w:val="284"/>
          <w:jc w:val="center"/>
          <w:del w:id="1633" w:author="Microsoft Office User" w:date="2022-09-15T12:29:00Z"/>
        </w:trPr>
        <w:tc>
          <w:tcPr>
            <w:tcW w:w="881" w:type="dxa"/>
            <w:shd w:val="clear" w:color="auto" w:fill="F3F3F3"/>
            <w:vAlign w:val="center"/>
          </w:tcPr>
          <w:p w14:paraId="3F04080B" w14:textId="2110A3AA" w:rsidR="002363BC" w:rsidRPr="002B44C4" w:rsidDel="000B6169" w:rsidRDefault="002363BC">
            <w:pPr>
              <w:keepNext/>
              <w:keepLines/>
              <w:numPr>
                <w:ilvl w:val="0"/>
                <w:numId w:val="24"/>
              </w:numPr>
              <w:spacing w:before="40" w:after="60" w:line="360" w:lineRule="auto"/>
              <w:outlineLvl w:val="1"/>
              <w:rPr>
                <w:del w:id="1634" w:author="Microsoft Office User" w:date="2022-09-15T12:29:00Z"/>
                <w:b/>
              </w:rPr>
              <w:pPrChange w:id="1635" w:author="Microsoft Office User" w:date="2022-09-15T12:30:00Z">
                <w:pPr>
                  <w:spacing w:before="60" w:after="60" w:line="360" w:lineRule="auto"/>
                  <w:ind w:left="142"/>
                </w:pPr>
              </w:pPrChange>
            </w:pPr>
          </w:p>
        </w:tc>
        <w:tc>
          <w:tcPr>
            <w:tcW w:w="1808" w:type="dxa"/>
          </w:tcPr>
          <w:p w14:paraId="18B56E0F" w14:textId="16636E47"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36" w:author="Microsoft Office User" w:date="2022-09-15T12:29:00Z"/>
                <w:color w:val="000000"/>
              </w:rPr>
              <w:pPrChange w:id="163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34BE3AF" w14:textId="787DF954"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38" w:author="Microsoft Office User" w:date="2022-09-15T12:29:00Z"/>
                <w:color w:val="000000"/>
              </w:rPr>
              <w:pPrChange w:id="1639" w:author="Microsoft Office User" w:date="2022-09-15T12:30:00Z">
                <w:pPr>
                  <w:keepLines/>
                  <w:widowControl w:val="0"/>
                  <w:pBdr>
                    <w:top w:val="nil"/>
                    <w:left w:val="nil"/>
                    <w:bottom w:val="nil"/>
                    <w:right w:val="nil"/>
                    <w:between w:val="nil"/>
                  </w:pBdr>
                  <w:spacing w:before="60" w:after="60"/>
                  <w:jc w:val="both"/>
                </w:pPr>
              </w:pPrChange>
            </w:pPr>
            <w:del w:id="1640" w:author="Microsoft Office User" w:date="2022-09-15T12:29:00Z">
              <w:r w:rsidRPr="002B44C4" w:rsidDel="000B6169">
                <w:rPr>
                  <w:color w:val="000000"/>
                </w:rPr>
                <w:delText>Đang xử lý</w:delText>
              </w:r>
            </w:del>
          </w:p>
        </w:tc>
        <w:tc>
          <w:tcPr>
            <w:tcW w:w="2126" w:type="dxa"/>
          </w:tcPr>
          <w:p w14:paraId="116A66D3" w14:textId="13D30C05"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41" w:author="Microsoft Office User" w:date="2022-09-15T12:29:00Z"/>
                <w:color w:val="000000"/>
              </w:rPr>
              <w:pPrChange w:id="164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39F7739D" w14:textId="2280E313"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43" w:author="Microsoft Office User" w:date="2022-09-15T12:29:00Z"/>
                <w:color w:val="000000"/>
              </w:rPr>
              <w:pPrChange w:id="1644"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4DFB0580" w14:textId="15D47397" w:rsidTr="00C55401">
        <w:trPr>
          <w:trHeight w:val="284"/>
          <w:jc w:val="center"/>
          <w:del w:id="1645" w:author="Microsoft Office User" w:date="2022-09-15T12:29:00Z"/>
        </w:trPr>
        <w:tc>
          <w:tcPr>
            <w:tcW w:w="881" w:type="dxa"/>
            <w:shd w:val="clear" w:color="auto" w:fill="F3F3F3"/>
            <w:vAlign w:val="center"/>
          </w:tcPr>
          <w:p w14:paraId="53BB727D" w14:textId="5E93E0E5" w:rsidR="002363BC" w:rsidRPr="002B44C4" w:rsidDel="000B6169" w:rsidRDefault="002363BC">
            <w:pPr>
              <w:keepNext/>
              <w:keepLines/>
              <w:numPr>
                <w:ilvl w:val="0"/>
                <w:numId w:val="24"/>
              </w:numPr>
              <w:spacing w:before="40" w:after="60" w:line="360" w:lineRule="auto"/>
              <w:outlineLvl w:val="1"/>
              <w:rPr>
                <w:del w:id="1646" w:author="Microsoft Office User" w:date="2022-09-15T12:29:00Z"/>
                <w:b/>
              </w:rPr>
              <w:pPrChange w:id="1647" w:author="Microsoft Office User" w:date="2022-09-15T12:30:00Z">
                <w:pPr>
                  <w:spacing w:before="60" w:after="60" w:line="360" w:lineRule="auto"/>
                  <w:ind w:left="142"/>
                </w:pPr>
              </w:pPrChange>
            </w:pPr>
          </w:p>
        </w:tc>
        <w:tc>
          <w:tcPr>
            <w:tcW w:w="1808" w:type="dxa"/>
          </w:tcPr>
          <w:p w14:paraId="59241786" w14:textId="6A279598"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48" w:author="Microsoft Office User" w:date="2022-09-15T12:29:00Z"/>
                <w:color w:val="000000"/>
              </w:rPr>
              <w:pPrChange w:id="164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58A76205" w14:textId="0045F0BE"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50" w:author="Microsoft Office User" w:date="2022-09-15T12:29:00Z"/>
                <w:color w:val="000000"/>
              </w:rPr>
              <w:pPrChange w:id="1651" w:author="Microsoft Office User" w:date="2022-09-15T12:30:00Z">
                <w:pPr>
                  <w:keepLines/>
                  <w:widowControl w:val="0"/>
                  <w:pBdr>
                    <w:top w:val="nil"/>
                    <w:left w:val="nil"/>
                    <w:bottom w:val="nil"/>
                    <w:right w:val="nil"/>
                    <w:between w:val="nil"/>
                  </w:pBdr>
                  <w:spacing w:before="60" w:after="60"/>
                  <w:jc w:val="both"/>
                </w:pPr>
              </w:pPrChange>
            </w:pPr>
            <w:del w:id="1652" w:author="Microsoft Office User" w:date="2022-09-15T12:29:00Z">
              <w:r w:rsidRPr="002B44C4" w:rsidDel="000B6169">
                <w:rPr>
                  <w:color w:val="000000"/>
                </w:rPr>
                <w:delText>Hoàn tất</w:delText>
              </w:r>
            </w:del>
          </w:p>
        </w:tc>
        <w:tc>
          <w:tcPr>
            <w:tcW w:w="2126" w:type="dxa"/>
          </w:tcPr>
          <w:p w14:paraId="28683AB3" w14:textId="16315F59"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53" w:author="Microsoft Office User" w:date="2022-09-15T12:29:00Z"/>
                <w:color w:val="000000"/>
              </w:rPr>
              <w:pPrChange w:id="165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41A0B98C" w14:textId="7F23A741"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55" w:author="Microsoft Office User" w:date="2022-09-15T12:29:00Z"/>
                <w:color w:val="000000"/>
              </w:rPr>
              <w:pPrChange w:id="1656"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2D62FE10" w14:textId="7A541F7C" w:rsidTr="00C55401">
        <w:trPr>
          <w:trHeight w:val="284"/>
          <w:jc w:val="center"/>
          <w:del w:id="1657" w:author="Microsoft Office User" w:date="2022-09-15T12:29:00Z"/>
        </w:trPr>
        <w:tc>
          <w:tcPr>
            <w:tcW w:w="881" w:type="dxa"/>
            <w:shd w:val="clear" w:color="auto" w:fill="F3F3F3"/>
            <w:vAlign w:val="center"/>
          </w:tcPr>
          <w:p w14:paraId="30B505BC" w14:textId="12632107" w:rsidR="002363BC" w:rsidRPr="002B44C4" w:rsidDel="000B6169" w:rsidRDefault="002363BC">
            <w:pPr>
              <w:keepNext/>
              <w:keepLines/>
              <w:numPr>
                <w:ilvl w:val="0"/>
                <w:numId w:val="24"/>
              </w:numPr>
              <w:spacing w:before="40" w:after="60" w:line="360" w:lineRule="auto"/>
              <w:outlineLvl w:val="1"/>
              <w:rPr>
                <w:del w:id="1658" w:author="Microsoft Office User" w:date="2022-09-15T12:29:00Z"/>
                <w:b/>
              </w:rPr>
              <w:pPrChange w:id="1659" w:author="Microsoft Office User" w:date="2022-09-15T12:30:00Z">
                <w:pPr>
                  <w:spacing w:before="60" w:after="60" w:line="360" w:lineRule="auto"/>
                  <w:ind w:left="142"/>
                </w:pPr>
              </w:pPrChange>
            </w:pPr>
          </w:p>
        </w:tc>
        <w:tc>
          <w:tcPr>
            <w:tcW w:w="1808" w:type="dxa"/>
          </w:tcPr>
          <w:p w14:paraId="2BA9C262" w14:textId="7FF6D3B8"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60" w:author="Microsoft Office User" w:date="2022-09-15T12:29:00Z"/>
                <w:color w:val="000000"/>
              </w:rPr>
              <w:pPrChange w:id="166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2A92EF36" w14:textId="1D2DFBBF"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62" w:author="Microsoft Office User" w:date="2022-09-15T12:29:00Z"/>
                <w:color w:val="000000"/>
              </w:rPr>
              <w:pPrChange w:id="1663" w:author="Microsoft Office User" w:date="2022-09-15T12:30:00Z">
                <w:pPr>
                  <w:keepLines/>
                  <w:widowControl w:val="0"/>
                  <w:pBdr>
                    <w:top w:val="nil"/>
                    <w:left w:val="nil"/>
                    <w:bottom w:val="nil"/>
                    <w:right w:val="nil"/>
                    <w:between w:val="nil"/>
                  </w:pBdr>
                  <w:spacing w:before="60" w:after="60"/>
                  <w:jc w:val="both"/>
                </w:pPr>
              </w:pPrChange>
            </w:pPr>
            <w:del w:id="1664" w:author="Microsoft Office User" w:date="2022-09-15T12:29:00Z">
              <w:r w:rsidRPr="002B44C4" w:rsidDel="000B6169">
                <w:rPr>
                  <w:color w:val="000000"/>
                </w:rPr>
                <w:delText>Từ chối</w:delText>
              </w:r>
            </w:del>
          </w:p>
        </w:tc>
        <w:tc>
          <w:tcPr>
            <w:tcW w:w="2126" w:type="dxa"/>
          </w:tcPr>
          <w:p w14:paraId="61EFBAA4" w14:textId="081FA203"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65" w:author="Microsoft Office User" w:date="2022-09-15T12:29:00Z"/>
                <w:color w:val="000000"/>
              </w:rPr>
              <w:pPrChange w:id="166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44D7FF1E" w14:textId="4096F57A"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67" w:author="Microsoft Office User" w:date="2022-09-15T12:29:00Z"/>
                <w:color w:val="000000"/>
              </w:rPr>
              <w:pPrChange w:id="1668"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1EEB9B33" w14:textId="4E946153" w:rsidTr="00C55401">
        <w:trPr>
          <w:trHeight w:val="284"/>
          <w:jc w:val="center"/>
          <w:del w:id="1669" w:author="Microsoft Office User" w:date="2022-09-15T12:29:00Z"/>
        </w:trPr>
        <w:tc>
          <w:tcPr>
            <w:tcW w:w="881" w:type="dxa"/>
            <w:shd w:val="clear" w:color="auto" w:fill="F3F3F3"/>
            <w:vAlign w:val="center"/>
          </w:tcPr>
          <w:p w14:paraId="6762B3B9" w14:textId="6CF6287F" w:rsidR="002363BC" w:rsidRPr="002B44C4" w:rsidDel="000B6169" w:rsidRDefault="007F1D00">
            <w:pPr>
              <w:keepNext/>
              <w:keepLines/>
              <w:numPr>
                <w:ilvl w:val="0"/>
                <w:numId w:val="24"/>
              </w:numPr>
              <w:spacing w:before="40" w:after="60" w:line="360" w:lineRule="auto"/>
              <w:outlineLvl w:val="1"/>
              <w:rPr>
                <w:del w:id="1670" w:author="Microsoft Office User" w:date="2022-09-15T12:29:00Z"/>
                <w:b/>
              </w:rPr>
              <w:pPrChange w:id="1671" w:author="Microsoft Office User" w:date="2022-09-15T12:30:00Z">
                <w:pPr>
                  <w:spacing w:before="60" w:after="60" w:line="360" w:lineRule="auto"/>
                  <w:ind w:left="142"/>
                </w:pPr>
              </w:pPrChange>
            </w:pPr>
            <w:del w:id="1672" w:author="Microsoft Office User" w:date="2022-09-15T12:29:00Z">
              <w:r w:rsidRPr="002B44C4" w:rsidDel="000B6169">
                <w:rPr>
                  <w:b/>
                </w:rPr>
                <w:delText>4</w:delText>
              </w:r>
            </w:del>
          </w:p>
        </w:tc>
        <w:tc>
          <w:tcPr>
            <w:tcW w:w="1808" w:type="dxa"/>
          </w:tcPr>
          <w:p w14:paraId="5095BE89" w14:textId="5447B2FB"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73" w:author="Microsoft Office User" w:date="2022-09-15T12:29:00Z"/>
                <w:color w:val="000000"/>
              </w:rPr>
              <w:pPrChange w:id="1674" w:author="Microsoft Office User" w:date="2022-09-15T12:30:00Z">
                <w:pPr>
                  <w:keepLines/>
                  <w:widowControl w:val="0"/>
                  <w:pBdr>
                    <w:top w:val="nil"/>
                    <w:left w:val="nil"/>
                    <w:bottom w:val="nil"/>
                    <w:right w:val="nil"/>
                    <w:between w:val="nil"/>
                  </w:pBdr>
                  <w:spacing w:before="60" w:after="60"/>
                  <w:jc w:val="both"/>
                </w:pPr>
              </w:pPrChange>
            </w:pPr>
            <w:del w:id="1675" w:author="Microsoft Office User" w:date="2022-09-15T12:29:00Z">
              <w:r w:rsidRPr="002B44C4" w:rsidDel="000B6169">
                <w:rPr>
                  <w:color w:val="000000"/>
                </w:rPr>
                <w:delText>Công ty giám định</w:delText>
              </w:r>
            </w:del>
          </w:p>
        </w:tc>
        <w:tc>
          <w:tcPr>
            <w:tcW w:w="2693" w:type="dxa"/>
          </w:tcPr>
          <w:p w14:paraId="1BBB710D" w14:textId="6290D70C"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76" w:author="Microsoft Office User" w:date="2022-09-15T12:29:00Z"/>
                <w:color w:val="000000"/>
              </w:rPr>
              <w:pPrChange w:id="1677" w:author="Microsoft Office User" w:date="2022-09-15T12:30:00Z">
                <w:pPr>
                  <w:keepLines/>
                  <w:widowControl w:val="0"/>
                  <w:pBdr>
                    <w:top w:val="nil"/>
                    <w:left w:val="nil"/>
                    <w:bottom w:val="nil"/>
                    <w:right w:val="nil"/>
                    <w:between w:val="nil"/>
                  </w:pBdr>
                  <w:spacing w:before="60" w:after="60"/>
                  <w:jc w:val="both"/>
                </w:pPr>
              </w:pPrChange>
            </w:pPr>
            <w:del w:id="1678" w:author="Microsoft Office User" w:date="2022-09-15T12:29:00Z">
              <w:r w:rsidRPr="002B44C4" w:rsidDel="000B6169">
                <w:rPr>
                  <w:color w:val="000000"/>
                </w:rPr>
                <w:delText>Chưa xử lý</w:delText>
              </w:r>
            </w:del>
          </w:p>
        </w:tc>
        <w:tc>
          <w:tcPr>
            <w:tcW w:w="2126" w:type="dxa"/>
          </w:tcPr>
          <w:p w14:paraId="00ECCD0E" w14:textId="6996E071"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79" w:author="Microsoft Office User" w:date="2022-09-15T12:29:00Z"/>
                <w:color w:val="000000"/>
              </w:rPr>
              <w:pPrChange w:id="168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17833096" w14:textId="5C2D3D45"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81" w:author="Microsoft Office User" w:date="2022-09-15T12:29:00Z"/>
                <w:color w:val="000000"/>
              </w:rPr>
              <w:pPrChange w:id="1682"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2F65F927" w14:textId="390E5735" w:rsidTr="00C55401">
        <w:trPr>
          <w:trHeight w:val="284"/>
          <w:jc w:val="center"/>
          <w:del w:id="1683" w:author="Microsoft Office User" w:date="2022-09-15T12:29:00Z"/>
        </w:trPr>
        <w:tc>
          <w:tcPr>
            <w:tcW w:w="881" w:type="dxa"/>
            <w:shd w:val="clear" w:color="auto" w:fill="F3F3F3"/>
            <w:vAlign w:val="center"/>
          </w:tcPr>
          <w:p w14:paraId="300B67F7" w14:textId="2D667E27" w:rsidR="002363BC" w:rsidRPr="002B44C4" w:rsidDel="000B6169" w:rsidRDefault="002363BC">
            <w:pPr>
              <w:keepNext/>
              <w:keepLines/>
              <w:numPr>
                <w:ilvl w:val="0"/>
                <w:numId w:val="24"/>
              </w:numPr>
              <w:spacing w:before="40" w:after="60" w:line="360" w:lineRule="auto"/>
              <w:outlineLvl w:val="1"/>
              <w:rPr>
                <w:del w:id="1684" w:author="Microsoft Office User" w:date="2022-09-15T12:29:00Z"/>
                <w:b/>
              </w:rPr>
              <w:pPrChange w:id="1685" w:author="Microsoft Office User" w:date="2022-09-15T12:30:00Z">
                <w:pPr>
                  <w:spacing w:before="60" w:after="60" w:line="360" w:lineRule="auto"/>
                  <w:ind w:left="142"/>
                </w:pPr>
              </w:pPrChange>
            </w:pPr>
          </w:p>
        </w:tc>
        <w:tc>
          <w:tcPr>
            <w:tcW w:w="1808" w:type="dxa"/>
          </w:tcPr>
          <w:p w14:paraId="40A02C66" w14:textId="50025F34"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86" w:author="Microsoft Office User" w:date="2022-09-15T12:29:00Z"/>
                <w:color w:val="000000"/>
              </w:rPr>
              <w:pPrChange w:id="168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5BD40B56" w14:textId="11F57087"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88" w:author="Microsoft Office User" w:date="2022-09-15T12:29:00Z"/>
                <w:color w:val="000000"/>
              </w:rPr>
              <w:pPrChange w:id="1689" w:author="Microsoft Office User" w:date="2022-09-15T12:30:00Z">
                <w:pPr>
                  <w:keepLines/>
                  <w:widowControl w:val="0"/>
                  <w:pBdr>
                    <w:top w:val="nil"/>
                    <w:left w:val="nil"/>
                    <w:bottom w:val="nil"/>
                    <w:right w:val="nil"/>
                    <w:between w:val="nil"/>
                  </w:pBdr>
                  <w:spacing w:before="60" w:after="60"/>
                  <w:jc w:val="both"/>
                </w:pPr>
              </w:pPrChange>
            </w:pPr>
            <w:del w:id="1690" w:author="Microsoft Office User" w:date="2022-09-15T12:29:00Z">
              <w:r w:rsidRPr="002B44C4" w:rsidDel="000B6169">
                <w:rPr>
                  <w:color w:val="000000"/>
                </w:rPr>
                <w:delText>Đang xử lý</w:delText>
              </w:r>
            </w:del>
          </w:p>
        </w:tc>
        <w:tc>
          <w:tcPr>
            <w:tcW w:w="2126" w:type="dxa"/>
          </w:tcPr>
          <w:p w14:paraId="70C3CA9D" w14:textId="0FEA9F45"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91" w:author="Microsoft Office User" w:date="2022-09-15T12:29:00Z"/>
                <w:color w:val="000000"/>
              </w:rPr>
              <w:pPrChange w:id="169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2240EA37" w14:textId="36ECE4B2"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93" w:author="Microsoft Office User" w:date="2022-09-15T12:29:00Z"/>
                <w:color w:val="000000"/>
              </w:rPr>
              <w:pPrChange w:id="1694"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4EAC8EF9" w14:textId="7F7A9347" w:rsidTr="00C55401">
        <w:trPr>
          <w:trHeight w:val="284"/>
          <w:jc w:val="center"/>
          <w:del w:id="1695" w:author="Microsoft Office User" w:date="2022-09-15T12:29:00Z"/>
        </w:trPr>
        <w:tc>
          <w:tcPr>
            <w:tcW w:w="881" w:type="dxa"/>
            <w:shd w:val="clear" w:color="auto" w:fill="F3F3F3"/>
            <w:vAlign w:val="center"/>
          </w:tcPr>
          <w:p w14:paraId="6BE8DD5E" w14:textId="76345E39" w:rsidR="002363BC" w:rsidRPr="002B44C4" w:rsidDel="000B6169" w:rsidRDefault="002363BC">
            <w:pPr>
              <w:keepNext/>
              <w:keepLines/>
              <w:numPr>
                <w:ilvl w:val="0"/>
                <w:numId w:val="24"/>
              </w:numPr>
              <w:spacing w:before="40" w:after="60" w:line="360" w:lineRule="auto"/>
              <w:outlineLvl w:val="1"/>
              <w:rPr>
                <w:del w:id="1696" w:author="Microsoft Office User" w:date="2022-09-15T12:29:00Z"/>
                <w:b/>
              </w:rPr>
              <w:pPrChange w:id="1697" w:author="Microsoft Office User" w:date="2022-09-15T12:30:00Z">
                <w:pPr>
                  <w:spacing w:before="60" w:after="60" w:line="360" w:lineRule="auto"/>
                  <w:ind w:left="142"/>
                </w:pPr>
              </w:pPrChange>
            </w:pPr>
          </w:p>
        </w:tc>
        <w:tc>
          <w:tcPr>
            <w:tcW w:w="1808" w:type="dxa"/>
          </w:tcPr>
          <w:p w14:paraId="5F813FCE" w14:textId="520FA5F8"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698" w:author="Microsoft Office User" w:date="2022-09-15T12:29:00Z"/>
                <w:color w:val="000000"/>
              </w:rPr>
              <w:pPrChange w:id="169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7C79A7F6" w14:textId="0073F4A7"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700" w:author="Microsoft Office User" w:date="2022-09-15T12:29:00Z"/>
                <w:color w:val="000000"/>
              </w:rPr>
              <w:pPrChange w:id="1701" w:author="Microsoft Office User" w:date="2022-09-15T12:30:00Z">
                <w:pPr>
                  <w:keepLines/>
                  <w:widowControl w:val="0"/>
                  <w:pBdr>
                    <w:top w:val="nil"/>
                    <w:left w:val="nil"/>
                    <w:bottom w:val="nil"/>
                    <w:right w:val="nil"/>
                    <w:between w:val="nil"/>
                  </w:pBdr>
                  <w:spacing w:before="60" w:after="60"/>
                  <w:jc w:val="both"/>
                </w:pPr>
              </w:pPrChange>
            </w:pPr>
            <w:del w:id="1702" w:author="Microsoft Office User" w:date="2022-09-15T12:29:00Z">
              <w:r w:rsidRPr="002B44C4" w:rsidDel="000B6169">
                <w:rPr>
                  <w:color w:val="000000"/>
                </w:rPr>
                <w:delText>Hoàn tất</w:delText>
              </w:r>
            </w:del>
          </w:p>
        </w:tc>
        <w:tc>
          <w:tcPr>
            <w:tcW w:w="2126" w:type="dxa"/>
          </w:tcPr>
          <w:p w14:paraId="622D784F" w14:textId="7B7D646F"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703" w:author="Microsoft Office User" w:date="2022-09-15T12:29:00Z"/>
                <w:color w:val="000000"/>
              </w:rPr>
              <w:pPrChange w:id="170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056D56EE" w14:textId="1482F841"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705" w:author="Microsoft Office User" w:date="2022-09-15T12:29:00Z"/>
                <w:color w:val="000000"/>
              </w:rPr>
              <w:pPrChange w:id="1706"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7A98A05F" w14:textId="4AEBE8A6" w:rsidTr="00C55401">
        <w:trPr>
          <w:trHeight w:val="284"/>
          <w:jc w:val="center"/>
          <w:del w:id="1707" w:author="Microsoft Office User" w:date="2022-09-15T12:29:00Z"/>
        </w:trPr>
        <w:tc>
          <w:tcPr>
            <w:tcW w:w="881" w:type="dxa"/>
            <w:shd w:val="clear" w:color="auto" w:fill="F3F3F3"/>
            <w:vAlign w:val="center"/>
          </w:tcPr>
          <w:p w14:paraId="0EF991F5" w14:textId="1C70F771" w:rsidR="002363BC" w:rsidRPr="002B44C4" w:rsidDel="000B6169" w:rsidRDefault="002363BC">
            <w:pPr>
              <w:keepNext/>
              <w:keepLines/>
              <w:numPr>
                <w:ilvl w:val="0"/>
                <w:numId w:val="24"/>
              </w:numPr>
              <w:spacing w:before="40" w:after="60" w:line="360" w:lineRule="auto"/>
              <w:outlineLvl w:val="1"/>
              <w:rPr>
                <w:del w:id="1708" w:author="Microsoft Office User" w:date="2022-09-15T12:29:00Z"/>
                <w:b/>
              </w:rPr>
              <w:pPrChange w:id="1709" w:author="Microsoft Office User" w:date="2022-09-15T12:30:00Z">
                <w:pPr>
                  <w:spacing w:before="60" w:after="60" w:line="360" w:lineRule="auto"/>
                  <w:ind w:left="142"/>
                </w:pPr>
              </w:pPrChange>
            </w:pPr>
          </w:p>
        </w:tc>
        <w:tc>
          <w:tcPr>
            <w:tcW w:w="1808" w:type="dxa"/>
          </w:tcPr>
          <w:p w14:paraId="17610A72" w14:textId="34D16C37"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710" w:author="Microsoft Office User" w:date="2022-09-15T12:29:00Z"/>
                <w:color w:val="000000"/>
              </w:rPr>
              <w:pPrChange w:id="171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0DA71DD" w14:textId="38E5B971"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712" w:author="Microsoft Office User" w:date="2022-09-15T12:29:00Z"/>
                <w:color w:val="000000"/>
              </w:rPr>
              <w:pPrChange w:id="1713" w:author="Microsoft Office User" w:date="2022-09-15T12:30:00Z">
                <w:pPr>
                  <w:keepLines/>
                  <w:widowControl w:val="0"/>
                  <w:pBdr>
                    <w:top w:val="nil"/>
                    <w:left w:val="nil"/>
                    <w:bottom w:val="nil"/>
                    <w:right w:val="nil"/>
                    <w:between w:val="nil"/>
                  </w:pBdr>
                  <w:spacing w:before="60" w:after="60"/>
                  <w:jc w:val="both"/>
                </w:pPr>
              </w:pPrChange>
            </w:pPr>
            <w:del w:id="1714" w:author="Microsoft Office User" w:date="2022-09-15T12:29:00Z">
              <w:r w:rsidRPr="002B44C4" w:rsidDel="000B6169">
                <w:rPr>
                  <w:color w:val="000000"/>
                </w:rPr>
                <w:delText>Từ chối</w:delText>
              </w:r>
            </w:del>
          </w:p>
        </w:tc>
        <w:tc>
          <w:tcPr>
            <w:tcW w:w="2126" w:type="dxa"/>
          </w:tcPr>
          <w:p w14:paraId="574ED279" w14:textId="6007EEFA"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715" w:author="Microsoft Office User" w:date="2022-09-15T12:29:00Z"/>
                <w:color w:val="000000"/>
              </w:rPr>
              <w:pPrChange w:id="171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05ED45BA" w14:textId="2B67DF3D" w:rsidR="002363BC" w:rsidRPr="002B44C4" w:rsidDel="000B6169" w:rsidRDefault="002363BC">
            <w:pPr>
              <w:keepNext/>
              <w:keepLines/>
              <w:widowControl w:val="0"/>
              <w:numPr>
                <w:ilvl w:val="0"/>
                <w:numId w:val="24"/>
              </w:numPr>
              <w:pBdr>
                <w:top w:val="nil"/>
                <w:left w:val="nil"/>
                <w:bottom w:val="nil"/>
                <w:right w:val="nil"/>
                <w:between w:val="nil"/>
              </w:pBdr>
              <w:spacing w:before="40" w:after="60"/>
              <w:jc w:val="both"/>
              <w:outlineLvl w:val="1"/>
              <w:rPr>
                <w:del w:id="1717" w:author="Microsoft Office User" w:date="2022-09-15T12:29:00Z"/>
                <w:color w:val="000000"/>
              </w:rPr>
              <w:pPrChange w:id="1718" w:author="Microsoft Office User" w:date="2022-09-15T12:30:00Z">
                <w:pPr>
                  <w:keepLines/>
                  <w:widowControl w:val="0"/>
                  <w:pBdr>
                    <w:top w:val="nil"/>
                    <w:left w:val="nil"/>
                    <w:bottom w:val="nil"/>
                    <w:right w:val="nil"/>
                    <w:between w:val="nil"/>
                  </w:pBdr>
                  <w:spacing w:before="60" w:after="60"/>
                  <w:jc w:val="both"/>
                </w:pPr>
              </w:pPrChange>
            </w:pPr>
          </w:p>
        </w:tc>
      </w:tr>
    </w:tbl>
    <w:p w14:paraId="0CB3D5EA" w14:textId="5748F8B4" w:rsidR="00EE42B3" w:rsidRPr="002B44C4" w:rsidDel="000B6169" w:rsidRDefault="00EE42B3">
      <w:pPr>
        <w:keepNext/>
        <w:keepLines/>
        <w:numPr>
          <w:ilvl w:val="0"/>
          <w:numId w:val="24"/>
        </w:numPr>
        <w:spacing w:before="40"/>
        <w:outlineLvl w:val="1"/>
        <w:rPr>
          <w:del w:id="1719" w:author="Microsoft Office User" w:date="2022-09-15T12:29:00Z"/>
        </w:rPr>
        <w:pPrChange w:id="1720" w:author="Microsoft Office User" w:date="2022-09-15T12:30:00Z">
          <w:pPr/>
        </w:pPrChange>
      </w:pPr>
    </w:p>
    <w:p w14:paraId="3C01CC57" w14:textId="2579E769" w:rsidR="00EE42B3" w:rsidRPr="002B44C4" w:rsidDel="000B6169" w:rsidRDefault="00EE42B3">
      <w:pPr>
        <w:keepNext/>
        <w:keepLines/>
        <w:numPr>
          <w:ilvl w:val="0"/>
          <w:numId w:val="24"/>
        </w:numPr>
        <w:spacing w:before="40"/>
        <w:outlineLvl w:val="1"/>
        <w:rPr>
          <w:del w:id="1721" w:author="Microsoft Office User" w:date="2022-09-15T12:29:00Z"/>
        </w:rPr>
        <w:pPrChange w:id="1722" w:author="Microsoft Office User" w:date="2022-09-15T12:30:00Z">
          <w:pPr/>
        </w:pPrChange>
      </w:pPr>
    </w:p>
    <w:p w14:paraId="45DDA4FB" w14:textId="2C3496E0" w:rsidR="00EE42B3" w:rsidRPr="002B44C4" w:rsidDel="000B6169" w:rsidRDefault="00EE42B3">
      <w:pPr>
        <w:pStyle w:val="Heading4"/>
        <w:numPr>
          <w:ilvl w:val="0"/>
          <w:numId w:val="24"/>
        </w:numPr>
        <w:rPr>
          <w:del w:id="1723" w:author="Microsoft Office User" w:date="2022-09-15T12:29:00Z"/>
          <w:rFonts w:cs="Times New Roman"/>
        </w:rPr>
        <w:pPrChange w:id="1724" w:author="Microsoft Office User" w:date="2022-09-15T12:30:00Z">
          <w:pPr>
            <w:pStyle w:val="Heading4"/>
            <w:numPr>
              <w:ilvl w:val="2"/>
              <w:numId w:val="17"/>
            </w:numPr>
            <w:ind w:left="1224" w:hanging="504"/>
          </w:pPr>
        </w:pPrChange>
      </w:pPr>
      <w:bookmarkStart w:id="1725" w:name="_Toc113613734"/>
      <w:del w:id="1726" w:author="Microsoft Office User" w:date="2022-09-15T12:29:00Z">
        <w:r w:rsidRPr="002B44C4" w:rsidDel="000B6169">
          <w:rPr>
            <w:rFonts w:cs="Times New Roman"/>
          </w:rPr>
          <w:delText>Giao diện thiết kế</w:delText>
        </w:r>
        <w:bookmarkEnd w:id="1725"/>
      </w:del>
    </w:p>
    <w:p w14:paraId="75BB86BD" w14:textId="75D0B696" w:rsidR="003472EE" w:rsidRPr="002B44C4" w:rsidDel="000B6169" w:rsidRDefault="00F00441">
      <w:pPr>
        <w:pStyle w:val="Heading5"/>
        <w:numPr>
          <w:ilvl w:val="0"/>
          <w:numId w:val="24"/>
        </w:numPr>
        <w:rPr>
          <w:del w:id="1727" w:author="Microsoft Office User" w:date="2022-09-15T12:29:00Z"/>
          <w:rFonts w:cs="Times New Roman"/>
        </w:rPr>
        <w:pPrChange w:id="1728" w:author="Microsoft Office User" w:date="2022-09-15T12:30:00Z">
          <w:pPr>
            <w:pStyle w:val="Heading5"/>
            <w:numPr>
              <w:ilvl w:val="3"/>
              <w:numId w:val="17"/>
            </w:numPr>
            <w:ind w:left="1728" w:hanging="647"/>
          </w:pPr>
        </w:pPrChange>
      </w:pPr>
      <w:bookmarkStart w:id="1729" w:name="_Toc113613735"/>
      <w:del w:id="1730" w:author="Microsoft Office User" w:date="2022-09-15T12:29:00Z">
        <w:r w:rsidRPr="002B44C4" w:rsidDel="000B6169">
          <w:rPr>
            <w:rFonts w:cs="Times New Roman"/>
          </w:rPr>
          <w:delText xml:space="preserve">Màn hình </w:delText>
        </w:r>
        <w:r w:rsidR="005D0253" w:rsidRPr="002B44C4" w:rsidDel="000B6169">
          <w:rPr>
            <w:rFonts w:cs="Times New Roman"/>
          </w:rPr>
          <w:delText>D</w:delText>
        </w:r>
        <w:r w:rsidRPr="002B44C4" w:rsidDel="000B6169">
          <w:rPr>
            <w:rFonts w:cs="Times New Roman"/>
          </w:rPr>
          <w:delText xml:space="preserve">anh sách – </w:delText>
        </w:r>
        <w:r w:rsidR="004378ED" w:rsidRPr="002B44C4" w:rsidDel="000B6169">
          <w:rPr>
            <w:rFonts w:cs="Times New Roman"/>
          </w:rPr>
          <w:delText>A</w:delText>
        </w:r>
        <w:r w:rsidRPr="002B44C4" w:rsidDel="000B6169">
          <w:rPr>
            <w:rFonts w:cs="Times New Roman"/>
          </w:rPr>
          <w:delText>ccount Khách hàng/Môi giới</w:delText>
        </w:r>
        <w:bookmarkEnd w:id="1729"/>
      </w:del>
    </w:p>
    <w:p w14:paraId="723033BF" w14:textId="62F999BE" w:rsidR="00F00441" w:rsidRPr="002B44C4" w:rsidDel="000B6169" w:rsidRDefault="00F00441">
      <w:pPr>
        <w:keepNext/>
        <w:keepLines/>
        <w:numPr>
          <w:ilvl w:val="0"/>
          <w:numId w:val="24"/>
        </w:numPr>
        <w:spacing w:before="40"/>
        <w:outlineLvl w:val="1"/>
        <w:rPr>
          <w:del w:id="1731" w:author="Microsoft Office User" w:date="2022-09-15T12:29:00Z"/>
        </w:rPr>
        <w:pPrChange w:id="1732" w:author="Microsoft Office User" w:date="2022-09-15T12:30:00Z">
          <w:pPr/>
        </w:pPrChange>
      </w:pPr>
    </w:p>
    <w:p w14:paraId="0C78A71A" w14:textId="403384F9" w:rsidR="00F00441" w:rsidRPr="002B44C4" w:rsidDel="000B6169" w:rsidRDefault="00F00441">
      <w:pPr>
        <w:keepNext/>
        <w:keepLines/>
        <w:numPr>
          <w:ilvl w:val="0"/>
          <w:numId w:val="24"/>
        </w:numPr>
        <w:spacing w:before="40"/>
        <w:outlineLvl w:val="1"/>
        <w:rPr>
          <w:del w:id="1733" w:author="Microsoft Office User" w:date="2022-09-15T12:29:00Z"/>
        </w:rPr>
        <w:pPrChange w:id="1734" w:author="Microsoft Office User" w:date="2022-09-15T12:30:00Z">
          <w:pPr/>
        </w:pPrChange>
      </w:pPr>
      <w:del w:id="1735" w:author="Microsoft Office User" w:date="2022-09-15T12:29:00Z">
        <w:r w:rsidRPr="002B44C4" w:rsidDel="000B6169">
          <w:rPr>
            <w:noProof/>
          </w:rPr>
          <w:drawing>
            <wp:inline distT="0" distB="0" distL="0" distR="0" wp14:anchorId="2B3E4864" wp14:editId="5B49DCF9">
              <wp:extent cx="5915025" cy="3248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15025" cy="3248025"/>
                      </a:xfrm>
                      <a:prstGeom prst="rect">
                        <a:avLst/>
                      </a:prstGeom>
                      <a:noFill/>
                      <a:ln>
                        <a:noFill/>
                      </a:ln>
                    </pic:spPr>
                  </pic:pic>
                </a:graphicData>
              </a:graphic>
            </wp:inline>
          </w:drawing>
        </w:r>
      </w:del>
    </w:p>
    <w:p w14:paraId="2A1CFED8" w14:textId="138113CF" w:rsidR="00BA3E0C" w:rsidRPr="002B44C4" w:rsidDel="000B6169" w:rsidRDefault="00BA3E0C">
      <w:pPr>
        <w:keepNext/>
        <w:keepLines/>
        <w:numPr>
          <w:ilvl w:val="0"/>
          <w:numId w:val="24"/>
        </w:numPr>
        <w:spacing w:before="40"/>
        <w:outlineLvl w:val="1"/>
        <w:rPr>
          <w:del w:id="1736" w:author="Microsoft Office User" w:date="2022-09-15T12:29:00Z"/>
        </w:rPr>
        <w:pPrChange w:id="1737" w:author="Microsoft Office User" w:date="2022-09-15T12:30:00Z">
          <w:pPr/>
        </w:pPrChange>
      </w:pPr>
    </w:p>
    <w:p w14:paraId="17695079" w14:textId="209115B6" w:rsidR="00F00441" w:rsidRPr="002B44C4" w:rsidDel="000B6169" w:rsidRDefault="00F00441">
      <w:pPr>
        <w:pStyle w:val="Heading5"/>
        <w:numPr>
          <w:ilvl w:val="0"/>
          <w:numId w:val="24"/>
        </w:numPr>
        <w:rPr>
          <w:del w:id="1738" w:author="Microsoft Office User" w:date="2022-09-15T12:29:00Z"/>
          <w:rFonts w:cs="Times New Roman"/>
        </w:rPr>
        <w:pPrChange w:id="1739" w:author="Microsoft Office User" w:date="2022-09-15T12:30:00Z">
          <w:pPr>
            <w:pStyle w:val="Heading5"/>
            <w:numPr>
              <w:ilvl w:val="3"/>
              <w:numId w:val="17"/>
            </w:numPr>
            <w:ind w:left="1728" w:hanging="647"/>
          </w:pPr>
        </w:pPrChange>
      </w:pPr>
      <w:bookmarkStart w:id="1740" w:name="_Toc113613736"/>
      <w:del w:id="1741" w:author="Microsoft Office User" w:date="2022-09-15T12:29:00Z">
        <w:r w:rsidRPr="002B44C4" w:rsidDel="000B6169">
          <w:rPr>
            <w:rFonts w:cs="Times New Roman"/>
          </w:rPr>
          <w:delText xml:space="preserve">Màn hình </w:delText>
        </w:r>
        <w:r w:rsidR="005D0253" w:rsidRPr="002B44C4" w:rsidDel="000B6169">
          <w:rPr>
            <w:rFonts w:cs="Times New Roman"/>
          </w:rPr>
          <w:delText>D</w:delText>
        </w:r>
        <w:r w:rsidRPr="002B44C4" w:rsidDel="000B6169">
          <w:rPr>
            <w:rFonts w:cs="Times New Roman"/>
          </w:rPr>
          <w:delText xml:space="preserve">anh sách – </w:delText>
        </w:r>
        <w:r w:rsidR="004378ED" w:rsidRPr="002B44C4" w:rsidDel="000B6169">
          <w:rPr>
            <w:rFonts w:cs="Times New Roman"/>
          </w:rPr>
          <w:delText>A</w:delText>
        </w:r>
        <w:r w:rsidRPr="002B44C4" w:rsidDel="000B6169">
          <w:rPr>
            <w:rFonts w:cs="Times New Roman"/>
          </w:rPr>
          <w:delText>ccount Cán bộ GQKN/ Lãnh đạo đơn vị hỗ trợ/ Lãnh đạo GQKN</w:delText>
        </w:r>
        <w:bookmarkEnd w:id="1740"/>
      </w:del>
    </w:p>
    <w:p w14:paraId="4BFC8568" w14:textId="78FA986B" w:rsidR="00F00441" w:rsidRPr="002B44C4" w:rsidDel="000B6169" w:rsidRDefault="00F00441">
      <w:pPr>
        <w:keepNext/>
        <w:keepLines/>
        <w:numPr>
          <w:ilvl w:val="0"/>
          <w:numId w:val="24"/>
        </w:numPr>
        <w:spacing w:before="40"/>
        <w:outlineLvl w:val="1"/>
        <w:rPr>
          <w:del w:id="1742" w:author="Microsoft Office User" w:date="2022-09-15T12:29:00Z"/>
        </w:rPr>
        <w:pPrChange w:id="1743" w:author="Microsoft Office User" w:date="2022-09-15T12:30:00Z">
          <w:pPr/>
        </w:pPrChange>
      </w:pPr>
    </w:p>
    <w:p w14:paraId="09813100" w14:textId="28282777" w:rsidR="00F00441" w:rsidRPr="002B44C4" w:rsidDel="000B6169" w:rsidRDefault="00F00441">
      <w:pPr>
        <w:keepNext/>
        <w:keepLines/>
        <w:numPr>
          <w:ilvl w:val="0"/>
          <w:numId w:val="24"/>
        </w:numPr>
        <w:spacing w:before="40"/>
        <w:outlineLvl w:val="1"/>
        <w:rPr>
          <w:del w:id="1744" w:author="Microsoft Office User" w:date="2022-09-15T12:29:00Z"/>
        </w:rPr>
        <w:pPrChange w:id="1745" w:author="Microsoft Office User" w:date="2022-09-15T12:30:00Z">
          <w:pPr/>
        </w:pPrChange>
      </w:pPr>
      <w:del w:id="1746" w:author="Microsoft Office User" w:date="2022-09-15T12:29:00Z">
        <w:r w:rsidRPr="002B44C4" w:rsidDel="000B6169">
          <w:rPr>
            <w:noProof/>
          </w:rPr>
          <w:drawing>
            <wp:inline distT="0" distB="0" distL="0" distR="0" wp14:anchorId="151C2B1C" wp14:editId="780BBEE1">
              <wp:extent cx="5915025" cy="3248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15025" cy="3248025"/>
                      </a:xfrm>
                      <a:prstGeom prst="rect">
                        <a:avLst/>
                      </a:prstGeom>
                      <a:noFill/>
                      <a:ln>
                        <a:noFill/>
                      </a:ln>
                    </pic:spPr>
                  </pic:pic>
                </a:graphicData>
              </a:graphic>
            </wp:inline>
          </w:drawing>
        </w:r>
      </w:del>
    </w:p>
    <w:p w14:paraId="3E40EF79" w14:textId="277ECA90" w:rsidR="00F00441" w:rsidRPr="002B44C4" w:rsidDel="000B6169" w:rsidRDefault="00F00441">
      <w:pPr>
        <w:keepNext/>
        <w:keepLines/>
        <w:numPr>
          <w:ilvl w:val="0"/>
          <w:numId w:val="24"/>
        </w:numPr>
        <w:spacing w:before="40"/>
        <w:outlineLvl w:val="1"/>
        <w:rPr>
          <w:del w:id="1747" w:author="Microsoft Office User" w:date="2022-09-15T12:29:00Z"/>
        </w:rPr>
        <w:pPrChange w:id="1748" w:author="Microsoft Office User" w:date="2022-09-15T12:30:00Z">
          <w:pPr/>
        </w:pPrChange>
      </w:pPr>
    </w:p>
    <w:p w14:paraId="2E3737ED" w14:textId="3815290E" w:rsidR="00F00441" w:rsidRPr="002B44C4" w:rsidDel="000B6169" w:rsidRDefault="00F00441">
      <w:pPr>
        <w:pStyle w:val="Heading5"/>
        <w:numPr>
          <w:ilvl w:val="0"/>
          <w:numId w:val="24"/>
        </w:numPr>
        <w:rPr>
          <w:del w:id="1749" w:author="Microsoft Office User" w:date="2022-09-15T12:29:00Z"/>
          <w:rFonts w:cs="Times New Roman"/>
        </w:rPr>
        <w:pPrChange w:id="1750" w:author="Microsoft Office User" w:date="2022-09-15T12:30:00Z">
          <w:pPr>
            <w:pStyle w:val="Heading5"/>
            <w:numPr>
              <w:ilvl w:val="3"/>
              <w:numId w:val="17"/>
            </w:numPr>
            <w:ind w:left="1728" w:hanging="647"/>
          </w:pPr>
        </w:pPrChange>
      </w:pPr>
      <w:bookmarkStart w:id="1751" w:name="_Toc113613737"/>
      <w:del w:id="1752" w:author="Microsoft Office User" w:date="2022-09-15T12:29:00Z">
        <w:r w:rsidRPr="002B44C4" w:rsidDel="000B6169">
          <w:rPr>
            <w:rFonts w:cs="Times New Roman"/>
          </w:rPr>
          <w:delText xml:space="preserve">Màn hình Chi tiết </w:delText>
        </w:r>
        <w:r w:rsidR="00F125DC" w:rsidRPr="002B44C4" w:rsidDel="000B6169">
          <w:rPr>
            <w:rFonts w:cs="Times New Roman"/>
          </w:rPr>
          <w:delText>– Thông tin tổn thất</w:delText>
        </w:r>
        <w:bookmarkEnd w:id="1751"/>
      </w:del>
    </w:p>
    <w:p w14:paraId="687CF290" w14:textId="1ED4D9F3" w:rsidR="00F00441" w:rsidRPr="002B44C4" w:rsidDel="000B6169" w:rsidRDefault="00F00441">
      <w:pPr>
        <w:keepNext/>
        <w:keepLines/>
        <w:numPr>
          <w:ilvl w:val="0"/>
          <w:numId w:val="24"/>
        </w:numPr>
        <w:spacing w:before="40"/>
        <w:outlineLvl w:val="1"/>
        <w:rPr>
          <w:del w:id="1753" w:author="Microsoft Office User" w:date="2022-09-15T12:29:00Z"/>
        </w:rPr>
        <w:pPrChange w:id="1754" w:author="Microsoft Office User" w:date="2022-09-15T12:30:00Z">
          <w:pPr/>
        </w:pPrChange>
      </w:pPr>
    </w:p>
    <w:p w14:paraId="6D1F1A22" w14:textId="0A9C3A02" w:rsidR="00F00441" w:rsidRPr="002B44C4" w:rsidDel="000B6169" w:rsidRDefault="00F125DC">
      <w:pPr>
        <w:keepNext/>
        <w:keepLines/>
        <w:numPr>
          <w:ilvl w:val="0"/>
          <w:numId w:val="24"/>
        </w:numPr>
        <w:spacing w:before="40"/>
        <w:outlineLvl w:val="1"/>
        <w:rPr>
          <w:del w:id="1755" w:author="Microsoft Office User" w:date="2022-09-15T12:29:00Z"/>
        </w:rPr>
        <w:pPrChange w:id="1756" w:author="Microsoft Office User" w:date="2022-09-15T12:30:00Z">
          <w:pPr/>
        </w:pPrChange>
      </w:pPr>
      <w:del w:id="1757" w:author="Microsoft Office User" w:date="2022-09-15T12:29:00Z">
        <w:r w:rsidRPr="002B44C4" w:rsidDel="000B6169">
          <w:rPr>
            <w:noProof/>
          </w:rPr>
          <w:drawing>
            <wp:inline distT="0" distB="0" distL="0" distR="0" wp14:anchorId="63A05A75" wp14:editId="39ACA356">
              <wp:extent cx="5943600" cy="422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del>
    </w:p>
    <w:p w14:paraId="29F09A9D" w14:textId="266A10B5" w:rsidR="00F00441" w:rsidRPr="002B44C4" w:rsidDel="000B6169" w:rsidRDefault="00F00441">
      <w:pPr>
        <w:keepNext/>
        <w:keepLines/>
        <w:numPr>
          <w:ilvl w:val="0"/>
          <w:numId w:val="24"/>
        </w:numPr>
        <w:spacing w:before="40"/>
        <w:outlineLvl w:val="1"/>
        <w:rPr>
          <w:del w:id="1758" w:author="Microsoft Office User" w:date="2022-09-15T12:29:00Z"/>
        </w:rPr>
        <w:pPrChange w:id="1759" w:author="Microsoft Office User" w:date="2022-09-15T12:30:00Z">
          <w:pPr/>
        </w:pPrChange>
      </w:pPr>
    </w:p>
    <w:p w14:paraId="2B308494" w14:textId="4E0FA926" w:rsidR="00F125DC" w:rsidRPr="002B44C4" w:rsidDel="000B6169" w:rsidRDefault="00F125DC">
      <w:pPr>
        <w:keepNext/>
        <w:keepLines/>
        <w:numPr>
          <w:ilvl w:val="0"/>
          <w:numId w:val="24"/>
        </w:numPr>
        <w:spacing w:before="40"/>
        <w:outlineLvl w:val="1"/>
        <w:rPr>
          <w:del w:id="1760" w:author="Microsoft Office User" w:date="2022-09-15T12:29:00Z"/>
        </w:rPr>
        <w:pPrChange w:id="1761" w:author="Microsoft Office User" w:date="2022-09-15T12:30:00Z">
          <w:pPr/>
        </w:pPrChange>
      </w:pPr>
    </w:p>
    <w:p w14:paraId="5D655E28" w14:textId="235DF290" w:rsidR="00F125DC" w:rsidRPr="002B44C4" w:rsidDel="000B6169" w:rsidRDefault="00F125DC">
      <w:pPr>
        <w:keepNext/>
        <w:keepLines/>
        <w:numPr>
          <w:ilvl w:val="0"/>
          <w:numId w:val="24"/>
        </w:numPr>
        <w:spacing w:before="40"/>
        <w:outlineLvl w:val="1"/>
        <w:rPr>
          <w:del w:id="1762" w:author="Microsoft Office User" w:date="2022-09-15T12:29:00Z"/>
        </w:rPr>
        <w:pPrChange w:id="1763" w:author="Microsoft Office User" w:date="2022-09-15T12:30:00Z">
          <w:pPr/>
        </w:pPrChange>
      </w:pPr>
      <w:del w:id="1764" w:author="Microsoft Office User" w:date="2022-09-15T12:29:00Z">
        <w:r w:rsidRPr="002B44C4" w:rsidDel="000B6169">
          <w:rPr>
            <w:noProof/>
          </w:rPr>
          <w:drawing>
            <wp:inline distT="0" distB="0" distL="0" distR="0" wp14:anchorId="50B070D9" wp14:editId="767F0258">
              <wp:extent cx="5943600" cy="422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del>
    </w:p>
    <w:p w14:paraId="3A5968C5" w14:textId="662F43C5" w:rsidR="00F125DC" w:rsidRPr="002B44C4" w:rsidDel="000B6169" w:rsidRDefault="00F125DC">
      <w:pPr>
        <w:keepNext/>
        <w:keepLines/>
        <w:numPr>
          <w:ilvl w:val="0"/>
          <w:numId w:val="24"/>
        </w:numPr>
        <w:spacing w:before="40"/>
        <w:outlineLvl w:val="1"/>
        <w:rPr>
          <w:del w:id="1765" w:author="Microsoft Office User" w:date="2022-09-15T12:29:00Z"/>
        </w:rPr>
        <w:pPrChange w:id="1766" w:author="Microsoft Office User" w:date="2022-09-15T12:30:00Z">
          <w:pPr/>
        </w:pPrChange>
      </w:pPr>
    </w:p>
    <w:p w14:paraId="0B36C638" w14:textId="200CF3F2" w:rsidR="00F125DC" w:rsidRPr="002B44C4" w:rsidDel="000B6169" w:rsidRDefault="00F125DC">
      <w:pPr>
        <w:pStyle w:val="Heading5"/>
        <w:numPr>
          <w:ilvl w:val="0"/>
          <w:numId w:val="24"/>
        </w:numPr>
        <w:rPr>
          <w:del w:id="1767" w:author="Microsoft Office User" w:date="2022-09-15T12:29:00Z"/>
          <w:rFonts w:cs="Times New Roman"/>
        </w:rPr>
        <w:pPrChange w:id="1768" w:author="Microsoft Office User" w:date="2022-09-15T12:30:00Z">
          <w:pPr>
            <w:pStyle w:val="Heading5"/>
            <w:numPr>
              <w:ilvl w:val="3"/>
              <w:numId w:val="17"/>
            </w:numPr>
            <w:ind w:left="1728" w:hanging="647"/>
          </w:pPr>
        </w:pPrChange>
      </w:pPr>
      <w:bookmarkStart w:id="1769" w:name="_Toc113613738"/>
      <w:del w:id="1770" w:author="Microsoft Office User" w:date="2022-09-15T12:29:00Z">
        <w:r w:rsidRPr="002B44C4" w:rsidDel="000B6169">
          <w:rPr>
            <w:rFonts w:cs="Times New Roman"/>
          </w:rPr>
          <w:delText>Màn hình Chi tiết – Báo cáo tổn thất</w:delText>
        </w:r>
        <w:bookmarkEnd w:id="1769"/>
      </w:del>
    </w:p>
    <w:p w14:paraId="41F85344" w14:textId="4854E629" w:rsidR="00F125DC" w:rsidRPr="002B44C4" w:rsidDel="000B6169" w:rsidRDefault="00F125DC">
      <w:pPr>
        <w:keepNext/>
        <w:keepLines/>
        <w:numPr>
          <w:ilvl w:val="0"/>
          <w:numId w:val="24"/>
        </w:numPr>
        <w:spacing w:before="40"/>
        <w:outlineLvl w:val="1"/>
        <w:rPr>
          <w:del w:id="1771" w:author="Microsoft Office User" w:date="2022-09-15T12:29:00Z"/>
        </w:rPr>
        <w:pPrChange w:id="1772" w:author="Microsoft Office User" w:date="2022-09-15T12:30:00Z">
          <w:pPr/>
        </w:pPrChange>
      </w:pPr>
      <w:del w:id="1773" w:author="Microsoft Office User" w:date="2022-09-15T12:29:00Z">
        <w:r w:rsidRPr="002B44C4" w:rsidDel="000B6169">
          <w:rPr>
            <w:noProof/>
          </w:rPr>
          <w:drawing>
            <wp:inline distT="0" distB="0" distL="0" distR="0" wp14:anchorId="50AB9B7E" wp14:editId="68EB62E2">
              <wp:extent cx="5943600" cy="5676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del>
    </w:p>
    <w:p w14:paraId="2A846627" w14:textId="7C0E9FB0" w:rsidR="00F125DC" w:rsidRPr="002B44C4" w:rsidDel="000B6169" w:rsidRDefault="00F125DC">
      <w:pPr>
        <w:keepNext/>
        <w:keepLines/>
        <w:numPr>
          <w:ilvl w:val="0"/>
          <w:numId w:val="24"/>
        </w:numPr>
        <w:spacing w:before="40"/>
        <w:outlineLvl w:val="1"/>
        <w:rPr>
          <w:del w:id="1774" w:author="Microsoft Office User" w:date="2022-09-15T12:29:00Z"/>
        </w:rPr>
        <w:pPrChange w:id="1775" w:author="Microsoft Office User" w:date="2022-09-15T12:30:00Z">
          <w:pPr/>
        </w:pPrChange>
      </w:pPr>
    </w:p>
    <w:p w14:paraId="6EC615F0" w14:textId="57F0343E" w:rsidR="00F125DC" w:rsidRPr="002B44C4" w:rsidDel="000B6169" w:rsidRDefault="00F125DC">
      <w:pPr>
        <w:pStyle w:val="Heading5"/>
        <w:numPr>
          <w:ilvl w:val="0"/>
          <w:numId w:val="24"/>
        </w:numPr>
        <w:rPr>
          <w:del w:id="1776" w:author="Microsoft Office User" w:date="2022-09-15T12:29:00Z"/>
          <w:rFonts w:cs="Times New Roman"/>
        </w:rPr>
        <w:pPrChange w:id="1777" w:author="Microsoft Office User" w:date="2022-09-15T12:30:00Z">
          <w:pPr>
            <w:pStyle w:val="Heading5"/>
            <w:numPr>
              <w:ilvl w:val="3"/>
              <w:numId w:val="17"/>
            </w:numPr>
            <w:ind w:left="1728" w:hanging="647"/>
          </w:pPr>
        </w:pPrChange>
      </w:pPr>
      <w:bookmarkStart w:id="1778" w:name="_Toc113613739"/>
      <w:del w:id="1779" w:author="Microsoft Office User" w:date="2022-09-15T12:29:00Z">
        <w:r w:rsidRPr="002B44C4" w:rsidDel="000B6169">
          <w:rPr>
            <w:rFonts w:cs="Times New Roman"/>
          </w:rPr>
          <w:delText>Màn hình Chi tiết – Hồ sơ bồi thường</w:delText>
        </w:r>
        <w:bookmarkEnd w:id="1778"/>
      </w:del>
    </w:p>
    <w:p w14:paraId="1F9B9715" w14:textId="35111207" w:rsidR="00F125DC" w:rsidRPr="002B44C4" w:rsidDel="000B6169" w:rsidRDefault="00F125DC">
      <w:pPr>
        <w:keepNext/>
        <w:keepLines/>
        <w:numPr>
          <w:ilvl w:val="0"/>
          <w:numId w:val="24"/>
        </w:numPr>
        <w:spacing w:before="40"/>
        <w:outlineLvl w:val="1"/>
        <w:rPr>
          <w:del w:id="1780" w:author="Microsoft Office User" w:date="2022-09-15T12:29:00Z"/>
        </w:rPr>
        <w:pPrChange w:id="1781" w:author="Microsoft Office User" w:date="2022-09-15T12:30:00Z">
          <w:pPr/>
        </w:pPrChange>
      </w:pPr>
    </w:p>
    <w:p w14:paraId="2259E53C" w14:textId="333F22CA" w:rsidR="00F125DC" w:rsidRPr="002B44C4" w:rsidDel="000B6169" w:rsidRDefault="00F125DC">
      <w:pPr>
        <w:keepNext/>
        <w:keepLines/>
        <w:numPr>
          <w:ilvl w:val="0"/>
          <w:numId w:val="24"/>
        </w:numPr>
        <w:spacing w:before="40"/>
        <w:outlineLvl w:val="1"/>
        <w:rPr>
          <w:del w:id="1782" w:author="Microsoft Office User" w:date="2022-09-15T12:29:00Z"/>
        </w:rPr>
        <w:pPrChange w:id="1783" w:author="Microsoft Office User" w:date="2022-09-15T12:30:00Z">
          <w:pPr/>
        </w:pPrChange>
      </w:pPr>
      <w:del w:id="1784" w:author="Microsoft Office User" w:date="2022-09-15T12:29:00Z">
        <w:r w:rsidRPr="002B44C4" w:rsidDel="000B6169">
          <w:rPr>
            <w:noProof/>
          </w:rPr>
          <w:drawing>
            <wp:inline distT="0" distB="0" distL="0" distR="0" wp14:anchorId="6E593AAE" wp14:editId="00E83E27">
              <wp:extent cx="5943600" cy="6105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6105525"/>
                      </a:xfrm>
                      <a:prstGeom prst="rect">
                        <a:avLst/>
                      </a:prstGeom>
                      <a:noFill/>
                      <a:ln>
                        <a:noFill/>
                      </a:ln>
                    </pic:spPr>
                  </pic:pic>
                </a:graphicData>
              </a:graphic>
            </wp:inline>
          </w:drawing>
        </w:r>
      </w:del>
    </w:p>
    <w:p w14:paraId="155C6872" w14:textId="182677BA" w:rsidR="00601B12" w:rsidRPr="002B44C4" w:rsidDel="000B6169" w:rsidRDefault="00601B12">
      <w:pPr>
        <w:keepNext/>
        <w:keepLines/>
        <w:numPr>
          <w:ilvl w:val="0"/>
          <w:numId w:val="24"/>
        </w:numPr>
        <w:spacing w:before="40"/>
        <w:outlineLvl w:val="1"/>
        <w:rPr>
          <w:del w:id="1785" w:author="Microsoft Office User" w:date="2022-09-15T12:29:00Z"/>
        </w:rPr>
        <w:pPrChange w:id="1786" w:author="Microsoft Office User" w:date="2022-09-15T12:30:00Z">
          <w:pPr/>
        </w:pPrChange>
      </w:pPr>
    </w:p>
    <w:p w14:paraId="5C7CC23F" w14:textId="16CBD3F8" w:rsidR="00F125DC" w:rsidRPr="002B44C4" w:rsidDel="000B6169" w:rsidRDefault="00F125DC">
      <w:pPr>
        <w:keepNext/>
        <w:keepLines/>
        <w:numPr>
          <w:ilvl w:val="0"/>
          <w:numId w:val="24"/>
        </w:numPr>
        <w:spacing w:before="40"/>
        <w:outlineLvl w:val="1"/>
        <w:rPr>
          <w:del w:id="1787" w:author="Microsoft Office User" w:date="2022-09-15T12:29:00Z"/>
        </w:rPr>
        <w:pPrChange w:id="1788" w:author="Microsoft Office User" w:date="2022-09-15T12:30:00Z">
          <w:pPr/>
        </w:pPrChange>
      </w:pPr>
    </w:p>
    <w:p w14:paraId="3A20D196" w14:textId="54E86400" w:rsidR="00F125DC" w:rsidRPr="002B44C4" w:rsidDel="000B6169" w:rsidRDefault="00601B12">
      <w:pPr>
        <w:pStyle w:val="Heading5"/>
        <w:numPr>
          <w:ilvl w:val="0"/>
          <w:numId w:val="24"/>
        </w:numPr>
        <w:rPr>
          <w:del w:id="1789" w:author="Microsoft Office User" w:date="2022-09-15T12:29:00Z"/>
          <w:rFonts w:cs="Times New Roman"/>
        </w:rPr>
        <w:pPrChange w:id="1790" w:author="Microsoft Office User" w:date="2022-09-15T12:30:00Z">
          <w:pPr>
            <w:pStyle w:val="Heading5"/>
            <w:numPr>
              <w:ilvl w:val="3"/>
              <w:numId w:val="17"/>
            </w:numPr>
            <w:ind w:left="1728" w:hanging="647"/>
          </w:pPr>
        </w:pPrChange>
      </w:pPr>
      <w:bookmarkStart w:id="1791" w:name="_Toc113613740"/>
      <w:del w:id="1792" w:author="Microsoft Office User" w:date="2022-09-15T12:29:00Z">
        <w:r w:rsidRPr="002B44C4" w:rsidDel="000B6169">
          <w:rPr>
            <w:rFonts w:cs="Times New Roman"/>
          </w:rPr>
          <w:delText>Màn hình Chi tiết – Lập phương án giám định</w:delText>
        </w:r>
        <w:bookmarkEnd w:id="1791"/>
      </w:del>
    </w:p>
    <w:p w14:paraId="782F8506" w14:textId="72512A17" w:rsidR="00601B12" w:rsidRPr="002B44C4" w:rsidDel="000B6169" w:rsidRDefault="00601B12">
      <w:pPr>
        <w:keepNext/>
        <w:keepLines/>
        <w:numPr>
          <w:ilvl w:val="0"/>
          <w:numId w:val="24"/>
        </w:numPr>
        <w:spacing w:before="40"/>
        <w:outlineLvl w:val="1"/>
        <w:rPr>
          <w:del w:id="1793" w:author="Microsoft Office User" w:date="2022-09-15T12:29:00Z"/>
        </w:rPr>
        <w:pPrChange w:id="1794" w:author="Microsoft Office User" w:date="2022-09-15T12:30:00Z">
          <w:pPr/>
        </w:pPrChange>
      </w:pPr>
    </w:p>
    <w:p w14:paraId="29A1E0D2" w14:textId="63119726" w:rsidR="00601B12" w:rsidRPr="002B44C4" w:rsidDel="000B6169" w:rsidRDefault="00F83E15">
      <w:pPr>
        <w:keepNext/>
        <w:keepLines/>
        <w:numPr>
          <w:ilvl w:val="0"/>
          <w:numId w:val="24"/>
        </w:numPr>
        <w:spacing w:before="40"/>
        <w:outlineLvl w:val="1"/>
        <w:rPr>
          <w:del w:id="1795" w:author="Microsoft Office User" w:date="2022-09-15T12:29:00Z"/>
        </w:rPr>
        <w:pPrChange w:id="1796" w:author="Microsoft Office User" w:date="2022-09-15T12:30:00Z">
          <w:pPr/>
        </w:pPrChange>
      </w:pPr>
      <w:del w:id="1797" w:author="Microsoft Office User" w:date="2022-09-15T12:29:00Z">
        <w:r w:rsidRPr="002B44C4" w:rsidDel="000B6169">
          <w:delText>Thông tin chi tiết phương án giám định thể hiện trong mục “1.Phương án”</w:delText>
        </w:r>
      </w:del>
    </w:p>
    <w:p w14:paraId="5DB9F139" w14:textId="21022BC7" w:rsidR="00601B12" w:rsidRPr="002B44C4" w:rsidDel="000B6169" w:rsidRDefault="00F83E15">
      <w:pPr>
        <w:keepNext/>
        <w:keepLines/>
        <w:numPr>
          <w:ilvl w:val="0"/>
          <w:numId w:val="24"/>
        </w:numPr>
        <w:spacing w:before="40"/>
        <w:outlineLvl w:val="1"/>
        <w:rPr>
          <w:del w:id="1798" w:author="Microsoft Office User" w:date="2022-09-15T12:29:00Z"/>
        </w:rPr>
        <w:pPrChange w:id="1799" w:author="Microsoft Office User" w:date="2022-09-15T12:30:00Z">
          <w:pPr/>
        </w:pPrChange>
      </w:pPr>
      <w:del w:id="1800" w:author="Microsoft Office User" w:date="2022-09-15T12:29:00Z">
        <w:r w:rsidRPr="002B44C4" w:rsidDel="000B6169">
          <w:rPr>
            <w:noProof/>
          </w:rPr>
          <w:drawing>
            <wp:inline distT="0" distB="0" distL="0" distR="0" wp14:anchorId="03888437" wp14:editId="69A3E5FF">
              <wp:extent cx="5943600" cy="684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del>
    </w:p>
    <w:p w14:paraId="4EB5567C" w14:textId="6B5637B9" w:rsidR="00601B12" w:rsidRPr="002B44C4" w:rsidDel="000B6169" w:rsidRDefault="00601B12">
      <w:pPr>
        <w:keepNext/>
        <w:keepLines/>
        <w:numPr>
          <w:ilvl w:val="0"/>
          <w:numId w:val="24"/>
        </w:numPr>
        <w:spacing w:before="40"/>
        <w:outlineLvl w:val="1"/>
        <w:rPr>
          <w:del w:id="1801" w:author="Microsoft Office User" w:date="2022-09-15T12:29:00Z"/>
        </w:rPr>
        <w:pPrChange w:id="1802" w:author="Microsoft Office User" w:date="2022-09-15T12:30:00Z">
          <w:pPr/>
        </w:pPrChange>
      </w:pPr>
    </w:p>
    <w:p w14:paraId="4F505119" w14:textId="5DE0A60F" w:rsidR="00C752CA" w:rsidRPr="002B44C4" w:rsidDel="000B6169" w:rsidRDefault="00983D75">
      <w:pPr>
        <w:pStyle w:val="Heading3"/>
        <w:numPr>
          <w:ilvl w:val="0"/>
          <w:numId w:val="24"/>
        </w:numPr>
        <w:rPr>
          <w:del w:id="1803" w:author="Microsoft Office User" w:date="2022-09-15T12:29:00Z"/>
          <w:rFonts w:cs="Times New Roman"/>
        </w:rPr>
        <w:pPrChange w:id="1804" w:author="Microsoft Office User" w:date="2022-09-15T12:30:00Z">
          <w:pPr>
            <w:pStyle w:val="Heading3"/>
            <w:numPr>
              <w:ilvl w:val="1"/>
              <w:numId w:val="17"/>
            </w:numPr>
            <w:ind w:left="792" w:hanging="432"/>
          </w:pPr>
        </w:pPrChange>
      </w:pPr>
      <w:bookmarkStart w:id="1805" w:name="_Toc113613741"/>
      <w:del w:id="1806" w:author="Microsoft Office User" w:date="2022-09-15T12:29:00Z">
        <w:r w:rsidRPr="002B44C4" w:rsidDel="000B6169">
          <w:rPr>
            <w:rFonts w:cs="Times New Roman"/>
          </w:rPr>
          <w:delText>Chỉ định công ty giám định</w:delText>
        </w:r>
        <w:bookmarkEnd w:id="1805"/>
      </w:del>
    </w:p>
    <w:p w14:paraId="2307EA9F" w14:textId="03445DA1" w:rsidR="00983D75" w:rsidRPr="002B44C4" w:rsidDel="000B6169" w:rsidRDefault="00983D75">
      <w:pPr>
        <w:pStyle w:val="Heading4"/>
        <w:numPr>
          <w:ilvl w:val="0"/>
          <w:numId w:val="24"/>
        </w:numPr>
        <w:rPr>
          <w:del w:id="1807" w:author="Microsoft Office User" w:date="2022-09-15T12:29:00Z"/>
          <w:rFonts w:cs="Times New Roman"/>
        </w:rPr>
        <w:pPrChange w:id="1808" w:author="Microsoft Office User" w:date="2022-09-15T12:30:00Z">
          <w:pPr>
            <w:pStyle w:val="Heading4"/>
            <w:numPr>
              <w:ilvl w:val="2"/>
              <w:numId w:val="17"/>
            </w:numPr>
            <w:ind w:left="1224" w:hanging="504"/>
          </w:pPr>
        </w:pPrChange>
      </w:pPr>
      <w:bookmarkStart w:id="1809" w:name="_Toc113613742"/>
      <w:del w:id="1810" w:author="Microsoft Office User" w:date="2022-09-15T12:29:00Z">
        <w:r w:rsidRPr="002B44C4" w:rsidDel="000B6169">
          <w:rPr>
            <w:rFonts w:cs="Times New Roman"/>
          </w:rPr>
          <w:delText>Quy trình nghiệp vụ</w:delText>
        </w:r>
        <w:bookmarkEnd w:id="1809"/>
      </w:del>
    </w:p>
    <w:p w14:paraId="5B80731C" w14:textId="70C89CD0" w:rsidR="00983D75" w:rsidRPr="002B44C4" w:rsidDel="000B6169" w:rsidRDefault="00983D75">
      <w:pPr>
        <w:keepNext/>
        <w:keepLines/>
        <w:numPr>
          <w:ilvl w:val="0"/>
          <w:numId w:val="24"/>
        </w:numPr>
        <w:spacing w:before="40"/>
        <w:outlineLvl w:val="1"/>
        <w:rPr>
          <w:del w:id="1811" w:author="Microsoft Office User" w:date="2022-09-15T12:29:00Z"/>
        </w:rPr>
        <w:pPrChange w:id="1812" w:author="Microsoft Office User" w:date="2022-09-15T12:30:00Z">
          <w:pPr/>
        </w:pPrChange>
      </w:pPr>
    </w:p>
    <w:p w14:paraId="71E1CA98" w14:textId="11F6691B" w:rsidR="00983D75" w:rsidRPr="002B44C4" w:rsidDel="000B6169" w:rsidRDefault="00983D75">
      <w:pPr>
        <w:keepNext/>
        <w:keepLines/>
        <w:numPr>
          <w:ilvl w:val="0"/>
          <w:numId w:val="24"/>
        </w:numPr>
        <w:spacing w:before="40"/>
        <w:jc w:val="center"/>
        <w:outlineLvl w:val="1"/>
        <w:rPr>
          <w:del w:id="1813" w:author="Microsoft Office User" w:date="2022-09-15T12:29:00Z"/>
        </w:rPr>
        <w:pPrChange w:id="1814" w:author="Microsoft Office User" w:date="2022-09-15T12:30:00Z">
          <w:pPr>
            <w:jc w:val="center"/>
          </w:pPr>
        </w:pPrChange>
      </w:pPr>
      <w:del w:id="1815" w:author="Microsoft Office User" w:date="2022-09-15T12:29:00Z">
        <w:r w:rsidRPr="002B44C4" w:rsidDel="000B6169">
          <w:rPr>
            <w:noProof/>
          </w:rPr>
          <w:drawing>
            <wp:inline distT="0" distB="0" distL="0" distR="0" wp14:anchorId="5899E7C3" wp14:editId="2D0BA729">
              <wp:extent cx="6343650" cy="53982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50272" cy="5403837"/>
                      </a:xfrm>
                      <a:prstGeom prst="rect">
                        <a:avLst/>
                      </a:prstGeom>
                      <a:noFill/>
                      <a:ln>
                        <a:noFill/>
                      </a:ln>
                    </pic:spPr>
                  </pic:pic>
                </a:graphicData>
              </a:graphic>
            </wp:inline>
          </w:drawing>
        </w:r>
      </w:del>
    </w:p>
    <w:p w14:paraId="7A9FB045" w14:textId="352AFC30" w:rsidR="005E2E62" w:rsidRPr="002B44C4" w:rsidDel="000B6169" w:rsidRDefault="005E2E62">
      <w:pPr>
        <w:keepNext/>
        <w:keepLines/>
        <w:numPr>
          <w:ilvl w:val="0"/>
          <w:numId w:val="24"/>
        </w:numPr>
        <w:spacing w:before="40"/>
        <w:jc w:val="center"/>
        <w:outlineLvl w:val="1"/>
        <w:rPr>
          <w:del w:id="1816" w:author="Microsoft Office User" w:date="2022-09-15T12:29:00Z"/>
        </w:rPr>
        <w:pPrChange w:id="1817" w:author="Microsoft Office User" w:date="2022-09-15T12:30:00Z">
          <w:pPr>
            <w:jc w:val="center"/>
          </w:pPr>
        </w:pPrChange>
      </w:pPr>
    </w:p>
    <w:p w14:paraId="2037802D" w14:textId="123E6C02" w:rsidR="00983D75" w:rsidRPr="002B44C4" w:rsidDel="000B6169" w:rsidRDefault="00983D75">
      <w:pPr>
        <w:pStyle w:val="Heading4"/>
        <w:numPr>
          <w:ilvl w:val="0"/>
          <w:numId w:val="24"/>
        </w:numPr>
        <w:rPr>
          <w:del w:id="1818" w:author="Microsoft Office User" w:date="2022-09-15T12:29:00Z"/>
          <w:rFonts w:cs="Times New Roman"/>
        </w:rPr>
        <w:pPrChange w:id="1819" w:author="Microsoft Office User" w:date="2022-09-15T12:30:00Z">
          <w:pPr>
            <w:pStyle w:val="Heading4"/>
            <w:numPr>
              <w:ilvl w:val="2"/>
              <w:numId w:val="17"/>
            </w:numPr>
            <w:ind w:left="1224" w:hanging="504"/>
          </w:pPr>
        </w:pPrChange>
      </w:pPr>
      <w:bookmarkStart w:id="1820" w:name="_Toc113613743"/>
      <w:del w:id="1821" w:author="Microsoft Office User" w:date="2022-09-15T12:29:00Z">
        <w:r w:rsidRPr="002B44C4" w:rsidDel="000B6169">
          <w:rPr>
            <w:rFonts w:cs="Times New Roman"/>
          </w:rPr>
          <w:delText>Mô tả quy trình</w:delText>
        </w:r>
        <w:bookmarkEnd w:id="1820"/>
      </w:del>
    </w:p>
    <w:p w14:paraId="3B4892CE" w14:textId="7FC247BD" w:rsidR="00402224" w:rsidRPr="002B44C4" w:rsidDel="000B6169" w:rsidRDefault="00402224">
      <w:pPr>
        <w:keepNext/>
        <w:keepLines/>
        <w:numPr>
          <w:ilvl w:val="0"/>
          <w:numId w:val="24"/>
        </w:numPr>
        <w:spacing w:before="40"/>
        <w:outlineLvl w:val="1"/>
        <w:rPr>
          <w:del w:id="1822" w:author="Microsoft Office User" w:date="2022-09-15T12:29:00Z"/>
        </w:rPr>
        <w:pPrChange w:id="1823"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7F5EC9" w:rsidRPr="002B44C4" w:rsidDel="000B6169" w14:paraId="19DA22F2" w14:textId="35546518" w:rsidTr="000F244D">
        <w:trPr>
          <w:trHeight w:val="284"/>
          <w:jc w:val="center"/>
          <w:del w:id="1824" w:author="Microsoft Office User" w:date="2022-09-15T12:29:00Z"/>
        </w:trPr>
        <w:tc>
          <w:tcPr>
            <w:tcW w:w="881" w:type="dxa"/>
            <w:shd w:val="clear" w:color="auto" w:fill="F3F3F3"/>
            <w:vAlign w:val="center"/>
          </w:tcPr>
          <w:p w14:paraId="2C32FCBE" w14:textId="50EFE8DD" w:rsidR="007F5EC9" w:rsidRPr="002B44C4" w:rsidDel="000B6169" w:rsidRDefault="007F5EC9">
            <w:pPr>
              <w:keepNext/>
              <w:keepLines/>
              <w:numPr>
                <w:ilvl w:val="0"/>
                <w:numId w:val="24"/>
              </w:numPr>
              <w:spacing w:before="40" w:after="60" w:line="360" w:lineRule="auto"/>
              <w:outlineLvl w:val="1"/>
              <w:rPr>
                <w:del w:id="1825" w:author="Microsoft Office User" w:date="2022-09-15T12:29:00Z"/>
                <w:b/>
              </w:rPr>
              <w:pPrChange w:id="1826" w:author="Microsoft Office User" w:date="2022-09-15T12:30:00Z">
                <w:pPr>
                  <w:spacing w:before="60" w:after="60" w:line="360" w:lineRule="auto"/>
                  <w:ind w:left="142"/>
                </w:pPr>
              </w:pPrChange>
            </w:pPr>
            <w:del w:id="1827" w:author="Microsoft Office User" w:date="2022-09-15T12:29:00Z">
              <w:r w:rsidRPr="002B44C4" w:rsidDel="000B6169">
                <w:rPr>
                  <w:b/>
                </w:rPr>
                <w:delText>STT</w:delText>
              </w:r>
            </w:del>
          </w:p>
        </w:tc>
        <w:tc>
          <w:tcPr>
            <w:tcW w:w="1627" w:type="dxa"/>
          </w:tcPr>
          <w:p w14:paraId="3B16C370" w14:textId="1161EFFB" w:rsidR="007F5EC9" w:rsidRPr="002B44C4" w:rsidDel="000B6169" w:rsidRDefault="007F5EC9">
            <w:pPr>
              <w:keepNext/>
              <w:keepLines/>
              <w:widowControl w:val="0"/>
              <w:numPr>
                <w:ilvl w:val="0"/>
                <w:numId w:val="24"/>
              </w:numPr>
              <w:pBdr>
                <w:top w:val="nil"/>
                <w:left w:val="nil"/>
                <w:bottom w:val="nil"/>
                <w:right w:val="nil"/>
                <w:between w:val="nil"/>
              </w:pBdr>
              <w:spacing w:before="40" w:after="60" w:line="360" w:lineRule="auto"/>
              <w:jc w:val="center"/>
              <w:outlineLvl w:val="1"/>
              <w:rPr>
                <w:del w:id="1828" w:author="Microsoft Office User" w:date="2022-09-15T12:29:00Z"/>
                <w:color w:val="000000"/>
              </w:rPr>
              <w:pPrChange w:id="1829" w:author="Microsoft Office User" w:date="2022-09-15T12:30:00Z">
                <w:pPr>
                  <w:keepLines/>
                  <w:widowControl w:val="0"/>
                  <w:pBdr>
                    <w:top w:val="nil"/>
                    <w:left w:val="nil"/>
                    <w:bottom w:val="nil"/>
                    <w:right w:val="nil"/>
                    <w:between w:val="nil"/>
                  </w:pBdr>
                  <w:spacing w:before="60" w:after="60" w:line="360" w:lineRule="auto"/>
                  <w:jc w:val="center"/>
                </w:pPr>
              </w:pPrChange>
            </w:pPr>
            <w:del w:id="1830" w:author="Microsoft Office User" w:date="2022-09-15T12:29:00Z">
              <w:r w:rsidRPr="002B44C4" w:rsidDel="000B6169">
                <w:rPr>
                  <w:color w:val="000000"/>
                </w:rPr>
                <w:delText>Tên bước</w:delText>
              </w:r>
            </w:del>
          </w:p>
        </w:tc>
        <w:tc>
          <w:tcPr>
            <w:tcW w:w="1447" w:type="dxa"/>
          </w:tcPr>
          <w:p w14:paraId="7354854A" w14:textId="3834C11C" w:rsidR="007F5EC9" w:rsidRPr="002B44C4" w:rsidDel="000B6169" w:rsidRDefault="007F5EC9">
            <w:pPr>
              <w:keepNext/>
              <w:keepLines/>
              <w:widowControl w:val="0"/>
              <w:numPr>
                <w:ilvl w:val="0"/>
                <w:numId w:val="24"/>
              </w:numPr>
              <w:pBdr>
                <w:top w:val="nil"/>
                <w:left w:val="nil"/>
                <w:bottom w:val="nil"/>
                <w:right w:val="nil"/>
                <w:between w:val="nil"/>
              </w:pBdr>
              <w:spacing w:before="40" w:after="60" w:line="360" w:lineRule="auto"/>
              <w:jc w:val="center"/>
              <w:outlineLvl w:val="1"/>
              <w:rPr>
                <w:del w:id="1831" w:author="Microsoft Office User" w:date="2022-09-15T12:29:00Z"/>
                <w:color w:val="000000"/>
              </w:rPr>
              <w:pPrChange w:id="1832" w:author="Microsoft Office User" w:date="2022-09-15T12:30:00Z">
                <w:pPr>
                  <w:keepLines/>
                  <w:widowControl w:val="0"/>
                  <w:pBdr>
                    <w:top w:val="nil"/>
                    <w:left w:val="nil"/>
                    <w:bottom w:val="nil"/>
                    <w:right w:val="nil"/>
                    <w:between w:val="nil"/>
                  </w:pBdr>
                  <w:spacing w:before="60" w:after="60" w:line="360" w:lineRule="auto"/>
                  <w:jc w:val="center"/>
                </w:pPr>
              </w:pPrChange>
            </w:pPr>
            <w:del w:id="1833" w:author="Microsoft Office User" w:date="2022-09-15T12:29:00Z">
              <w:r w:rsidRPr="002B44C4" w:rsidDel="000B6169">
                <w:rPr>
                  <w:color w:val="000000"/>
                </w:rPr>
                <w:delText>Vai trò</w:delText>
              </w:r>
            </w:del>
          </w:p>
        </w:tc>
        <w:tc>
          <w:tcPr>
            <w:tcW w:w="3343" w:type="dxa"/>
          </w:tcPr>
          <w:p w14:paraId="0C8A4D6A" w14:textId="0BF79DDE" w:rsidR="007F5EC9" w:rsidRPr="002B44C4" w:rsidDel="000B6169" w:rsidRDefault="007F5EC9">
            <w:pPr>
              <w:keepNext/>
              <w:keepLines/>
              <w:widowControl w:val="0"/>
              <w:numPr>
                <w:ilvl w:val="0"/>
                <w:numId w:val="24"/>
              </w:numPr>
              <w:pBdr>
                <w:top w:val="nil"/>
                <w:left w:val="nil"/>
                <w:bottom w:val="nil"/>
                <w:right w:val="nil"/>
                <w:between w:val="nil"/>
              </w:pBdr>
              <w:spacing w:before="40" w:after="60" w:line="360" w:lineRule="auto"/>
              <w:jc w:val="center"/>
              <w:outlineLvl w:val="1"/>
              <w:rPr>
                <w:del w:id="1834" w:author="Microsoft Office User" w:date="2022-09-15T12:29:00Z"/>
                <w:color w:val="000000"/>
              </w:rPr>
              <w:pPrChange w:id="1835" w:author="Microsoft Office User" w:date="2022-09-15T12:30:00Z">
                <w:pPr>
                  <w:keepLines/>
                  <w:widowControl w:val="0"/>
                  <w:pBdr>
                    <w:top w:val="nil"/>
                    <w:left w:val="nil"/>
                    <w:bottom w:val="nil"/>
                    <w:right w:val="nil"/>
                    <w:between w:val="nil"/>
                  </w:pBdr>
                  <w:spacing w:before="60" w:after="60" w:line="360" w:lineRule="auto"/>
                  <w:jc w:val="center"/>
                </w:pPr>
              </w:pPrChange>
            </w:pPr>
            <w:del w:id="1836" w:author="Microsoft Office User" w:date="2022-09-15T12:29:00Z">
              <w:r w:rsidRPr="002B44C4" w:rsidDel="000B6169">
                <w:rPr>
                  <w:color w:val="000000"/>
                </w:rPr>
                <w:delText>Mô tả nội dung</w:delText>
              </w:r>
            </w:del>
          </w:p>
        </w:tc>
        <w:tc>
          <w:tcPr>
            <w:tcW w:w="1533" w:type="dxa"/>
            <w:vAlign w:val="center"/>
          </w:tcPr>
          <w:p w14:paraId="30C893C8" w14:textId="25833351" w:rsidR="007F5EC9" w:rsidRPr="002B44C4" w:rsidDel="000B6169" w:rsidRDefault="007F5EC9">
            <w:pPr>
              <w:keepNext/>
              <w:keepLines/>
              <w:widowControl w:val="0"/>
              <w:numPr>
                <w:ilvl w:val="0"/>
                <w:numId w:val="24"/>
              </w:numPr>
              <w:pBdr>
                <w:top w:val="nil"/>
                <w:left w:val="nil"/>
                <w:bottom w:val="nil"/>
                <w:right w:val="nil"/>
                <w:between w:val="nil"/>
              </w:pBdr>
              <w:spacing w:before="40" w:after="60" w:line="360" w:lineRule="auto"/>
              <w:jc w:val="center"/>
              <w:outlineLvl w:val="1"/>
              <w:rPr>
                <w:del w:id="1837" w:author="Microsoft Office User" w:date="2022-09-15T12:29:00Z"/>
                <w:color w:val="000000"/>
              </w:rPr>
              <w:pPrChange w:id="1838" w:author="Microsoft Office User" w:date="2022-09-15T12:30:00Z">
                <w:pPr>
                  <w:keepLines/>
                  <w:widowControl w:val="0"/>
                  <w:pBdr>
                    <w:top w:val="nil"/>
                    <w:left w:val="nil"/>
                    <w:bottom w:val="nil"/>
                    <w:right w:val="nil"/>
                    <w:between w:val="nil"/>
                  </w:pBdr>
                  <w:spacing w:before="60" w:after="60" w:line="360" w:lineRule="auto"/>
                  <w:jc w:val="center"/>
                </w:pPr>
              </w:pPrChange>
            </w:pPr>
            <w:del w:id="1839" w:author="Microsoft Office User" w:date="2022-09-15T12:29:00Z">
              <w:r w:rsidRPr="002B44C4" w:rsidDel="000B6169">
                <w:rPr>
                  <w:color w:val="000000"/>
                </w:rPr>
                <w:delText>Thực hiện</w:delText>
              </w:r>
            </w:del>
          </w:p>
        </w:tc>
      </w:tr>
      <w:tr w:rsidR="007F5EC9" w:rsidRPr="002B44C4" w:rsidDel="000B6169" w14:paraId="5D7BA77E" w14:textId="4ABF2A75" w:rsidTr="000F244D">
        <w:trPr>
          <w:trHeight w:val="284"/>
          <w:jc w:val="center"/>
          <w:del w:id="1840" w:author="Microsoft Office User" w:date="2022-09-15T12:29:00Z"/>
        </w:trPr>
        <w:tc>
          <w:tcPr>
            <w:tcW w:w="881" w:type="dxa"/>
            <w:shd w:val="clear" w:color="auto" w:fill="F3F3F3"/>
            <w:vAlign w:val="center"/>
          </w:tcPr>
          <w:p w14:paraId="607B55BC" w14:textId="6B2687BF" w:rsidR="007F5EC9" w:rsidRPr="002B44C4" w:rsidDel="000B6169" w:rsidRDefault="007F5EC9">
            <w:pPr>
              <w:keepNext/>
              <w:keepLines/>
              <w:numPr>
                <w:ilvl w:val="0"/>
                <w:numId w:val="24"/>
              </w:numPr>
              <w:spacing w:before="40" w:after="60" w:line="360" w:lineRule="auto"/>
              <w:outlineLvl w:val="1"/>
              <w:rPr>
                <w:del w:id="1841" w:author="Microsoft Office User" w:date="2022-09-15T12:29:00Z"/>
                <w:b/>
              </w:rPr>
              <w:pPrChange w:id="1842" w:author="Microsoft Office User" w:date="2022-09-15T12:30:00Z">
                <w:pPr>
                  <w:spacing w:before="60" w:after="60" w:line="360" w:lineRule="auto"/>
                  <w:ind w:left="142"/>
                </w:pPr>
              </w:pPrChange>
            </w:pPr>
            <w:del w:id="1843" w:author="Microsoft Office User" w:date="2022-09-15T12:29:00Z">
              <w:r w:rsidRPr="002B44C4" w:rsidDel="000B6169">
                <w:rPr>
                  <w:b/>
                </w:rPr>
                <w:delText>B1</w:delText>
              </w:r>
            </w:del>
          </w:p>
        </w:tc>
        <w:tc>
          <w:tcPr>
            <w:tcW w:w="1627" w:type="dxa"/>
          </w:tcPr>
          <w:p w14:paraId="7694F37F" w14:textId="70ADC3C9" w:rsidR="007F5EC9" w:rsidRPr="002B44C4" w:rsidDel="000B6169" w:rsidRDefault="0079354A">
            <w:pPr>
              <w:keepNext/>
              <w:keepLines/>
              <w:widowControl w:val="0"/>
              <w:numPr>
                <w:ilvl w:val="0"/>
                <w:numId w:val="24"/>
              </w:numPr>
              <w:pBdr>
                <w:top w:val="nil"/>
                <w:left w:val="nil"/>
                <w:bottom w:val="nil"/>
                <w:right w:val="nil"/>
                <w:between w:val="nil"/>
              </w:pBdr>
              <w:spacing w:before="40" w:after="60"/>
              <w:jc w:val="both"/>
              <w:outlineLvl w:val="1"/>
              <w:rPr>
                <w:del w:id="1844" w:author="Microsoft Office User" w:date="2022-09-15T12:29:00Z"/>
                <w:color w:val="000000"/>
              </w:rPr>
              <w:pPrChange w:id="1845" w:author="Microsoft Office User" w:date="2022-09-15T12:30:00Z">
                <w:pPr>
                  <w:keepLines/>
                  <w:widowControl w:val="0"/>
                  <w:pBdr>
                    <w:top w:val="nil"/>
                    <w:left w:val="nil"/>
                    <w:bottom w:val="nil"/>
                    <w:right w:val="nil"/>
                    <w:between w:val="nil"/>
                  </w:pBdr>
                  <w:spacing w:before="60" w:after="60"/>
                  <w:jc w:val="both"/>
                </w:pPr>
              </w:pPrChange>
            </w:pPr>
            <w:del w:id="1846" w:author="Microsoft Office User" w:date="2022-09-15T12:29:00Z">
              <w:r w:rsidRPr="002B44C4" w:rsidDel="000B6169">
                <w:rPr>
                  <w:color w:val="000000"/>
                </w:rPr>
                <w:delText>Lập phương án giám định</w:delText>
              </w:r>
            </w:del>
          </w:p>
        </w:tc>
        <w:tc>
          <w:tcPr>
            <w:tcW w:w="1447" w:type="dxa"/>
          </w:tcPr>
          <w:p w14:paraId="4B4E460C" w14:textId="1EDE591C" w:rsidR="007F5EC9" w:rsidRPr="002B44C4" w:rsidDel="000B6169" w:rsidRDefault="0079354A">
            <w:pPr>
              <w:keepNext/>
              <w:keepLines/>
              <w:widowControl w:val="0"/>
              <w:numPr>
                <w:ilvl w:val="0"/>
                <w:numId w:val="24"/>
              </w:numPr>
              <w:pBdr>
                <w:top w:val="nil"/>
                <w:left w:val="nil"/>
                <w:bottom w:val="nil"/>
                <w:right w:val="nil"/>
                <w:between w:val="nil"/>
              </w:pBdr>
              <w:spacing w:before="40" w:after="60"/>
              <w:jc w:val="both"/>
              <w:outlineLvl w:val="1"/>
              <w:rPr>
                <w:del w:id="1847" w:author="Microsoft Office User" w:date="2022-09-15T12:29:00Z"/>
                <w:color w:val="000000"/>
              </w:rPr>
              <w:pPrChange w:id="1848" w:author="Microsoft Office User" w:date="2022-09-15T12:30:00Z">
                <w:pPr>
                  <w:keepLines/>
                  <w:widowControl w:val="0"/>
                  <w:pBdr>
                    <w:top w:val="nil"/>
                    <w:left w:val="nil"/>
                    <w:bottom w:val="nil"/>
                    <w:right w:val="nil"/>
                    <w:between w:val="nil"/>
                  </w:pBdr>
                  <w:spacing w:before="60" w:after="60"/>
                  <w:jc w:val="both"/>
                </w:pPr>
              </w:pPrChange>
            </w:pPr>
            <w:del w:id="1849" w:author="Microsoft Office User" w:date="2022-09-15T12:29:00Z">
              <w:r w:rsidRPr="002B44C4" w:rsidDel="000B6169">
                <w:rPr>
                  <w:color w:val="000000"/>
                </w:rPr>
                <w:delText>Cán bộ GQKN</w:delText>
              </w:r>
            </w:del>
          </w:p>
        </w:tc>
        <w:tc>
          <w:tcPr>
            <w:tcW w:w="3343" w:type="dxa"/>
          </w:tcPr>
          <w:p w14:paraId="0B8A786F" w14:textId="3E89D8BA" w:rsidR="007F5EC9" w:rsidRPr="002B44C4" w:rsidDel="000B6169" w:rsidRDefault="00040622">
            <w:pPr>
              <w:keepNext/>
              <w:keepLines/>
              <w:widowControl w:val="0"/>
              <w:numPr>
                <w:ilvl w:val="0"/>
                <w:numId w:val="24"/>
              </w:numPr>
              <w:pBdr>
                <w:top w:val="nil"/>
                <w:left w:val="nil"/>
                <w:bottom w:val="nil"/>
                <w:right w:val="nil"/>
                <w:between w:val="nil"/>
              </w:pBdr>
              <w:spacing w:before="40" w:after="60"/>
              <w:jc w:val="both"/>
              <w:outlineLvl w:val="1"/>
              <w:rPr>
                <w:del w:id="1850" w:author="Microsoft Office User" w:date="2022-09-15T12:29:00Z"/>
                <w:color w:val="000000"/>
              </w:rPr>
              <w:pPrChange w:id="1851" w:author="Microsoft Office User" w:date="2022-09-15T12:30:00Z">
                <w:pPr>
                  <w:keepLines/>
                  <w:widowControl w:val="0"/>
                  <w:pBdr>
                    <w:top w:val="nil"/>
                    <w:left w:val="nil"/>
                    <w:bottom w:val="nil"/>
                    <w:right w:val="nil"/>
                    <w:between w:val="nil"/>
                  </w:pBdr>
                  <w:spacing w:before="60" w:after="60"/>
                  <w:jc w:val="both"/>
                </w:pPr>
              </w:pPrChange>
            </w:pPr>
            <w:del w:id="1852" w:author="Microsoft Office User" w:date="2022-09-15T12:29:00Z">
              <w:r w:rsidRPr="002B44C4" w:rsidDel="000B6169">
                <w:rPr>
                  <w:color w:val="000000"/>
                </w:rPr>
                <w:delText>Người dùng tạo mới phương án giám định, chọn hình thức Chỉ định công ty giám định.</w:delText>
              </w:r>
            </w:del>
          </w:p>
          <w:p w14:paraId="211E901F" w14:textId="0902527D" w:rsidR="00040622" w:rsidRPr="002B44C4" w:rsidDel="000B6169" w:rsidRDefault="00040622">
            <w:pPr>
              <w:keepNext/>
              <w:keepLines/>
              <w:widowControl w:val="0"/>
              <w:numPr>
                <w:ilvl w:val="0"/>
                <w:numId w:val="24"/>
              </w:numPr>
              <w:pBdr>
                <w:top w:val="nil"/>
                <w:left w:val="nil"/>
                <w:bottom w:val="nil"/>
                <w:right w:val="nil"/>
                <w:between w:val="nil"/>
              </w:pBdr>
              <w:spacing w:before="40" w:after="60"/>
              <w:jc w:val="both"/>
              <w:outlineLvl w:val="1"/>
              <w:rPr>
                <w:del w:id="1853" w:author="Microsoft Office User" w:date="2022-09-15T12:29:00Z"/>
                <w:color w:val="000000"/>
              </w:rPr>
              <w:pPrChange w:id="1854" w:author="Microsoft Office User" w:date="2022-09-15T12:30:00Z">
                <w:pPr>
                  <w:keepLines/>
                  <w:widowControl w:val="0"/>
                  <w:pBdr>
                    <w:top w:val="nil"/>
                    <w:left w:val="nil"/>
                    <w:bottom w:val="nil"/>
                    <w:right w:val="nil"/>
                    <w:between w:val="nil"/>
                  </w:pBdr>
                  <w:spacing w:before="60" w:after="60"/>
                  <w:jc w:val="both"/>
                </w:pPr>
              </w:pPrChange>
            </w:pPr>
            <w:del w:id="1855" w:author="Microsoft Office User" w:date="2022-09-15T12:29:00Z">
              <w:r w:rsidRPr="002B44C4" w:rsidDel="000B6169">
                <w:rPr>
                  <w:color w:val="000000"/>
                </w:rPr>
                <w:delText>Người dùng điền đầy đủ thông tin của Công ty giám định.</w:delText>
              </w:r>
            </w:del>
          </w:p>
          <w:p w14:paraId="28F3142D" w14:textId="2A72FB56" w:rsidR="00040622" w:rsidRPr="002B44C4" w:rsidDel="000B6169" w:rsidRDefault="00040622">
            <w:pPr>
              <w:keepNext/>
              <w:keepLines/>
              <w:widowControl w:val="0"/>
              <w:numPr>
                <w:ilvl w:val="0"/>
                <w:numId w:val="24"/>
              </w:numPr>
              <w:pBdr>
                <w:top w:val="nil"/>
                <w:left w:val="nil"/>
                <w:bottom w:val="nil"/>
                <w:right w:val="nil"/>
                <w:between w:val="nil"/>
              </w:pBdr>
              <w:spacing w:before="40" w:after="60"/>
              <w:jc w:val="both"/>
              <w:outlineLvl w:val="1"/>
              <w:rPr>
                <w:del w:id="1856" w:author="Microsoft Office User" w:date="2022-09-15T12:29:00Z"/>
                <w:color w:val="000000"/>
              </w:rPr>
              <w:pPrChange w:id="1857" w:author="Microsoft Office User" w:date="2022-09-15T12:30:00Z">
                <w:pPr>
                  <w:keepLines/>
                  <w:widowControl w:val="0"/>
                  <w:pBdr>
                    <w:top w:val="nil"/>
                    <w:left w:val="nil"/>
                    <w:bottom w:val="nil"/>
                    <w:right w:val="nil"/>
                    <w:between w:val="nil"/>
                  </w:pBdr>
                  <w:spacing w:before="60" w:after="60"/>
                  <w:jc w:val="both"/>
                </w:pPr>
              </w:pPrChange>
            </w:pPr>
            <w:del w:id="1858" w:author="Microsoft Office User" w:date="2022-09-15T12:29:00Z">
              <w:r w:rsidRPr="002B44C4" w:rsidDel="000B6169">
                <w:rPr>
                  <w:color w:val="000000"/>
                </w:rPr>
                <w:delText xml:space="preserve">Hệ thống hỗ trợ người dùng gửi email phương án cho nhà Đồng/Tái Leader. </w:delText>
              </w:r>
              <w:r w:rsidR="008E6864" w:rsidRPr="002B44C4" w:rsidDel="000B6169">
                <w:rPr>
                  <w:color w:val="000000"/>
                </w:rPr>
                <w:delText>Người dùng được sửa, xóa phương án ở các trạng thái: Chưa xử lý, Đang xử lý (Với trạng thái con là Cán bộ GQKN tạo mới phương án, chưa chuyển xử lý), quyền sửa ở trạng thái Từ chối.</w:delText>
              </w:r>
            </w:del>
          </w:p>
        </w:tc>
        <w:tc>
          <w:tcPr>
            <w:tcW w:w="1533" w:type="dxa"/>
            <w:vAlign w:val="center"/>
          </w:tcPr>
          <w:p w14:paraId="1059BB85" w14:textId="3DBB0517"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1859" w:author="Microsoft Office User" w:date="2022-09-15T12:29:00Z"/>
                <w:color w:val="000000"/>
              </w:rPr>
              <w:pPrChange w:id="1860" w:author="Microsoft Office User" w:date="2022-09-15T12:30:00Z">
                <w:pPr>
                  <w:keepLines/>
                  <w:widowControl w:val="0"/>
                  <w:pBdr>
                    <w:top w:val="nil"/>
                    <w:left w:val="nil"/>
                    <w:bottom w:val="nil"/>
                    <w:right w:val="nil"/>
                    <w:between w:val="nil"/>
                  </w:pBdr>
                  <w:spacing w:before="60" w:after="60"/>
                  <w:jc w:val="both"/>
                </w:pPr>
              </w:pPrChange>
            </w:pPr>
            <w:del w:id="1861" w:author="Microsoft Office User" w:date="2022-09-15T12:29:00Z">
              <w:r w:rsidRPr="002B44C4" w:rsidDel="000B6169">
                <w:rPr>
                  <w:color w:val="000000"/>
                </w:rPr>
                <w:delText>Trên hệ thống</w:delText>
              </w:r>
            </w:del>
          </w:p>
        </w:tc>
      </w:tr>
      <w:tr w:rsidR="007F5EC9" w:rsidRPr="002B44C4" w:rsidDel="000B6169" w14:paraId="7593AE1E" w14:textId="5B31B2DF" w:rsidTr="000F244D">
        <w:trPr>
          <w:trHeight w:val="284"/>
          <w:jc w:val="center"/>
          <w:del w:id="1862" w:author="Microsoft Office User" w:date="2022-09-15T12:29:00Z"/>
        </w:trPr>
        <w:tc>
          <w:tcPr>
            <w:tcW w:w="881" w:type="dxa"/>
            <w:shd w:val="clear" w:color="auto" w:fill="F3F3F3"/>
            <w:vAlign w:val="center"/>
          </w:tcPr>
          <w:p w14:paraId="6BD5863B" w14:textId="1F6D99C8" w:rsidR="007F5EC9" w:rsidRPr="002B44C4" w:rsidDel="000B6169" w:rsidRDefault="007F5EC9">
            <w:pPr>
              <w:keepNext/>
              <w:keepLines/>
              <w:numPr>
                <w:ilvl w:val="0"/>
                <w:numId w:val="24"/>
              </w:numPr>
              <w:spacing w:before="40" w:after="60" w:line="360" w:lineRule="auto"/>
              <w:outlineLvl w:val="1"/>
              <w:rPr>
                <w:del w:id="1863" w:author="Microsoft Office User" w:date="2022-09-15T12:29:00Z"/>
                <w:b/>
              </w:rPr>
              <w:pPrChange w:id="1864" w:author="Microsoft Office User" w:date="2022-09-15T12:30:00Z">
                <w:pPr>
                  <w:spacing w:before="60" w:after="60" w:line="360" w:lineRule="auto"/>
                  <w:ind w:left="142"/>
                </w:pPr>
              </w:pPrChange>
            </w:pPr>
            <w:del w:id="1865" w:author="Microsoft Office User" w:date="2022-09-15T12:29:00Z">
              <w:r w:rsidRPr="002B44C4" w:rsidDel="000B6169">
                <w:rPr>
                  <w:b/>
                </w:rPr>
                <w:delText>B2</w:delText>
              </w:r>
            </w:del>
          </w:p>
        </w:tc>
        <w:tc>
          <w:tcPr>
            <w:tcW w:w="1627" w:type="dxa"/>
          </w:tcPr>
          <w:p w14:paraId="798B7021" w14:textId="0F8F2AD5" w:rsidR="007F5EC9" w:rsidRPr="002B44C4" w:rsidDel="000B6169" w:rsidRDefault="0079354A">
            <w:pPr>
              <w:keepNext/>
              <w:keepLines/>
              <w:widowControl w:val="0"/>
              <w:numPr>
                <w:ilvl w:val="0"/>
                <w:numId w:val="24"/>
              </w:numPr>
              <w:pBdr>
                <w:top w:val="nil"/>
                <w:left w:val="nil"/>
                <w:bottom w:val="nil"/>
                <w:right w:val="nil"/>
                <w:between w:val="nil"/>
              </w:pBdr>
              <w:spacing w:before="40" w:after="60"/>
              <w:jc w:val="both"/>
              <w:outlineLvl w:val="1"/>
              <w:rPr>
                <w:del w:id="1866" w:author="Microsoft Office User" w:date="2022-09-15T12:29:00Z"/>
                <w:color w:val="000000"/>
              </w:rPr>
              <w:pPrChange w:id="1867" w:author="Microsoft Office User" w:date="2022-09-15T12:30:00Z">
                <w:pPr>
                  <w:keepLines/>
                  <w:widowControl w:val="0"/>
                  <w:pBdr>
                    <w:top w:val="nil"/>
                    <w:left w:val="nil"/>
                    <w:bottom w:val="nil"/>
                    <w:right w:val="nil"/>
                    <w:between w:val="nil"/>
                  </w:pBdr>
                  <w:spacing w:before="60" w:after="60"/>
                  <w:jc w:val="both"/>
                </w:pPr>
              </w:pPrChange>
            </w:pPr>
            <w:del w:id="1868" w:author="Microsoft Office User" w:date="2022-09-15T12:29:00Z">
              <w:r w:rsidRPr="002B44C4" w:rsidDel="000B6169">
                <w:rPr>
                  <w:color w:val="000000"/>
                </w:rPr>
                <w:delText>Nhà Đồng/Tái Leader phê duyệt PA giám định</w:delText>
              </w:r>
            </w:del>
          </w:p>
        </w:tc>
        <w:tc>
          <w:tcPr>
            <w:tcW w:w="1447" w:type="dxa"/>
          </w:tcPr>
          <w:p w14:paraId="75599500" w14:textId="5C885D77" w:rsidR="007F5EC9" w:rsidRPr="002B44C4" w:rsidDel="000B6169" w:rsidRDefault="0079354A">
            <w:pPr>
              <w:keepNext/>
              <w:keepLines/>
              <w:widowControl w:val="0"/>
              <w:numPr>
                <w:ilvl w:val="0"/>
                <w:numId w:val="24"/>
              </w:numPr>
              <w:pBdr>
                <w:top w:val="nil"/>
                <w:left w:val="nil"/>
                <w:bottom w:val="nil"/>
                <w:right w:val="nil"/>
                <w:between w:val="nil"/>
              </w:pBdr>
              <w:spacing w:before="40" w:after="60"/>
              <w:jc w:val="both"/>
              <w:outlineLvl w:val="1"/>
              <w:rPr>
                <w:del w:id="1869" w:author="Microsoft Office User" w:date="2022-09-15T12:29:00Z"/>
                <w:color w:val="000000"/>
              </w:rPr>
              <w:pPrChange w:id="1870" w:author="Microsoft Office User" w:date="2022-09-15T12:30:00Z">
                <w:pPr>
                  <w:keepLines/>
                  <w:widowControl w:val="0"/>
                  <w:pBdr>
                    <w:top w:val="nil"/>
                    <w:left w:val="nil"/>
                    <w:bottom w:val="nil"/>
                    <w:right w:val="nil"/>
                    <w:between w:val="nil"/>
                  </w:pBdr>
                  <w:spacing w:before="60" w:after="60"/>
                  <w:jc w:val="both"/>
                </w:pPr>
              </w:pPrChange>
            </w:pPr>
            <w:del w:id="1871" w:author="Microsoft Office User" w:date="2022-09-15T12:29:00Z">
              <w:r w:rsidRPr="002B44C4" w:rsidDel="000B6169">
                <w:rPr>
                  <w:color w:val="000000"/>
                </w:rPr>
                <w:delText>Cán bộ GQKN</w:delText>
              </w:r>
            </w:del>
          </w:p>
        </w:tc>
        <w:tc>
          <w:tcPr>
            <w:tcW w:w="3343" w:type="dxa"/>
          </w:tcPr>
          <w:p w14:paraId="586218DA" w14:textId="3D7B4A17" w:rsidR="007F5EC9" w:rsidRPr="002B44C4" w:rsidDel="000B6169" w:rsidRDefault="00040622">
            <w:pPr>
              <w:keepNext/>
              <w:keepLines/>
              <w:widowControl w:val="0"/>
              <w:numPr>
                <w:ilvl w:val="0"/>
                <w:numId w:val="24"/>
              </w:numPr>
              <w:pBdr>
                <w:top w:val="nil"/>
                <w:left w:val="nil"/>
                <w:bottom w:val="nil"/>
                <w:right w:val="nil"/>
                <w:between w:val="nil"/>
              </w:pBdr>
              <w:spacing w:before="40" w:after="60"/>
              <w:jc w:val="both"/>
              <w:outlineLvl w:val="1"/>
              <w:rPr>
                <w:del w:id="1872" w:author="Microsoft Office User" w:date="2022-09-15T12:29:00Z"/>
                <w:color w:val="000000"/>
              </w:rPr>
              <w:pPrChange w:id="1873" w:author="Microsoft Office User" w:date="2022-09-15T12:30:00Z">
                <w:pPr>
                  <w:keepLines/>
                  <w:widowControl w:val="0"/>
                  <w:pBdr>
                    <w:top w:val="nil"/>
                    <w:left w:val="nil"/>
                    <w:bottom w:val="nil"/>
                    <w:right w:val="nil"/>
                    <w:between w:val="nil"/>
                  </w:pBdr>
                  <w:spacing w:before="60" w:after="60"/>
                  <w:jc w:val="both"/>
                </w:pPr>
              </w:pPrChange>
            </w:pPr>
            <w:del w:id="1874" w:author="Microsoft Office User" w:date="2022-09-15T12:29:00Z">
              <w:r w:rsidRPr="002B44C4" w:rsidDel="000B6169">
                <w:rPr>
                  <w:color w:val="000000"/>
                </w:rPr>
                <w:delText>Sau khi nhận được email xác nhận của Đồng/Tái Leader, người dùng upload file xác nhận lên phương án, chuyển xử lý tới Lãnh đạo GQKN.</w:delText>
              </w:r>
            </w:del>
          </w:p>
        </w:tc>
        <w:tc>
          <w:tcPr>
            <w:tcW w:w="1533" w:type="dxa"/>
            <w:vAlign w:val="center"/>
          </w:tcPr>
          <w:p w14:paraId="46604068" w14:textId="5A6120BC"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1875" w:author="Microsoft Office User" w:date="2022-09-15T12:29:00Z"/>
                <w:color w:val="000000"/>
              </w:rPr>
              <w:pPrChange w:id="1876" w:author="Microsoft Office User" w:date="2022-09-15T12:30:00Z">
                <w:pPr>
                  <w:keepLines/>
                  <w:widowControl w:val="0"/>
                  <w:pBdr>
                    <w:top w:val="nil"/>
                    <w:left w:val="nil"/>
                    <w:bottom w:val="nil"/>
                    <w:right w:val="nil"/>
                    <w:between w:val="nil"/>
                  </w:pBdr>
                  <w:spacing w:before="60" w:after="60"/>
                  <w:jc w:val="both"/>
                </w:pPr>
              </w:pPrChange>
            </w:pPr>
            <w:del w:id="1877" w:author="Microsoft Office User" w:date="2022-09-15T12:29:00Z">
              <w:r w:rsidRPr="002B44C4" w:rsidDel="000B6169">
                <w:rPr>
                  <w:color w:val="000000"/>
                </w:rPr>
                <w:delText>Trên hệ thống</w:delText>
              </w:r>
            </w:del>
          </w:p>
        </w:tc>
      </w:tr>
      <w:tr w:rsidR="007F5EC9" w:rsidRPr="002B44C4" w:rsidDel="000B6169" w14:paraId="412AB52B" w14:textId="56C66D2A" w:rsidTr="000F244D">
        <w:trPr>
          <w:trHeight w:val="284"/>
          <w:jc w:val="center"/>
          <w:del w:id="1878" w:author="Microsoft Office User" w:date="2022-09-15T12:30:00Z"/>
        </w:trPr>
        <w:tc>
          <w:tcPr>
            <w:tcW w:w="881" w:type="dxa"/>
            <w:shd w:val="clear" w:color="auto" w:fill="F3F3F3"/>
            <w:vAlign w:val="center"/>
          </w:tcPr>
          <w:p w14:paraId="3D8BBB05" w14:textId="27AD73E7" w:rsidR="007F5EC9" w:rsidRPr="002B44C4" w:rsidDel="000B6169" w:rsidRDefault="007F5EC9">
            <w:pPr>
              <w:keepNext/>
              <w:keepLines/>
              <w:numPr>
                <w:ilvl w:val="0"/>
                <w:numId w:val="24"/>
              </w:numPr>
              <w:spacing w:before="40" w:after="60" w:line="360" w:lineRule="auto"/>
              <w:outlineLvl w:val="1"/>
              <w:rPr>
                <w:del w:id="1879" w:author="Microsoft Office User" w:date="2022-09-15T12:30:00Z"/>
                <w:b/>
              </w:rPr>
              <w:pPrChange w:id="1880" w:author="Microsoft Office User" w:date="2022-09-15T12:30:00Z">
                <w:pPr>
                  <w:spacing w:before="60" w:after="60" w:line="360" w:lineRule="auto"/>
                  <w:ind w:left="142"/>
                </w:pPr>
              </w:pPrChange>
            </w:pPr>
            <w:del w:id="1881" w:author="Microsoft Office User" w:date="2022-09-15T12:30:00Z">
              <w:r w:rsidRPr="002B44C4" w:rsidDel="000B6169">
                <w:rPr>
                  <w:b/>
                </w:rPr>
                <w:delText>B3</w:delText>
              </w:r>
            </w:del>
          </w:p>
        </w:tc>
        <w:tc>
          <w:tcPr>
            <w:tcW w:w="1627" w:type="dxa"/>
          </w:tcPr>
          <w:p w14:paraId="34928E0D" w14:textId="05DB502D" w:rsidR="007F5EC9" w:rsidRPr="002B44C4" w:rsidDel="000B6169" w:rsidRDefault="0079354A">
            <w:pPr>
              <w:keepNext/>
              <w:keepLines/>
              <w:widowControl w:val="0"/>
              <w:numPr>
                <w:ilvl w:val="0"/>
                <w:numId w:val="24"/>
              </w:numPr>
              <w:pBdr>
                <w:top w:val="nil"/>
                <w:left w:val="nil"/>
                <w:bottom w:val="nil"/>
                <w:right w:val="nil"/>
                <w:between w:val="nil"/>
              </w:pBdr>
              <w:spacing w:before="40" w:after="60"/>
              <w:jc w:val="both"/>
              <w:outlineLvl w:val="1"/>
              <w:rPr>
                <w:del w:id="1882" w:author="Microsoft Office User" w:date="2022-09-15T12:30:00Z"/>
                <w:color w:val="000000"/>
              </w:rPr>
              <w:pPrChange w:id="1883" w:author="Microsoft Office User" w:date="2022-09-15T12:30:00Z">
                <w:pPr>
                  <w:keepLines/>
                  <w:widowControl w:val="0"/>
                  <w:pBdr>
                    <w:top w:val="nil"/>
                    <w:left w:val="nil"/>
                    <w:bottom w:val="nil"/>
                    <w:right w:val="nil"/>
                    <w:between w:val="nil"/>
                  </w:pBdr>
                  <w:spacing w:before="60" w:after="60"/>
                  <w:jc w:val="both"/>
                </w:pPr>
              </w:pPrChange>
            </w:pPr>
            <w:del w:id="1884" w:author="Microsoft Office User" w:date="2022-09-15T12:30:00Z">
              <w:r w:rsidRPr="002B44C4" w:rsidDel="000B6169">
                <w:rPr>
                  <w:color w:val="000000"/>
                </w:rPr>
                <w:delText>Lãnh đạo GQKN phê duyệt PA giám định</w:delText>
              </w:r>
            </w:del>
          </w:p>
        </w:tc>
        <w:tc>
          <w:tcPr>
            <w:tcW w:w="1447" w:type="dxa"/>
          </w:tcPr>
          <w:p w14:paraId="75605D64" w14:textId="1DD44299" w:rsidR="007F5EC9" w:rsidRPr="002B44C4" w:rsidDel="000B6169" w:rsidRDefault="0079354A">
            <w:pPr>
              <w:keepNext/>
              <w:keepLines/>
              <w:widowControl w:val="0"/>
              <w:numPr>
                <w:ilvl w:val="0"/>
                <w:numId w:val="24"/>
              </w:numPr>
              <w:pBdr>
                <w:top w:val="nil"/>
                <w:left w:val="nil"/>
                <w:bottom w:val="nil"/>
                <w:right w:val="nil"/>
                <w:between w:val="nil"/>
              </w:pBdr>
              <w:spacing w:before="40" w:after="60"/>
              <w:jc w:val="both"/>
              <w:outlineLvl w:val="1"/>
              <w:rPr>
                <w:del w:id="1885" w:author="Microsoft Office User" w:date="2022-09-15T12:30:00Z"/>
                <w:color w:val="000000"/>
              </w:rPr>
              <w:pPrChange w:id="1886" w:author="Microsoft Office User" w:date="2022-09-15T12:30:00Z">
                <w:pPr>
                  <w:keepLines/>
                  <w:widowControl w:val="0"/>
                  <w:pBdr>
                    <w:top w:val="nil"/>
                    <w:left w:val="nil"/>
                    <w:bottom w:val="nil"/>
                    <w:right w:val="nil"/>
                    <w:between w:val="nil"/>
                  </w:pBdr>
                  <w:spacing w:before="60" w:after="60"/>
                  <w:jc w:val="both"/>
                </w:pPr>
              </w:pPrChange>
            </w:pPr>
            <w:del w:id="1887" w:author="Microsoft Office User" w:date="2022-09-15T12:30:00Z">
              <w:r w:rsidRPr="002B44C4" w:rsidDel="000B6169">
                <w:rPr>
                  <w:color w:val="000000"/>
                </w:rPr>
                <w:delText>Lãnh đạo GQKN</w:delText>
              </w:r>
            </w:del>
          </w:p>
        </w:tc>
        <w:tc>
          <w:tcPr>
            <w:tcW w:w="3343" w:type="dxa"/>
          </w:tcPr>
          <w:p w14:paraId="6E7F37C9" w14:textId="41E69A01" w:rsidR="007F5EC9" w:rsidRPr="002B44C4" w:rsidDel="000B6169" w:rsidRDefault="00040622">
            <w:pPr>
              <w:keepNext/>
              <w:keepLines/>
              <w:widowControl w:val="0"/>
              <w:numPr>
                <w:ilvl w:val="0"/>
                <w:numId w:val="24"/>
              </w:numPr>
              <w:pBdr>
                <w:top w:val="nil"/>
                <w:left w:val="nil"/>
                <w:bottom w:val="nil"/>
                <w:right w:val="nil"/>
                <w:between w:val="nil"/>
              </w:pBdr>
              <w:spacing w:before="40" w:after="60"/>
              <w:jc w:val="both"/>
              <w:outlineLvl w:val="1"/>
              <w:rPr>
                <w:del w:id="1888" w:author="Microsoft Office User" w:date="2022-09-15T12:30:00Z"/>
                <w:color w:val="000000"/>
              </w:rPr>
              <w:pPrChange w:id="1889" w:author="Microsoft Office User" w:date="2022-09-15T12:30:00Z">
                <w:pPr>
                  <w:keepLines/>
                  <w:widowControl w:val="0"/>
                  <w:pBdr>
                    <w:top w:val="nil"/>
                    <w:left w:val="nil"/>
                    <w:bottom w:val="nil"/>
                    <w:right w:val="nil"/>
                    <w:between w:val="nil"/>
                  </w:pBdr>
                  <w:spacing w:before="60" w:after="60"/>
                  <w:jc w:val="both"/>
                </w:pPr>
              </w:pPrChange>
            </w:pPr>
            <w:del w:id="1890" w:author="Microsoft Office User" w:date="2022-09-15T12:30:00Z">
              <w:r w:rsidRPr="002B44C4" w:rsidDel="000B6169">
                <w:rPr>
                  <w:color w:val="000000"/>
                </w:rPr>
                <w:delText xml:space="preserve">Người dùng </w:delText>
              </w:r>
              <w:r w:rsidR="008E6864" w:rsidRPr="002B44C4" w:rsidDel="000B6169">
                <w:rPr>
                  <w:color w:val="000000"/>
                </w:rPr>
                <w:delText>chọn “Phê duyệt” hoặc “Từ chối” phương án giám định. Nếu từ chối, người dùng nhập lý do để Cán bộ GQKN sửa lại  phương án từ đầu.</w:delText>
              </w:r>
            </w:del>
          </w:p>
          <w:p w14:paraId="218C1953" w14:textId="13B746CF" w:rsidR="008E6864" w:rsidRPr="002B44C4" w:rsidDel="000B6169" w:rsidRDefault="008E6864">
            <w:pPr>
              <w:keepNext/>
              <w:keepLines/>
              <w:widowControl w:val="0"/>
              <w:numPr>
                <w:ilvl w:val="0"/>
                <w:numId w:val="24"/>
              </w:numPr>
              <w:pBdr>
                <w:top w:val="nil"/>
                <w:left w:val="nil"/>
                <w:bottom w:val="nil"/>
                <w:right w:val="nil"/>
                <w:between w:val="nil"/>
              </w:pBdr>
              <w:spacing w:before="40" w:after="60"/>
              <w:jc w:val="both"/>
              <w:outlineLvl w:val="1"/>
              <w:rPr>
                <w:del w:id="1891" w:author="Microsoft Office User" w:date="2022-09-15T12:30:00Z"/>
                <w:color w:val="000000"/>
              </w:rPr>
              <w:pPrChange w:id="1892" w:author="Microsoft Office User" w:date="2022-09-15T12:30:00Z">
                <w:pPr>
                  <w:keepLines/>
                  <w:widowControl w:val="0"/>
                  <w:pBdr>
                    <w:top w:val="nil"/>
                    <w:left w:val="nil"/>
                    <w:bottom w:val="nil"/>
                    <w:right w:val="nil"/>
                    <w:between w:val="nil"/>
                  </w:pBdr>
                  <w:spacing w:before="60" w:after="60"/>
                  <w:jc w:val="both"/>
                </w:pPr>
              </w:pPrChange>
            </w:pPr>
            <w:del w:id="1893" w:author="Microsoft Office User" w:date="2022-09-15T12:30:00Z">
              <w:r w:rsidRPr="002B44C4" w:rsidDel="000B6169">
                <w:rPr>
                  <w:color w:val="000000"/>
                </w:rPr>
                <w:delText>Sau khi người dùng từ chối, trạng thái lập phương án của Cán bộ GQKN chuyển sang “Từ chối”. Cán bộ tiến hành sửa phương án và gửi chuyển xử lý lại.</w:delText>
              </w:r>
            </w:del>
          </w:p>
          <w:p w14:paraId="7A9913B0" w14:textId="79D898EE" w:rsidR="008E6864" w:rsidRPr="002B44C4" w:rsidDel="000B6169" w:rsidRDefault="008E6864">
            <w:pPr>
              <w:keepNext/>
              <w:keepLines/>
              <w:widowControl w:val="0"/>
              <w:numPr>
                <w:ilvl w:val="0"/>
                <w:numId w:val="24"/>
              </w:numPr>
              <w:pBdr>
                <w:top w:val="nil"/>
                <w:left w:val="nil"/>
                <w:bottom w:val="nil"/>
                <w:right w:val="nil"/>
                <w:between w:val="nil"/>
              </w:pBdr>
              <w:spacing w:before="40" w:after="60"/>
              <w:jc w:val="both"/>
              <w:outlineLvl w:val="1"/>
              <w:rPr>
                <w:del w:id="1894" w:author="Microsoft Office User" w:date="2022-09-15T12:30:00Z"/>
                <w:color w:val="000000"/>
              </w:rPr>
              <w:pPrChange w:id="1895" w:author="Microsoft Office User" w:date="2022-09-15T12:30:00Z">
                <w:pPr>
                  <w:keepLines/>
                  <w:widowControl w:val="0"/>
                  <w:pBdr>
                    <w:top w:val="nil"/>
                    <w:left w:val="nil"/>
                    <w:bottom w:val="nil"/>
                    <w:right w:val="nil"/>
                    <w:between w:val="nil"/>
                  </w:pBdr>
                  <w:spacing w:before="60" w:after="60"/>
                  <w:jc w:val="both"/>
                </w:pPr>
              </w:pPrChange>
            </w:pPr>
            <w:del w:id="1896" w:author="Microsoft Office User" w:date="2022-09-15T12:30:00Z">
              <w:r w:rsidRPr="002B44C4" w:rsidDel="000B6169">
                <w:rPr>
                  <w:color w:val="000000"/>
                </w:rPr>
                <w:delText>Người dùng có quyền sửa, xóa  phương án ở tất cả trạng thái trừ Đã xử lý, Từ chối.</w:delText>
              </w:r>
            </w:del>
          </w:p>
        </w:tc>
        <w:tc>
          <w:tcPr>
            <w:tcW w:w="1533" w:type="dxa"/>
            <w:vAlign w:val="center"/>
          </w:tcPr>
          <w:p w14:paraId="5D953BF9" w14:textId="3217D155"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1897" w:author="Microsoft Office User" w:date="2022-09-15T12:30:00Z"/>
                <w:color w:val="000000"/>
              </w:rPr>
              <w:pPrChange w:id="1898" w:author="Microsoft Office User" w:date="2022-09-15T12:30:00Z">
                <w:pPr>
                  <w:keepLines/>
                  <w:widowControl w:val="0"/>
                  <w:pBdr>
                    <w:top w:val="nil"/>
                    <w:left w:val="nil"/>
                    <w:bottom w:val="nil"/>
                    <w:right w:val="nil"/>
                    <w:between w:val="nil"/>
                  </w:pBdr>
                  <w:spacing w:before="60" w:after="60"/>
                  <w:jc w:val="both"/>
                </w:pPr>
              </w:pPrChange>
            </w:pPr>
            <w:del w:id="1899" w:author="Microsoft Office User" w:date="2022-09-15T12:30:00Z">
              <w:r w:rsidRPr="002B44C4" w:rsidDel="000B6169">
                <w:rPr>
                  <w:color w:val="000000"/>
                </w:rPr>
                <w:delText>Trên hệ thống</w:delText>
              </w:r>
            </w:del>
          </w:p>
        </w:tc>
      </w:tr>
      <w:tr w:rsidR="008E6864" w:rsidRPr="002B44C4" w:rsidDel="000B6169" w14:paraId="75082EAE" w14:textId="7FC1260D" w:rsidTr="000F244D">
        <w:trPr>
          <w:trHeight w:val="284"/>
          <w:jc w:val="center"/>
          <w:del w:id="1900" w:author="Microsoft Office User" w:date="2022-09-15T12:30:00Z"/>
        </w:trPr>
        <w:tc>
          <w:tcPr>
            <w:tcW w:w="881" w:type="dxa"/>
            <w:shd w:val="clear" w:color="auto" w:fill="F3F3F3"/>
            <w:vAlign w:val="center"/>
          </w:tcPr>
          <w:p w14:paraId="09033298" w14:textId="6EE34129" w:rsidR="008E6864" w:rsidRPr="002B44C4" w:rsidDel="000B6169" w:rsidRDefault="008E6864">
            <w:pPr>
              <w:keepNext/>
              <w:keepLines/>
              <w:numPr>
                <w:ilvl w:val="0"/>
                <w:numId w:val="24"/>
              </w:numPr>
              <w:spacing w:before="40" w:after="60" w:line="360" w:lineRule="auto"/>
              <w:outlineLvl w:val="1"/>
              <w:rPr>
                <w:del w:id="1901" w:author="Microsoft Office User" w:date="2022-09-15T12:30:00Z"/>
                <w:b/>
              </w:rPr>
              <w:pPrChange w:id="1902" w:author="Microsoft Office User" w:date="2022-09-15T12:30:00Z">
                <w:pPr>
                  <w:spacing w:before="60" w:after="60" w:line="360" w:lineRule="auto"/>
                  <w:ind w:left="142"/>
                </w:pPr>
              </w:pPrChange>
            </w:pPr>
            <w:del w:id="1903" w:author="Microsoft Office User" w:date="2022-09-15T12:30:00Z">
              <w:r w:rsidRPr="002B44C4" w:rsidDel="000B6169">
                <w:rPr>
                  <w:b/>
                </w:rPr>
                <w:delText>B</w:delText>
              </w:r>
              <w:r w:rsidR="007B5157" w:rsidRPr="002B44C4" w:rsidDel="000B6169">
                <w:rPr>
                  <w:b/>
                </w:rPr>
                <w:delText>5</w:delText>
              </w:r>
            </w:del>
          </w:p>
        </w:tc>
        <w:tc>
          <w:tcPr>
            <w:tcW w:w="1627" w:type="dxa"/>
          </w:tcPr>
          <w:p w14:paraId="5AB8B9F9" w14:textId="1AB25BAA" w:rsidR="008E6864" w:rsidRPr="002B44C4" w:rsidDel="000B6169" w:rsidRDefault="008E6864">
            <w:pPr>
              <w:keepNext/>
              <w:keepLines/>
              <w:widowControl w:val="0"/>
              <w:numPr>
                <w:ilvl w:val="0"/>
                <w:numId w:val="24"/>
              </w:numPr>
              <w:pBdr>
                <w:top w:val="nil"/>
                <w:left w:val="nil"/>
                <w:bottom w:val="nil"/>
                <w:right w:val="nil"/>
                <w:between w:val="nil"/>
              </w:pBdr>
              <w:spacing w:before="40" w:after="60"/>
              <w:jc w:val="both"/>
              <w:outlineLvl w:val="1"/>
              <w:rPr>
                <w:del w:id="1904" w:author="Microsoft Office User" w:date="2022-09-15T12:30:00Z"/>
                <w:color w:val="000000"/>
              </w:rPr>
              <w:pPrChange w:id="1905" w:author="Microsoft Office User" w:date="2022-09-15T12:30:00Z">
                <w:pPr>
                  <w:keepLines/>
                  <w:widowControl w:val="0"/>
                  <w:pBdr>
                    <w:top w:val="nil"/>
                    <w:left w:val="nil"/>
                    <w:bottom w:val="nil"/>
                    <w:right w:val="nil"/>
                    <w:between w:val="nil"/>
                  </w:pBdr>
                  <w:spacing w:before="60" w:after="60"/>
                  <w:jc w:val="both"/>
                </w:pPr>
              </w:pPrChange>
            </w:pPr>
            <w:del w:id="1906" w:author="Microsoft Office User" w:date="2022-09-15T12:30:00Z">
              <w:r w:rsidRPr="002B44C4" w:rsidDel="000B6169">
                <w:rPr>
                  <w:color w:val="000000"/>
                </w:rPr>
                <w:delText>Khách hàng/Môi giới phê duyệt PA giám định</w:delText>
              </w:r>
            </w:del>
          </w:p>
        </w:tc>
        <w:tc>
          <w:tcPr>
            <w:tcW w:w="1447" w:type="dxa"/>
          </w:tcPr>
          <w:p w14:paraId="7BC36D9B" w14:textId="29FD456E" w:rsidR="008E6864" w:rsidRPr="002B44C4" w:rsidDel="000B6169" w:rsidRDefault="008E6864">
            <w:pPr>
              <w:keepNext/>
              <w:keepLines/>
              <w:widowControl w:val="0"/>
              <w:numPr>
                <w:ilvl w:val="0"/>
                <w:numId w:val="24"/>
              </w:numPr>
              <w:pBdr>
                <w:top w:val="nil"/>
                <w:left w:val="nil"/>
                <w:bottom w:val="nil"/>
                <w:right w:val="nil"/>
                <w:between w:val="nil"/>
              </w:pBdr>
              <w:spacing w:before="40" w:after="60"/>
              <w:jc w:val="both"/>
              <w:outlineLvl w:val="1"/>
              <w:rPr>
                <w:del w:id="1907" w:author="Microsoft Office User" w:date="2022-09-15T12:30:00Z"/>
                <w:color w:val="000000"/>
              </w:rPr>
              <w:pPrChange w:id="1908" w:author="Microsoft Office User" w:date="2022-09-15T12:30:00Z">
                <w:pPr>
                  <w:keepLines/>
                  <w:widowControl w:val="0"/>
                  <w:pBdr>
                    <w:top w:val="nil"/>
                    <w:left w:val="nil"/>
                    <w:bottom w:val="nil"/>
                    <w:right w:val="nil"/>
                    <w:between w:val="nil"/>
                  </w:pBdr>
                  <w:spacing w:before="60" w:after="60"/>
                  <w:jc w:val="both"/>
                </w:pPr>
              </w:pPrChange>
            </w:pPr>
            <w:del w:id="1909" w:author="Microsoft Office User" w:date="2022-09-15T12:30:00Z">
              <w:r w:rsidRPr="002B44C4" w:rsidDel="000B6169">
                <w:rPr>
                  <w:color w:val="000000"/>
                </w:rPr>
                <w:delText>Khách hàng/Môi giới</w:delText>
              </w:r>
            </w:del>
          </w:p>
        </w:tc>
        <w:tc>
          <w:tcPr>
            <w:tcW w:w="3343" w:type="dxa"/>
          </w:tcPr>
          <w:p w14:paraId="2AADC406" w14:textId="19C3D859" w:rsidR="00E904D2" w:rsidRPr="002B44C4" w:rsidDel="000B6169" w:rsidRDefault="008E6864">
            <w:pPr>
              <w:keepNext/>
              <w:keepLines/>
              <w:widowControl w:val="0"/>
              <w:numPr>
                <w:ilvl w:val="0"/>
                <w:numId w:val="24"/>
              </w:numPr>
              <w:pBdr>
                <w:top w:val="nil"/>
                <w:left w:val="nil"/>
                <w:bottom w:val="nil"/>
                <w:right w:val="nil"/>
                <w:between w:val="nil"/>
              </w:pBdr>
              <w:spacing w:before="40" w:after="60"/>
              <w:jc w:val="both"/>
              <w:outlineLvl w:val="1"/>
              <w:rPr>
                <w:del w:id="1910" w:author="Microsoft Office User" w:date="2022-09-15T12:30:00Z"/>
                <w:color w:val="000000"/>
              </w:rPr>
              <w:pPrChange w:id="1911" w:author="Microsoft Office User" w:date="2022-09-15T12:30:00Z">
                <w:pPr>
                  <w:keepLines/>
                  <w:widowControl w:val="0"/>
                  <w:pBdr>
                    <w:top w:val="nil"/>
                    <w:left w:val="nil"/>
                    <w:bottom w:val="nil"/>
                    <w:right w:val="nil"/>
                    <w:between w:val="nil"/>
                  </w:pBdr>
                  <w:spacing w:before="60" w:after="60"/>
                  <w:jc w:val="both"/>
                </w:pPr>
              </w:pPrChange>
            </w:pPr>
            <w:del w:id="1912" w:author="Microsoft Office User" w:date="2022-09-15T12:30:00Z">
              <w:r w:rsidRPr="002B44C4" w:rsidDel="000B6169">
                <w:rPr>
                  <w:color w:val="000000"/>
                </w:rPr>
                <w:delText>Trường hợp công ty giám định không thuộc quy định của hợp đồng bảo hiểm, khách hàng/môi giới cần truy cập được vào tab phương án giám định của hồ sơ và tiến hành phê duyệt.</w:delText>
              </w:r>
            </w:del>
          </w:p>
          <w:p w14:paraId="130406E6" w14:textId="6F8FEF73" w:rsidR="00E904D2" w:rsidRPr="002B44C4" w:rsidDel="000B6169" w:rsidRDefault="00E904D2">
            <w:pPr>
              <w:keepNext/>
              <w:keepLines/>
              <w:widowControl w:val="0"/>
              <w:numPr>
                <w:ilvl w:val="0"/>
                <w:numId w:val="24"/>
              </w:numPr>
              <w:pBdr>
                <w:top w:val="nil"/>
                <w:left w:val="nil"/>
                <w:bottom w:val="nil"/>
                <w:right w:val="nil"/>
                <w:between w:val="nil"/>
              </w:pBdr>
              <w:spacing w:before="40" w:after="60"/>
              <w:jc w:val="both"/>
              <w:outlineLvl w:val="1"/>
              <w:rPr>
                <w:del w:id="1913" w:author="Microsoft Office User" w:date="2022-09-15T12:30:00Z"/>
                <w:color w:val="000000"/>
              </w:rPr>
              <w:pPrChange w:id="1914" w:author="Microsoft Office User" w:date="2022-09-15T12:30:00Z">
                <w:pPr>
                  <w:keepLines/>
                  <w:widowControl w:val="0"/>
                  <w:pBdr>
                    <w:top w:val="nil"/>
                    <w:left w:val="nil"/>
                    <w:bottom w:val="nil"/>
                    <w:right w:val="nil"/>
                    <w:between w:val="nil"/>
                  </w:pBdr>
                  <w:spacing w:before="60" w:after="60"/>
                  <w:jc w:val="both"/>
                </w:pPr>
              </w:pPrChange>
            </w:pPr>
            <w:del w:id="1915" w:author="Microsoft Office User" w:date="2022-09-15T12:30:00Z">
              <w:r w:rsidRPr="002B44C4" w:rsidDel="000B6169">
                <w:rPr>
                  <w:color w:val="000000"/>
                </w:rPr>
                <w:delText>Người dùng chọn “Phê duyệt” hoặc “Từ chối” phương án giám định. Nếu từ chối, người dùng nhập lý do để Cán bộ GQKN sửa lại  phương án từ đầu.</w:delText>
              </w:r>
            </w:del>
          </w:p>
          <w:p w14:paraId="7E3EB36B" w14:textId="1C04205A" w:rsidR="008E6864" w:rsidRPr="002B44C4" w:rsidDel="000B6169" w:rsidRDefault="00E904D2">
            <w:pPr>
              <w:keepNext/>
              <w:keepLines/>
              <w:widowControl w:val="0"/>
              <w:numPr>
                <w:ilvl w:val="0"/>
                <w:numId w:val="24"/>
              </w:numPr>
              <w:pBdr>
                <w:top w:val="nil"/>
                <w:left w:val="nil"/>
                <w:bottom w:val="nil"/>
                <w:right w:val="nil"/>
                <w:between w:val="nil"/>
              </w:pBdr>
              <w:spacing w:before="40" w:after="60"/>
              <w:jc w:val="both"/>
              <w:outlineLvl w:val="1"/>
              <w:rPr>
                <w:del w:id="1916" w:author="Microsoft Office User" w:date="2022-09-15T12:30:00Z"/>
                <w:color w:val="000000"/>
              </w:rPr>
              <w:pPrChange w:id="1917" w:author="Microsoft Office User" w:date="2022-09-15T12:30:00Z">
                <w:pPr>
                  <w:keepLines/>
                  <w:widowControl w:val="0"/>
                  <w:pBdr>
                    <w:top w:val="nil"/>
                    <w:left w:val="nil"/>
                    <w:bottom w:val="nil"/>
                    <w:right w:val="nil"/>
                    <w:between w:val="nil"/>
                  </w:pBdr>
                  <w:spacing w:before="60" w:after="60"/>
                  <w:jc w:val="both"/>
                </w:pPr>
              </w:pPrChange>
            </w:pPr>
            <w:del w:id="1918" w:author="Microsoft Office User" w:date="2022-09-15T12:30:00Z">
              <w:r w:rsidRPr="002B44C4" w:rsidDel="000B6169">
                <w:rPr>
                  <w:color w:val="000000"/>
                </w:rPr>
                <w:delText>Sau khi người dùng từ chối, trạng thái lập phương án của Cán bộ GQKN chuyển sang “Từ chối”. Cán bộ tiến hành sửa phương án và gửi chuyển xử lý lại.</w:delText>
              </w:r>
            </w:del>
          </w:p>
          <w:p w14:paraId="3A122717" w14:textId="5529E67B" w:rsidR="00E904D2" w:rsidRPr="002B44C4" w:rsidDel="000B6169" w:rsidRDefault="00E904D2">
            <w:pPr>
              <w:keepNext/>
              <w:keepLines/>
              <w:widowControl w:val="0"/>
              <w:numPr>
                <w:ilvl w:val="0"/>
                <w:numId w:val="24"/>
              </w:numPr>
              <w:pBdr>
                <w:top w:val="nil"/>
                <w:left w:val="nil"/>
                <w:bottom w:val="nil"/>
                <w:right w:val="nil"/>
                <w:between w:val="nil"/>
              </w:pBdr>
              <w:spacing w:before="40" w:after="60"/>
              <w:jc w:val="both"/>
              <w:outlineLvl w:val="1"/>
              <w:rPr>
                <w:del w:id="1919" w:author="Microsoft Office User" w:date="2022-09-15T12:30:00Z"/>
                <w:color w:val="000000"/>
              </w:rPr>
              <w:pPrChange w:id="1920" w:author="Microsoft Office User" w:date="2022-09-15T12:30:00Z">
                <w:pPr>
                  <w:keepLines/>
                  <w:widowControl w:val="0"/>
                  <w:pBdr>
                    <w:top w:val="nil"/>
                    <w:left w:val="nil"/>
                    <w:bottom w:val="nil"/>
                    <w:right w:val="nil"/>
                    <w:between w:val="nil"/>
                  </w:pBdr>
                  <w:spacing w:before="60" w:after="60"/>
                  <w:jc w:val="both"/>
                </w:pPr>
              </w:pPrChange>
            </w:pPr>
            <w:del w:id="1921" w:author="Microsoft Office User" w:date="2022-09-15T12:30:00Z">
              <w:r w:rsidRPr="002B44C4" w:rsidDel="000B6169">
                <w:rPr>
                  <w:color w:val="000000"/>
                </w:rPr>
                <w:delText>Người dùng chỉ được xem, phê duyệt hoặc từ chối và không có quyền khác.</w:delText>
              </w:r>
            </w:del>
          </w:p>
          <w:p w14:paraId="65726F40" w14:textId="0351684B" w:rsidR="00E904D2" w:rsidRPr="002B44C4" w:rsidDel="000B6169" w:rsidRDefault="00E904D2">
            <w:pPr>
              <w:keepNext/>
              <w:keepLines/>
              <w:widowControl w:val="0"/>
              <w:numPr>
                <w:ilvl w:val="0"/>
                <w:numId w:val="24"/>
              </w:numPr>
              <w:pBdr>
                <w:top w:val="nil"/>
                <w:left w:val="nil"/>
                <w:bottom w:val="nil"/>
                <w:right w:val="nil"/>
                <w:between w:val="nil"/>
              </w:pBdr>
              <w:spacing w:before="40" w:after="60"/>
              <w:jc w:val="both"/>
              <w:outlineLvl w:val="1"/>
              <w:rPr>
                <w:del w:id="1922" w:author="Microsoft Office User" w:date="2022-09-15T12:30:00Z"/>
                <w:color w:val="000000"/>
              </w:rPr>
              <w:pPrChange w:id="1923" w:author="Microsoft Office User" w:date="2022-09-15T12:30:00Z">
                <w:pPr>
                  <w:keepLines/>
                  <w:widowControl w:val="0"/>
                  <w:pBdr>
                    <w:top w:val="nil"/>
                    <w:left w:val="nil"/>
                    <w:bottom w:val="nil"/>
                    <w:right w:val="nil"/>
                    <w:between w:val="nil"/>
                  </w:pBdr>
                  <w:spacing w:before="60" w:after="60"/>
                  <w:jc w:val="both"/>
                </w:pPr>
              </w:pPrChange>
            </w:pPr>
            <w:del w:id="1924" w:author="Microsoft Office User" w:date="2022-09-15T12:30:00Z">
              <w:r w:rsidRPr="002B44C4" w:rsidDel="000B6169">
                <w:rPr>
                  <w:color w:val="000000"/>
                </w:rPr>
                <w:delText>Trường hợp công ty giám định thuộc quy định của hợp đồng bảo hiểm, chỉ được xem trạng thái phương án giám định và không có quyền khác.</w:delText>
              </w:r>
            </w:del>
          </w:p>
          <w:p w14:paraId="1350BF95" w14:textId="651AAC5B" w:rsidR="00E904D2" w:rsidRPr="002B44C4" w:rsidDel="000B6169" w:rsidRDefault="00E904D2">
            <w:pPr>
              <w:keepNext/>
              <w:keepLines/>
              <w:widowControl w:val="0"/>
              <w:numPr>
                <w:ilvl w:val="0"/>
                <w:numId w:val="24"/>
              </w:numPr>
              <w:pBdr>
                <w:top w:val="nil"/>
                <w:left w:val="nil"/>
                <w:bottom w:val="nil"/>
                <w:right w:val="nil"/>
                <w:between w:val="nil"/>
              </w:pBdr>
              <w:spacing w:before="40" w:after="60"/>
              <w:jc w:val="both"/>
              <w:outlineLvl w:val="1"/>
              <w:rPr>
                <w:del w:id="1925" w:author="Microsoft Office User" w:date="2022-09-15T12:30:00Z"/>
                <w:color w:val="000000"/>
              </w:rPr>
              <w:pPrChange w:id="1926" w:author="Microsoft Office User" w:date="2022-09-15T12:30:00Z">
                <w:pPr>
                  <w:keepLines/>
                  <w:widowControl w:val="0"/>
                  <w:pBdr>
                    <w:top w:val="nil"/>
                    <w:left w:val="nil"/>
                    <w:bottom w:val="nil"/>
                    <w:right w:val="nil"/>
                    <w:between w:val="nil"/>
                  </w:pBdr>
                  <w:spacing w:before="60" w:after="60"/>
                  <w:jc w:val="both"/>
                </w:pPr>
              </w:pPrChange>
            </w:pPr>
          </w:p>
        </w:tc>
        <w:tc>
          <w:tcPr>
            <w:tcW w:w="1533" w:type="dxa"/>
            <w:vAlign w:val="center"/>
          </w:tcPr>
          <w:p w14:paraId="1BD27CBD" w14:textId="4DD5022C" w:rsidR="008E6864" w:rsidRPr="002B44C4" w:rsidDel="000B6169" w:rsidRDefault="008E6864">
            <w:pPr>
              <w:keepNext/>
              <w:keepLines/>
              <w:widowControl w:val="0"/>
              <w:numPr>
                <w:ilvl w:val="0"/>
                <w:numId w:val="24"/>
              </w:numPr>
              <w:pBdr>
                <w:top w:val="nil"/>
                <w:left w:val="nil"/>
                <w:bottom w:val="nil"/>
                <w:right w:val="nil"/>
                <w:between w:val="nil"/>
              </w:pBdr>
              <w:spacing w:before="40" w:after="60"/>
              <w:jc w:val="both"/>
              <w:outlineLvl w:val="1"/>
              <w:rPr>
                <w:del w:id="1927" w:author="Microsoft Office User" w:date="2022-09-15T12:30:00Z"/>
                <w:color w:val="000000"/>
              </w:rPr>
              <w:pPrChange w:id="1928" w:author="Microsoft Office User" w:date="2022-09-15T12:30:00Z">
                <w:pPr>
                  <w:keepLines/>
                  <w:widowControl w:val="0"/>
                  <w:pBdr>
                    <w:top w:val="nil"/>
                    <w:left w:val="nil"/>
                    <w:bottom w:val="nil"/>
                    <w:right w:val="nil"/>
                    <w:between w:val="nil"/>
                  </w:pBdr>
                  <w:spacing w:before="60" w:after="60"/>
                  <w:jc w:val="both"/>
                </w:pPr>
              </w:pPrChange>
            </w:pPr>
            <w:del w:id="1929" w:author="Microsoft Office User" w:date="2022-09-15T12:30:00Z">
              <w:r w:rsidRPr="002B44C4" w:rsidDel="000B6169">
                <w:rPr>
                  <w:color w:val="000000"/>
                </w:rPr>
                <w:delText>Trên hệ thống</w:delText>
              </w:r>
            </w:del>
          </w:p>
        </w:tc>
      </w:tr>
      <w:tr w:rsidR="008E6864" w:rsidRPr="002B44C4" w:rsidDel="000B6169" w14:paraId="3897BB6E" w14:textId="747B380B" w:rsidTr="000F244D">
        <w:trPr>
          <w:trHeight w:val="284"/>
          <w:jc w:val="center"/>
          <w:del w:id="1930" w:author="Microsoft Office User" w:date="2022-09-15T12:30:00Z"/>
        </w:trPr>
        <w:tc>
          <w:tcPr>
            <w:tcW w:w="881" w:type="dxa"/>
            <w:shd w:val="clear" w:color="auto" w:fill="F3F3F3"/>
            <w:vAlign w:val="center"/>
          </w:tcPr>
          <w:p w14:paraId="2CBEC5C3" w14:textId="6819E309" w:rsidR="008E6864" w:rsidRPr="002B44C4" w:rsidDel="000B6169" w:rsidRDefault="008E6864">
            <w:pPr>
              <w:keepNext/>
              <w:keepLines/>
              <w:numPr>
                <w:ilvl w:val="0"/>
                <w:numId w:val="24"/>
              </w:numPr>
              <w:spacing w:before="40" w:after="60" w:line="360" w:lineRule="auto"/>
              <w:outlineLvl w:val="1"/>
              <w:rPr>
                <w:del w:id="1931" w:author="Microsoft Office User" w:date="2022-09-15T12:30:00Z"/>
                <w:b/>
              </w:rPr>
              <w:pPrChange w:id="1932" w:author="Microsoft Office User" w:date="2022-09-15T12:30:00Z">
                <w:pPr>
                  <w:spacing w:before="60" w:after="60" w:line="360" w:lineRule="auto"/>
                  <w:ind w:left="142"/>
                </w:pPr>
              </w:pPrChange>
            </w:pPr>
            <w:del w:id="1933" w:author="Microsoft Office User" w:date="2022-09-15T12:30:00Z">
              <w:r w:rsidRPr="002B44C4" w:rsidDel="000B6169">
                <w:rPr>
                  <w:b/>
                </w:rPr>
                <w:delText>B5</w:delText>
              </w:r>
            </w:del>
          </w:p>
        </w:tc>
        <w:tc>
          <w:tcPr>
            <w:tcW w:w="1627" w:type="dxa"/>
          </w:tcPr>
          <w:p w14:paraId="2DB586FC" w14:textId="41709D70" w:rsidR="008E6864" w:rsidRPr="002B44C4" w:rsidDel="000B6169" w:rsidRDefault="008E6864">
            <w:pPr>
              <w:keepNext/>
              <w:keepLines/>
              <w:widowControl w:val="0"/>
              <w:numPr>
                <w:ilvl w:val="0"/>
                <w:numId w:val="24"/>
              </w:numPr>
              <w:pBdr>
                <w:top w:val="nil"/>
                <w:left w:val="nil"/>
                <w:bottom w:val="nil"/>
                <w:right w:val="nil"/>
                <w:between w:val="nil"/>
              </w:pBdr>
              <w:spacing w:before="40" w:after="60"/>
              <w:jc w:val="both"/>
              <w:outlineLvl w:val="1"/>
              <w:rPr>
                <w:del w:id="1934" w:author="Microsoft Office User" w:date="2022-09-15T12:30:00Z"/>
                <w:color w:val="000000"/>
              </w:rPr>
              <w:pPrChange w:id="1935" w:author="Microsoft Office User" w:date="2022-09-15T12:30:00Z">
                <w:pPr>
                  <w:keepLines/>
                  <w:widowControl w:val="0"/>
                  <w:pBdr>
                    <w:top w:val="nil"/>
                    <w:left w:val="nil"/>
                    <w:bottom w:val="nil"/>
                    <w:right w:val="nil"/>
                    <w:between w:val="nil"/>
                  </w:pBdr>
                  <w:spacing w:before="60" w:after="60"/>
                  <w:jc w:val="both"/>
                </w:pPr>
              </w:pPrChange>
            </w:pPr>
            <w:del w:id="1936" w:author="Microsoft Office User" w:date="2022-09-15T12:30:00Z">
              <w:r w:rsidRPr="002B44C4" w:rsidDel="000B6169">
                <w:rPr>
                  <w:color w:val="000000"/>
                </w:rPr>
                <w:delText>Công ty giám định xác nhận PA giám định</w:delText>
              </w:r>
            </w:del>
          </w:p>
        </w:tc>
        <w:tc>
          <w:tcPr>
            <w:tcW w:w="1447" w:type="dxa"/>
          </w:tcPr>
          <w:p w14:paraId="28082D6B" w14:textId="034DCB55" w:rsidR="008E6864" w:rsidRPr="002B44C4" w:rsidDel="000B6169" w:rsidRDefault="008E6864">
            <w:pPr>
              <w:keepNext/>
              <w:keepLines/>
              <w:widowControl w:val="0"/>
              <w:numPr>
                <w:ilvl w:val="0"/>
                <w:numId w:val="24"/>
              </w:numPr>
              <w:pBdr>
                <w:top w:val="nil"/>
                <w:left w:val="nil"/>
                <w:bottom w:val="nil"/>
                <w:right w:val="nil"/>
                <w:between w:val="nil"/>
              </w:pBdr>
              <w:spacing w:before="40" w:after="60"/>
              <w:jc w:val="both"/>
              <w:outlineLvl w:val="1"/>
              <w:rPr>
                <w:del w:id="1937" w:author="Microsoft Office User" w:date="2022-09-15T12:30:00Z"/>
                <w:color w:val="000000"/>
              </w:rPr>
              <w:pPrChange w:id="1938" w:author="Microsoft Office User" w:date="2022-09-15T12:30:00Z">
                <w:pPr>
                  <w:keepLines/>
                  <w:widowControl w:val="0"/>
                  <w:pBdr>
                    <w:top w:val="nil"/>
                    <w:left w:val="nil"/>
                    <w:bottom w:val="nil"/>
                    <w:right w:val="nil"/>
                    <w:between w:val="nil"/>
                  </w:pBdr>
                  <w:spacing w:before="60" w:after="60"/>
                  <w:jc w:val="both"/>
                </w:pPr>
              </w:pPrChange>
            </w:pPr>
            <w:del w:id="1939" w:author="Microsoft Office User" w:date="2022-09-15T12:30:00Z">
              <w:r w:rsidRPr="002B44C4" w:rsidDel="000B6169">
                <w:rPr>
                  <w:color w:val="000000"/>
                </w:rPr>
                <w:delText>Công ty giám định</w:delText>
              </w:r>
            </w:del>
          </w:p>
        </w:tc>
        <w:tc>
          <w:tcPr>
            <w:tcW w:w="3343" w:type="dxa"/>
          </w:tcPr>
          <w:p w14:paraId="0E4CD9EE" w14:textId="7EBA4605" w:rsidR="00E904D2" w:rsidRPr="002B44C4" w:rsidDel="000B6169" w:rsidRDefault="00E904D2">
            <w:pPr>
              <w:keepNext/>
              <w:keepLines/>
              <w:widowControl w:val="0"/>
              <w:numPr>
                <w:ilvl w:val="0"/>
                <w:numId w:val="24"/>
              </w:numPr>
              <w:pBdr>
                <w:top w:val="nil"/>
                <w:left w:val="nil"/>
                <w:bottom w:val="nil"/>
                <w:right w:val="nil"/>
                <w:between w:val="nil"/>
              </w:pBdr>
              <w:spacing w:before="40" w:after="60"/>
              <w:jc w:val="both"/>
              <w:outlineLvl w:val="1"/>
              <w:rPr>
                <w:del w:id="1940" w:author="Microsoft Office User" w:date="2022-09-15T12:30:00Z"/>
                <w:color w:val="000000"/>
              </w:rPr>
              <w:pPrChange w:id="1941" w:author="Microsoft Office User" w:date="2022-09-15T12:30:00Z">
                <w:pPr>
                  <w:keepLines/>
                  <w:widowControl w:val="0"/>
                  <w:pBdr>
                    <w:top w:val="nil"/>
                    <w:left w:val="nil"/>
                    <w:bottom w:val="nil"/>
                    <w:right w:val="nil"/>
                    <w:between w:val="nil"/>
                  </w:pBdr>
                  <w:spacing w:before="60" w:after="60"/>
                  <w:jc w:val="both"/>
                </w:pPr>
              </w:pPrChange>
            </w:pPr>
            <w:del w:id="1942" w:author="Microsoft Office User" w:date="2022-09-15T12:30:00Z">
              <w:r w:rsidRPr="002B44C4" w:rsidDel="000B6169">
                <w:rPr>
                  <w:color w:val="000000"/>
                </w:rPr>
                <w:delText>Người dùng chọn “Phê duyệt” hoặc “Từ chối” phương án giám định. Nếu từ chối, người dùng nhập lý do để Cán bộ GQKN sửa lại  phương án từ đầu.</w:delText>
              </w:r>
            </w:del>
          </w:p>
          <w:p w14:paraId="35513689" w14:textId="32041D80" w:rsidR="00E904D2" w:rsidRPr="002B44C4" w:rsidDel="000B6169" w:rsidRDefault="00E904D2">
            <w:pPr>
              <w:keepNext/>
              <w:keepLines/>
              <w:widowControl w:val="0"/>
              <w:numPr>
                <w:ilvl w:val="0"/>
                <w:numId w:val="24"/>
              </w:numPr>
              <w:pBdr>
                <w:top w:val="nil"/>
                <w:left w:val="nil"/>
                <w:bottom w:val="nil"/>
                <w:right w:val="nil"/>
                <w:between w:val="nil"/>
              </w:pBdr>
              <w:spacing w:before="40" w:after="60"/>
              <w:jc w:val="both"/>
              <w:outlineLvl w:val="1"/>
              <w:rPr>
                <w:del w:id="1943" w:author="Microsoft Office User" w:date="2022-09-15T12:30:00Z"/>
                <w:color w:val="000000"/>
              </w:rPr>
              <w:pPrChange w:id="1944" w:author="Microsoft Office User" w:date="2022-09-15T12:30:00Z">
                <w:pPr>
                  <w:keepLines/>
                  <w:widowControl w:val="0"/>
                  <w:pBdr>
                    <w:top w:val="nil"/>
                    <w:left w:val="nil"/>
                    <w:bottom w:val="nil"/>
                    <w:right w:val="nil"/>
                    <w:between w:val="nil"/>
                  </w:pBdr>
                  <w:spacing w:before="60" w:after="60"/>
                  <w:jc w:val="both"/>
                </w:pPr>
              </w:pPrChange>
            </w:pPr>
            <w:del w:id="1945" w:author="Microsoft Office User" w:date="2022-09-15T12:30:00Z">
              <w:r w:rsidRPr="002B44C4" w:rsidDel="000B6169">
                <w:rPr>
                  <w:color w:val="000000"/>
                </w:rPr>
                <w:delText>Sau khi người dùng từ chối, trạng thái lập phương án của Cán bộ GQKN chuyển sang “Từ chối”. Cán bộ tiến hành sửa phương án và gửi chuyển xử lý lại.</w:delText>
              </w:r>
            </w:del>
          </w:p>
          <w:p w14:paraId="5CC31A5E" w14:textId="2690DF4D" w:rsidR="008E6864" w:rsidRPr="002B44C4" w:rsidDel="000B6169" w:rsidRDefault="00E904D2">
            <w:pPr>
              <w:keepNext/>
              <w:keepLines/>
              <w:widowControl w:val="0"/>
              <w:numPr>
                <w:ilvl w:val="0"/>
                <w:numId w:val="24"/>
              </w:numPr>
              <w:pBdr>
                <w:top w:val="nil"/>
                <w:left w:val="nil"/>
                <w:bottom w:val="nil"/>
                <w:right w:val="nil"/>
                <w:between w:val="nil"/>
              </w:pBdr>
              <w:spacing w:before="40" w:after="60"/>
              <w:jc w:val="both"/>
              <w:outlineLvl w:val="1"/>
              <w:rPr>
                <w:del w:id="1946" w:author="Microsoft Office User" w:date="2022-09-15T12:30:00Z"/>
                <w:color w:val="000000"/>
              </w:rPr>
              <w:pPrChange w:id="1947" w:author="Microsoft Office User" w:date="2022-09-15T12:30:00Z">
                <w:pPr>
                  <w:keepLines/>
                  <w:widowControl w:val="0"/>
                  <w:pBdr>
                    <w:top w:val="nil"/>
                    <w:left w:val="nil"/>
                    <w:bottom w:val="nil"/>
                    <w:right w:val="nil"/>
                    <w:between w:val="nil"/>
                  </w:pBdr>
                  <w:spacing w:before="60" w:after="60"/>
                  <w:jc w:val="both"/>
                </w:pPr>
              </w:pPrChange>
            </w:pPr>
            <w:del w:id="1948" w:author="Microsoft Office User" w:date="2022-09-15T12:30:00Z">
              <w:r w:rsidRPr="002B44C4" w:rsidDel="000B6169">
                <w:rPr>
                  <w:color w:val="000000"/>
                </w:rPr>
                <w:delText>Người dùng chỉ được xem, phê duyệt hoặc từ chối và không có quyền khác.</w:delText>
              </w:r>
            </w:del>
          </w:p>
        </w:tc>
        <w:tc>
          <w:tcPr>
            <w:tcW w:w="1533" w:type="dxa"/>
            <w:vAlign w:val="center"/>
          </w:tcPr>
          <w:p w14:paraId="43D76057" w14:textId="29FD4635" w:rsidR="008E6864" w:rsidRPr="002B44C4" w:rsidDel="000B6169" w:rsidRDefault="008E6864">
            <w:pPr>
              <w:keepNext/>
              <w:keepLines/>
              <w:widowControl w:val="0"/>
              <w:numPr>
                <w:ilvl w:val="0"/>
                <w:numId w:val="24"/>
              </w:numPr>
              <w:pBdr>
                <w:top w:val="nil"/>
                <w:left w:val="nil"/>
                <w:bottom w:val="nil"/>
                <w:right w:val="nil"/>
                <w:between w:val="nil"/>
              </w:pBdr>
              <w:spacing w:before="40" w:after="60"/>
              <w:jc w:val="both"/>
              <w:outlineLvl w:val="1"/>
              <w:rPr>
                <w:del w:id="1949" w:author="Microsoft Office User" w:date="2022-09-15T12:30:00Z"/>
                <w:color w:val="000000"/>
              </w:rPr>
              <w:pPrChange w:id="1950" w:author="Microsoft Office User" w:date="2022-09-15T12:30:00Z">
                <w:pPr>
                  <w:keepLines/>
                  <w:widowControl w:val="0"/>
                  <w:pBdr>
                    <w:top w:val="nil"/>
                    <w:left w:val="nil"/>
                    <w:bottom w:val="nil"/>
                    <w:right w:val="nil"/>
                    <w:between w:val="nil"/>
                  </w:pBdr>
                  <w:spacing w:before="60" w:after="60"/>
                  <w:jc w:val="both"/>
                </w:pPr>
              </w:pPrChange>
            </w:pPr>
            <w:del w:id="1951" w:author="Microsoft Office User" w:date="2022-09-15T12:30:00Z">
              <w:r w:rsidRPr="002B44C4" w:rsidDel="000B6169">
                <w:rPr>
                  <w:color w:val="000000"/>
                </w:rPr>
                <w:delText>Trên hệ thống</w:delText>
              </w:r>
            </w:del>
          </w:p>
        </w:tc>
      </w:tr>
    </w:tbl>
    <w:p w14:paraId="62D1C61C" w14:textId="3621E134" w:rsidR="005E2E62" w:rsidRPr="002B44C4" w:rsidDel="000B6169" w:rsidRDefault="005E2E62">
      <w:pPr>
        <w:keepNext/>
        <w:keepLines/>
        <w:numPr>
          <w:ilvl w:val="0"/>
          <w:numId w:val="24"/>
        </w:numPr>
        <w:spacing w:before="40"/>
        <w:outlineLvl w:val="1"/>
        <w:rPr>
          <w:del w:id="1952" w:author="Microsoft Office User" w:date="2022-09-15T12:30:00Z"/>
        </w:rPr>
        <w:pPrChange w:id="1953" w:author="Microsoft Office User" w:date="2022-09-15T12:30:00Z">
          <w:pPr/>
        </w:pPrChange>
      </w:pPr>
    </w:p>
    <w:p w14:paraId="192F84A3" w14:textId="02097988" w:rsidR="00983D75" w:rsidRPr="002B44C4" w:rsidDel="000B6169" w:rsidRDefault="00402224">
      <w:pPr>
        <w:pStyle w:val="Heading4"/>
        <w:numPr>
          <w:ilvl w:val="0"/>
          <w:numId w:val="24"/>
        </w:numPr>
        <w:rPr>
          <w:del w:id="1954" w:author="Microsoft Office User" w:date="2022-09-15T12:30:00Z"/>
          <w:rFonts w:cs="Times New Roman"/>
        </w:rPr>
        <w:pPrChange w:id="1955" w:author="Microsoft Office User" w:date="2022-09-15T12:30:00Z">
          <w:pPr>
            <w:pStyle w:val="Heading4"/>
            <w:numPr>
              <w:ilvl w:val="2"/>
              <w:numId w:val="17"/>
            </w:numPr>
            <w:ind w:left="1224" w:hanging="504"/>
          </w:pPr>
        </w:pPrChange>
      </w:pPr>
      <w:bookmarkStart w:id="1956" w:name="_Toc113613744"/>
      <w:del w:id="1957" w:author="Microsoft Office User" w:date="2022-09-15T12:30:00Z">
        <w:r w:rsidRPr="002B44C4" w:rsidDel="000B6169">
          <w:rPr>
            <w:rFonts w:cs="Times New Roman"/>
          </w:rPr>
          <w:delText>Mô tả dữ liệu đầu vào</w:delText>
        </w:r>
        <w:bookmarkEnd w:id="1956"/>
      </w:del>
    </w:p>
    <w:p w14:paraId="3B3E095C" w14:textId="4087FFEB" w:rsidR="007F5EC9" w:rsidRPr="002B44C4" w:rsidDel="000B6169" w:rsidRDefault="007F5EC9">
      <w:pPr>
        <w:keepNext/>
        <w:keepLines/>
        <w:numPr>
          <w:ilvl w:val="0"/>
          <w:numId w:val="24"/>
        </w:numPr>
        <w:spacing w:before="40"/>
        <w:outlineLvl w:val="1"/>
        <w:rPr>
          <w:del w:id="1958" w:author="Microsoft Office User" w:date="2022-09-15T12:30:00Z"/>
        </w:rPr>
        <w:pPrChange w:id="1959" w:author="Microsoft Office User" w:date="2022-09-15T12:30:00Z">
          <w:pPr/>
        </w:pPrChange>
      </w:pPr>
    </w:p>
    <w:p w14:paraId="6E982C49" w14:textId="56CB4D2F" w:rsidR="007F5EC9" w:rsidRPr="002B44C4" w:rsidDel="000B6169" w:rsidRDefault="007F5EC9">
      <w:pPr>
        <w:keepNext/>
        <w:keepLines/>
        <w:numPr>
          <w:ilvl w:val="0"/>
          <w:numId w:val="24"/>
        </w:numPr>
        <w:spacing w:before="40"/>
        <w:outlineLvl w:val="1"/>
        <w:rPr>
          <w:del w:id="1960" w:author="Microsoft Office User" w:date="2022-09-15T12:30:00Z"/>
        </w:rPr>
        <w:pPrChange w:id="1961" w:author="Microsoft Office User" w:date="2022-09-15T12:30:00Z">
          <w:pPr/>
        </w:pPrChange>
      </w:pPr>
      <w:del w:id="1962" w:author="Microsoft Office User" w:date="2022-09-15T12:30:00Z">
        <w:r w:rsidRPr="002B44C4" w:rsidDel="000B6169">
          <w:delText>[Dữ liệu đầu vào giống với dữ liệu đầu vào của phần Lập phương án giám định hình thức Tự giám định]</w:delText>
        </w:r>
      </w:del>
    </w:p>
    <w:p w14:paraId="2B5B8F0F" w14:textId="1257D98F" w:rsidR="005E2E62" w:rsidRPr="002B44C4" w:rsidDel="000B6169" w:rsidRDefault="0085644A">
      <w:pPr>
        <w:keepNext/>
        <w:keepLines/>
        <w:numPr>
          <w:ilvl w:val="0"/>
          <w:numId w:val="24"/>
        </w:numPr>
        <w:spacing w:before="40"/>
        <w:outlineLvl w:val="1"/>
        <w:rPr>
          <w:del w:id="1963" w:author="Microsoft Office User" w:date="2022-09-15T12:30:00Z"/>
          <w:color w:val="FF0000"/>
        </w:rPr>
        <w:pPrChange w:id="1964" w:author="Microsoft Office User" w:date="2022-09-15T12:30:00Z">
          <w:pPr/>
        </w:pPrChange>
      </w:pPr>
      <w:del w:id="1965" w:author="Microsoft Office User" w:date="2022-09-15T12:30:00Z">
        <w:r w:rsidRPr="002B44C4" w:rsidDel="000B6169">
          <w:rPr>
            <w:color w:val="FF0000"/>
          </w:rPr>
          <w:delText>Chú ý bổ sung nguồn dữ liệu đầu vào cho Giấy yêu cầu giám định.</w:delText>
        </w:r>
      </w:del>
    </w:p>
    <w:p w14:paraId="03EF661A" w14:textId="5F67C562" w:rsidR="00402224" w:rsidRPr="002B44C4" w:rsidDel="000B6169" w:rsidRDefault="007F5EC9">
      <w:pPr>
        <w:pStyle w:val="Heading4"/>
        <w:numPr>
          <w:ilvl w:val="0"/>
          <w:numId w:val="24"/>
        </w:numPr>
        <w:rPr>
          <w:del w:id="1966" w:author="Microsoft Office User" w:date="2022-09-15T12:30:00Z"/>
          <w:rFonts w:cs="Times New Roman"/>
        </w:rPr>
        <w:pPrChange w:id="1967" w:author="Microsoft Office User" w:date="2022-09-15T12:30:00Z">
          <w:pPr>
            <w:pStyle w:val="Heading4"/>
            <w:numPr>
              <w:ilvl w:val="2"/>
              <w:numId w:val="17"/>
            </w:numPr>
            <w:ind w:left="1224" w:hanging="504"/>
          </w:pPr>
        </w:pPrChange>
      </w:pPr>
      <w:bookmarkStart w:id="1968" w:name="_Toc113613745"/>
      <w:del w:id="1969" w:author="Microsoft Office User" w:date="2022-09-15T12:30:00Z">
        <w:r w:rsidRPr="002B44C4" w:rsidDel="000B6169">
          <w:rPr>
            <w:rFonts w:cs="Times New Roman"/>
          </w:rPr>
          <w:delText>Mô tả dữ liệu đầu ra</w:delText>
        </w:r>
        <w:bookmarkEnd w:id="1968"/>
      </w:del>
    </w:p>
    <w:p w14:paraId="7532617C" w14:textId="2B0C25FB" w:rsidR="007F5EC9" w:rsidRPr="002B44C4" w:rsidDel="000B6169" w:rsidRDefault="007F5EC9">
      <w:pPr>
        <w:keepNext/>
        <w:keepLines/>
        <w:numPr>
          <w:ilvl w:val="0"/>
          <w:numId w:val="24"/>
        </w:numPr>
        <w:spacing w:before="40"/>
        <w:outlineLvl w:val="1"/>
        <w:rPr>
          <w:del w:id="1970" w:author="Microsoft Office User" w:date="2022-09-15T12:30:00Z"/>
        </w:rPr>
        <w:pPrChange w:id="1971"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1916"/>
        <w:gridCol w:w="1533"/>
      </w:tblGrid>
      <w:tr w:rsidR="007F5EC9" w:rsidRPr="002B44C4" w:rsidDel="000B6169" w14:paraId="580B4824" w14:textId="11F5A558" w:rsidTr="00293B07">
        <w:trPr>
          <w:trHeight w:val="284"/>
          <w:tblHeader/>
          <w:jc w:val="center"/>
          <w:del w:id="1972" w:author="Microsoft Office User" w:date="2022-09-15T12:30:00Z"/>
        </w:trPr>
        <w:tc>
          <w:tcPr>
            <w:tcW w:w="881" w:type="dxa"/>
            <w:shd w:val="clear" w:color="auto" w:fill="F3F3F3"/>
            <w:vAlign w:val="center"/>
          </w:tcPr>
          <w:p w14:paraId="4EBB84CE" w14:textId="5EB734FB" w:rsidR="007F5EC9" w:rsidRPr="002B44C4" w:rsidDel="000B6169" w:rsidRDefault="007F5EC9">
            <w:pPr>
              <w:keepNext/>
              <w:keepLines/>
              <w:numPr>
                <w:ilvl w:val="0"/>
                <w:numId w:val="24"/>
              </w:numPr>
              <w:spacing w:before="40" w:after="60" w:line="360" w:lineRule="auto"/>
              <w:outlineLvl w:val="1"/>
              <w:rPr>
                <w:del w:id="1973" w:author="Microsoft Office User" w:date="2022-09-15T12:30:00Z"/>
                <w:b/>
              </w:rPr>
              <w:pPrChange w:id="1974" w:author="Microsoft Office User" w:date="2022-09-15T12:30:00Z">
                <w:pPr>
                  <w:spacing w:before="60" w:after="60" w:line="360" w:lineRule="auto"/>
                  <w:ind w:left="142"/>
                </w:pPr>
              </w:pPrChange>
            </w:pPr>
            <w:del w:id="1975" w:author="Microsoft Office User" w:date="2022-09-15T12:30:00Z">
              <w:r w:rsidRPr="002B44C4" w:rsidDel="000B6169">
                <w:rPr>
                  <w:b/>
                </w:rPr>
                <w:delText>STT</w:delText>
              </w:r>
            </w:del>
          </w:p>
        </w:tc>
        <w:tc>
          <w:tcPr>
            <w:tcW w:w="1808" w:type="dxa"/>
          </w:tcPr>
          <w:p w14:paraId="0AE2A569" w14:textId="69B833C4" w:rsidR="007F5EC9" w:rsidRPr="002B44C4" w:rsidDel="000B6169" w:rsidRDefault="007F5EC9">
            <w:pPr>
              <w:keepNext/>
              <w:keepLines/>
              <w:widowControl w:val="0"/>
              <w:numPr>
                <w:ilvl w:val="0"/>
                <w:numId w:val="24"/>
              </w:numPr>
              <w:pBdr>
                <w:top w:val="nil"/>
                <w:left w:val="nil"/>
                <w:bottom w:val="nil"/>
                <w:right w:val="nil"/>
                <w:between w:val="nil"/>
              </w:pBdr>
              <w:spacing w:before="40" w:after="60" w:line="360" w:lineRule="auto"/>
              <w:jc w:val="center"/>
              <w:outlineLvl w:val="1"/>
              <w:rPr>
                <w:del w:id="1976" w:author="Microsoft Office User" w:date="2022-09-15T12:30:00Z"/>
                <w:color w:val="000000"/>
              </w:rPr>
              <w:pPrChange w:id="1977" w:author="Microsoft Office User" w:date="2022-09-15T12:30:00Z">
                <w:pPr>
                  <w:keepLines/>
                  <w:widowControl w:val="0"/>
                  <w:pBdr>
                    <w:top w:val="nil"/>
                    <w:left w:val="nil"/>
                    <w:bottom w:val="nil"/>
                    <w:right w:val="nil"/>
                    <w:between w:val="nil"/>
                  </w:pBdr>
                  <w:spacing w:before="60" w:after="60" w:line="360" w:lineRule="auto"/>
                  <w:jc w:val="center"/>
                </w:pPr>
              </w:pPrChange>
            </w:pPr>
            <w:del w:id="1978" w:author="Microsoft Office User" w:date="2022-09-15T12:30:00Z">
              <w:r w:rsidRPr="002B44C4" w:rsidDel="000B6169">
                <w:rPr>
                  <w:color w:val="000000"/>
                </w:rPr>
                <w:delText>Dữ liệu đầu ra</w:delText>
              </w:r>
            </w:del>
          </w:p>
        </w:tc>
        <w:tc>
          <w:tcPr>
            <w:tcW w:w="2693" w:type="dxa"/>
          </w:tcPr>
          <w:p w14:paraId="33F06711" w14:textId="4D5572CF" w:rsidR="007F5EC9" w:rsidRPr="002B44C4" w:rsidDel="000B6169" w:rsidRDefault="007F5EC9">
            <w:pPr>
              <w:keepNext/>
              <w:keepLines/>
              <w:widowControl w:val="0"/>
              <w:numPr>
                <w:ilvl w:val="0"/>
                <w:numId w:val="24"/>
              </w:numPr>
              <w:pBdr>
                <w:top w:val="nil"/>
                <w:left w:val="nil"/>
                <w:bottom w:val="nil"/>
                <w:right w:val="nil"/>
                <w:between w:val="nil"/>
              </w:pBdr>
              <w:spacing w:before="40" w:after="60" w:line="360" w:lineRule="auto"/>
              <w:jc w:val="center"/>
              <w:outlineLvl w:val="1"/>
              <w:rPr>
                <w:del w:id="1979" w:author="Microsoft Office User" w:date="2022-09-15T12:30:00Z"/>
                <w:color w:val="000000"/>
              </w:rPr>
              <w:pPrChange w:id="1980" w:author="Microsoft Office User" w:date="2022-09-15T12:30:00Z">
                <w:pPr>
                  <w:keepLines/>
                  <w:widowControl w:val="0"/>
                  <w:pBdr>
                    <w:top w:val="nil"/>
                    <w:left w:val="nil"/>
                    <w:bottom w:val="nil"/>
                    <w:right w:val="nil"/>
                    <w:between w:val="nil"/>
                  </w:pBdr>
                  <w:spacing w:before="60" w:after="60" w:line="360" w:lineRule="auto"/>
                  <w:jc w:val="center"/>
                </w:pPr>
              </w:pPrChange>
            </w:pPr>
            <w:del w:id="1981" w:author="Microsoft Office User" w:date="2022-09-15T12:30:00Z">
              <w:r w:rsidRPr="002B44C4" w:rsidDel="000B6169">
                <w:rPr>
                  <w:color w:val="000000"/>
                </w:rPr>
                <w:delText>Trường thông tin</w:delText>
              </w:r>
            </w:del>
          </w:p>
        </w:tc>
        <w:tc>
          <w:tcPr>
            <w:tcW w:w="1916" w:type="dxa"/>
          </w:tcPr>
          <w:p w14:paraId="28AEBA50" w14:textId="5A7DDD9A" w:rsidR="007F5EC9" w:rsidRPr="002B44C4" w:rsidDel="000B6169" w:rsidRDefault="007F5EC9">
            <w:pPr>
              <w:keepNext/>
              <w:keepLines/>
              <w:widowControl w:val="0"/>
              <w:numPr>
                <w:ilvl w:val="0"/>
                <w:numId w:val="24"/>
              </w:numPr>
              <w:pBdr>
                <w:top w:val="nil"/>
                <w:left w:val="nil"/>
                <w:bottom w:val="nil"/>
                <w:right w:val="nil"/>
                <w:between w:val="nil"/>
              </w:pBdr>
              <w:spacing w:before="40" w:after="60" w:line="360" w:lineRule="auto"/>
              <w:jc w:val="center"/>
              <w:outlineLvl w:val="1"/>
              <w:rPr>
                <w:del w:id="1982" w:author="Microsoft Office User" w:date="2022-09-15T12:30:00Z"/>
                <w:color w:val="000000"/>
              </w:rPr>
              <w:pPrChange w:id="1983" w:author="Microsoft Office User" w:date="2022-09-15T12:30:00Z">
                <w:pPr>
                  <w:keepLines/>
                  <w:widowControl w:val="0"/>
                  <w:pBdr>
                    <w:top w:val="nil"/>
                    <w:left w:val="nil"/>
                    <w:bottom w:val="nil"/>
                    <w:right w:val="nil"/>
                    <w:between w:val="nil"/>
                  </w:pBdr>
                  <w:spacing w:before="60" w:after="60" w:line="360" w:lineRule="auto"/>
                  <w:jc w:val="center"/>
                </w:pPr>
              </w:pPrChange>
            </w:pPr>
            <w:del w:id="1984" w:author="Microsoft Office User" w:date="2022-09-15T12:30:00Z">
              <w:r w:rsidRPr="002B44C4" w:rsidDel="000B6169">
                <w:rPr>
                  <w:color w:val="000000"/>
                </w:rPr>
                <w:delText>Nguồn dữ liệu</w:delText>
              </w:r>
            </w:del>
          </w:p>
        </w:tc>
        <w:tc>
          <w:tcPr>
            <w:tcW w:w="1533" w:type="dxa"/>
          </w:tcPr>
          <w:p w14:paraId="522E5F4F" w14:textId="2B164F87" w:rsidR="007F5EC9" w:rsidRPr="002B44C4" w:rsidDel="000B6169" w:rsidRDefault="007F5EC9">
            <w:pPr>
              <w:keepNext/>
              <w:keepLines/>
              <w:widowControl w:val="0"/>
              <w:numPr>
                <w:ilvl w:val="0"/>
                <w:numId w:val="24"/>
              </w:numPr>
              <w:pBdr>
                <w:top w:val="nil"/>
                <w:left w:val="nil"/>
                <w:bottom w:val="nil"/>
                <w:right w:val="nil"/>
                <w:between w:val="nil"/>
              </w:pBdr>
              <w:spacing w:before="40" w:after="60" w:line="360" w:lineRule="auto"/>
              <w:jc w:val="center"/>
              <w:outlineLvl w:val="1"/>
              <w:rPr>
                <w:del w:id="1985" w:author="Microsoft Office User" w:date="2022-09-15T12:30:00Z"/>
                <w:color w:val="000000"/>
              </w:rPr>
              <w:pPrChange w:id="1986" w:author="Microsoft Office User" w:date="2022-09-15T12:30:00Z">
                <w:pPr>
                  <w:keepLines/>
                  <w:widowControl w:val="0"/>
                  <w:pBdr>
                    <w:top w:val="nil"/>
                    <w:left w:val="nil"/>
                    <w:bottom w:val="nil"/>
                    <w:right w:val="nil"/>
                    <w:between w:val="nil"/>
                  </w:pBdr>
                  <w:spacing w:before="60" w:after="60" w:line="360" w:lineRule="auto"/>
                  <w:jc w:val="center"/>
                </w:pPr>
              </w:pPrChange>
            </w:pPr>
            <w:del w:id="1987" w:author="Microsoft Office User" w:date="2022-09-15T12:30:00Z">
              <w:r w:rsidRPr="002B44C4" w:rsidDel="000B6169">
                <w:rPr>
                  <w:color w:val="000000"/>
                </w:rPr>
                <w:delText>Ghi chú</w:delText>
              </w:r>
            </w:del>
          </w:p>
        </w:tc>
      </w:tr>
      <w:tr w:rsidR="007F5EC9" w:rsidRPr="002B44C4" w:rsidDel="000B6169" w14:paraId="5287CBD5" w14:textId="0CF3678B" w:rsidTr="000F244D">
        <w:trPr>
          <w:trHeight w:val="284"/>
          <w:jc w:val="center"/>
          <w:del w:id="1988" w:author="Microsoft Office User" w:date="2022-09-15T12:30:00Z"/>
        </w:trPr>
        <w:tc>
          <w:tcPr>
            <w:tcW w:w="881" w:type="dxa"/>
            <w:shd w:val="clear" w:color="auto" w:fill="F3F3F3"/>
            <w:vAlign w:val="center"/>
          </w:tcPr>
          <w:p w14:paraId="43DB833D" w14:textId="5B31A7B9" w:rsidR="007F5EC9" w:rsidRPr="002B44C4" w:rsidDel="000B6169" w:rsidRDefault="007F5EC9">
            <w:pPr>
              <w:keepNext/>
              <w:keepLines/>
              <w:numPr>
                <w:ilvl w:val="0"/>
                <w:numId w:val="24"/>
              </w:numPr>
              <w:spacing w:before="40" w:after="60" w:line="360" w:lineRule="auto"/>
              <w:outlineLvl w:val="1"/>
              <w:rPr>
                <w:del w:id="1989" w:author="Microsoft Office User" w:date="2022-09-15T12:30:00Z"/>
                <w:b/>
              </w:rPr>
              <w:pPrChange w:id="1990" w:author="Microsoft Office User" w:date="2022-09-15T12:30:00Z">
                <w:pPr>
                  <w:spacing w:before="60" w:after="60" w:line="360" w:lineRule="auto"/>
                  <w:ind w:left="142"/>
                </w:pPr>
              </w:pPrChange>
            </w:pPr>
            <w:del w:id="1991" w:author="Microsoft Office User" w:date="2022-09-15T12:30:00Z">
              <w:r w:rsidRPr="002B44C4" w:rsidDel="000B6169">
                <w:rPr>
                  <w:b/>
                </w:rPr>
                <w:delText>1</w:delText>
              </w:r>
            </w:del>
          </w:p>
        </w:tc>
        <w:tc>
          <w:tcPr>
            <w:tcW w:w="1808" w:type="dxa"/>
          </w:tcPr>
          <w:p w14:paraId="5746A628" w14:textId="5B049719"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1992" w:author="Microsoft Office User" w:date="2022-09-15T12:30:00Z"/>
                <w:color w:val="000000"/>
              </w:rPr>
              <w:pPrChange w:id="1993" w:author="Microsoft Office User" w:date="2022-09-15T12:30:00Z">
                <w:pPr>
                  <w:keepLines/>
                  <w:widowControl w:val="0"/>
                  <w:pBdr>
                    <w:top w:val="nil"/>
                    <w:left w:val="nil"/>
                    <w:bottom w:val="nil"/>
                    <w:right w:val="nil"/>
                    <w:between w:val="nil"/>
                  </w:pBdr>
                  <w:spacing w:before="60" w:after="60"/>
                  <w:jc w:val="both"/>
                </w:pPr>
              </w:pPrChange>
            </w:pPr>
            <w:del w:id="1994" w:author="Microsoft Office User" w:date="2022-09-15T12:30:00Z">
              <w:r w:rsidRPr="002B44C4" w:rsidDel="000B6169">
                <w:rPr>
                  <w:color w:val="000000"/>
                </w:rPr>
                <w:delText>Phương án giám định – Hình thức Chỉ định công ty giám định</w:delText>
              </w:r>
            </w:del>
          </w:p>
        </w:tc>
        <w:tc>
          <w:tcPr>
            <w:tcW w:w="2693" w:type="dxa"/>
          </w:tcPr>
          <w:p w14:paraId="4C61350E" w14:textId="168C58D6"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1995" w:author="Microsoft Office User" w:date="2022-09-15T12:30:00Z"/>
                <w:color w:val="000000"/>
              </w:rPr>
              <w:pPrChange w:id="1996" w:author="Microsoft Office User" w:date="2022-09-15T12:30:00Z">
                <w:pPr>
                  <w:keepLines/>
                  <w:widowControl w:val="0"/>
                  <w:pBdr>
                    <w:top w:val="nil"/>
                    <w:left w:val="nil"/>
                    <w:bottom w:val="nil"/>
                    <w:right w:val="nil"/>
                    <w:between w:val="nil"/>
                  </w:pBdr>
                  <w:spacing w:before="60" w:after="60"/>
                  <w:jc w:val="both"/>
                </w:pPr>
              </w:pPrChange>
            </w:pPr>
            <w:del w:id="1997" w:author="Microsoft Office User" w:date="2022-09-15T12:30:00Z">
              <w:r w:rsidRPr="002B44C4" w:rsidDel="000B6169">
                <w:rPr>
                  <w:color w:val="000000"/>
                </w:rPr>
                <w:delText xml:space="preserve">1. Hình thức giám định: </w:delText>
              </w:r>
              <w:r w:rsidR="00176224" w:rsidRPr="002B44C4" w:rsidDel="000B6169">
                <w:rPr>
                  <w:color w:val="000000"/>
                </w:rPr>
                <w:delText>Chỉ định</w:delText>
              </w:r>
              <w:r w:rsidRPr="002B44C4" w:rsidDel="000B6169">
                <w:rPr>
                  <w:color w:val="000000"/>
                </w:rPr>
                <w:delText xml:space="preserve"> giám định</w:delText>
              </w:r>
            </w:del>
          </w:p>
          <w:p w14:paraId="483D42D6" w14:textId="1A2CEE98"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1998" w:author="Microsoft Office User" w:date="2022-09-15T12:30:00Z"/>
                <w:color w:val="000000"/>
              </w:rPr>
              <w:pPrChange w:id="1999" w:author="Microsoft Office User" w:date="2022-09-15T12:30:00Z">
                <w:pPr>
                  <w:keepLines/>
                  <w:widowControl w:val="0"/>
                  <w:pBdr>
                    <w:top w:val="nil"/>
                    <w:left w:val="nil"/>
                    <w:bottom w:val="nil"/>
                    <w:right w:val="nil"/>
                    <w:between w:val="nil"/>
                  </w:pBdr>
                  <w:spacing w:before="60" w:after="60"/>
                  <w:jc w:val="both"/>
                </w:pPr>
              </w:pPrChange>
            </w:pPr>
            <w:del w:id="2000" w:author="Microsoft Office User" w:date="2022-09-15T12:30:00Z">
              <w:r w:rsidRPr="002B44C4" w:rsidDel="000B6169">
                <w:rPr>
                  <w:color w:val="000000"/>
                </w:rPr>
                <w:delText>2. Trạng thái phương án</w:delText>
              </w:r>
            </w:del>
          </w:p>
          <w:p w14:paraId="7139E308" w14:textId="60932947"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2001" w:author="Microsoft Office User" w:date="2022-09-15T12:30:00Z"/>
                <w:color w:val="000000"/>
              </w:rPr>
              <w:pPrChange w:id="2002" w:author="Microsoft Office User" w:date="2022-09-15T12:30:00Z">
                <w:pPr>
                  <w:keepLines/>
                  <w:widowControl w:val="0"/>
                  <w:pBdr>
                    <w:top w:val="nil"/>
                    <w:left w:val="nil"/>
                    <w:bottom w:val="nil"/>
                    <w:right w:val="nil"/>
                    <w:between w:val="nil"/>
                  </w:pBdr>
                  <w:spacing w:before="60" w:after="60"/>
                  <w:jc w:val="both"/>
                </w:pPr>
              </w:pPrChange>
            </w:pPr>
            <w:del w:id="2003" w:author="Microsoft Office User" w:date="2022-09-15T12:30:00Z">
              <w:r w:rsidRPr="002B44C4" w:rsidDel="000B6169">
                <w:rPr>
                  <w:color w:val="000000"/>
                </w:rPr>
                <w:delText xml:space="preserve">3. </w:delText>
              </w:r>
              <w:r w:rsidR="00A92BFA" w:rsidRPr="002B44C4" w:rsidDel="000B6169">
                <w:rPr>
                  <w:color w:val="000000"/>
                </w:rPr>
                <w:delText>Đơn vị giám định</w:delText>
              </w:r>
            </w:del>
          </w:p>
          <w:p w14:paraId="54C79B32" w14:textId="66C2C43B"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2004" w:author="Microsoft Office User" w:date="2022-09-15T12:30:00Z"/>
              </w:rPr>
              <w:pPrChange w:id="2005" w:author="Microsoft Office User" w:date="2022-09-15T12:30:00Z">
                <w:pPr>
                  <w:keepLines/>
                  <w:widowControl w:val="0"/>
                  <w:pBdr>
                    <w:top w:val="nil"/>
                    <w:left w:val="nil"/>
                    <w:bottom w:val="nil"/>
                    <w:right w:val="nil"/>
                    <w:between w:val="nil"/>
                  </w:pBdr>
                  <w:spacing w:before="60" w:after="60"/>
                  <w:jc w:val="both"/>
                </w:pPr>
              </w:pPrChange>
            </w:pPr>
            <w:del w:id="2006" w:author="Microsoft Office User" w:date="2022-09-15T12:30:00Z">
              <w:r w:rsidRPr="002B44C4" w:rsidDel="000B6169">
                <w:rPr>
                  <w:color w:val="000000"/>
                </w:rPr>
                <w:delText xml:space="preserve">4. </w:delText>
              </w:r>
              <w:r w:rsidR="00A92BFA" w:rsidRPr="002B44C4" w:rsidDel="000B6169">
                <w:delText>Giám đốc</w:delText>
              </w:r>
            </w:del>
          </w:p>
          <w:p w14:paraId="0899BF95" w14:textId="2DF602CD"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2007" w:author="Microsoft Office User" w:date="2022-09-15T12:30:00Z"/>
              </w:rPr>
              <w:pPrChange w:id="2008" w:author="Microsoft Office User" w:date="2022-09-15T12:30:00Z">
                <w:pPr>
                  <w:keepLines/>
                  <w:widowControl w:val="0"/>
                  <w:pBdr>
                    <w:top w:val="nil"/>
                    <w:left w:val="nil"/>
                    <w:bottom w:val="nil"/>
                    <w:right w:val="nil"/>
                    <w:between w:val="nil"/>
                  </w:pBdr>
                  <w:spacing w:before="60" w:after="60"/>
                  <w:jc w:val="both"/>
                </w:pPr>
              </w:pPrChange>
            </w:pPr>
            <w:del w:id="2009" w:author="Microsoft Office User" w:date="2022-09-15T12:30:00Z">
              <w:r w:rsidRPr="002B44C4" w:rsidDel="000B6169">
                <w:delText xml:space="preserve">5. </w:delText>
              </w:r>
              <w:r w:rsidR="00A92BFA" w:rsidRPr="002B44C4" w:rsidDel="000B6169">
                <w:delText>Số điện thoại (công ty giám định)</w:delText>
              </w:r>
            </w:del>
          </w:p>
          <w:p w14:paraId="0D57789F" w14:textId="7F35CA19"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2010" w:author="Microsoft Office User" w:date="2022-09-15T12:30:00Z"/>
              </w:rPr>
              <w:pPrChange w:id="2011" w:author="Microsoft Office User" w:date="2022-09-15T12:30:00Z">
                <w:pPr>
                  <w:keepLines/>
                  <w:widowControl w:val="0"/>
                  <w:pBdr>
                    <w:top w:val="nil"/>
                    <w:left w:val="nil"/>
                    <w:bottom w:val="nil"/>
                    <w:right w:val="nil"/>
                    <w:between w:val="nil"/>
                  </w:pBdr>
                  <w:spacing w:before="60" w:after="60"/>
                  <w:jc w:val="both"/>
                </w:pPr>
              </w:pPrChange>
            </w:pPr>
            <w:del w:id="2012" w:author="Microsoft Office User" w:date="2022-09-15T12:30:00Z">
              <w:r w:rsidRPr="002B44C4" w:rsidDel="000B6169">
                <w:delText xml:space="preserve">6. </w:delText>
              </w:r>
              <w:r w:rsidR="00CF5655" w:rsidRPr="002B44C4" w:rsidDel="000B6169">
                <w:delText>Email</w:delText>
              </w:r>
              <w:r w:rsidRPr="002B44C4" w:rsidDel="000B6169">
                <w:delText xml:space="preserve"> </w:delText>
              </w:r>
            </w:del>
          </w:p>
          <w:p w14:paraId="241A32F0" w14:textId="3AF0132A" w:rsidR="007F5EC9" w:rsidRPr="002B44C4" w:rsidDel="000B6169" w:rsidRDefault="00CF5655">
            <w:pPr>
              <w:keepNext/>
              <w:keepLines/>
              <w:widowControl w:val="0"/>
              <w:numPr>
                <w:ilvl w:val="0"/>
                <w:numId w:val="24"/>
              </w:numPr>
              <w:pBdr>
                <w:top w:val="nil"/>
                <w:left w:val="nil"/>
                <w:bottom w:val="nil"/>
                <w:right w:val="nil"/>
                <w:between w:val="nil"/>
              </w:pBdr>
              <w:spacing w:before="40" w:after="60"/>
              <w:jc w:val="both"/>
              <w:outlineLvl w:val="1"/>
              <w:rPr>
                <w:del w:id="2013" w:author="Microsoft Office User" w:date="2022-09-15T12:30:00Z"/>
              </w:rPr>
              <w:pPrChange w:id="2014" w:author="Microsoft Office User" w:date="2022-09-15T12:30:00Z">
                <w:pPr>
                  <w:keepLines/>
                  <w:widowControl w:val="0"/>
                  <w:pBdr>
                    <w:top w:val="nil"/>
                    <w:left w:val="nil"/>
                    <w:bottom w:val="nil"/>
                    <w:right w:val="nil"/>
                    <w:between w:val="nil"/>
                  </w:pBdr>
                  <w:spacing w:before="60" w:after="60"/>
                  <w:jc w:val="both"/>
                </w:pPr>
              </w:pPrChange>
            </w:pPr>
            <w:del w:id="2015" w:author="Microsoft Office User" w:date="2022-09-15T12:30:00Z">
              <w:r w:rsidRPr="002B44C4" w:rsidDel="000B6169">
                <w:delText>7. Địa chỉ</w:delText>
              </w:r>
            </w:del>
          </w:p>
          <w:p w14:paraId="44B5026A" w14:textId="7A060CE1" w:rsidR="00CF5655" w:rsidRPr="002B44C4" w:rsidDel="000B6169" w:rsidRDefault="00CF5655">
            <w:pPr>
              <w:keepNext/>
              <w:keepLines/>
              <w:widowControl w:val="0"/>
              <w:numPr>
                <w:ilvl w:val="0"/>
                <w:numId w:val="24"/>
              </w:numPr>
              <w:pBdr>
                <w:top w:val="nil"/>
                <w:left w:val="nil"/>
                <w:bottom w:val="nil"/>
                <w:right w:val="nil"/>
                <w:between w:val="nil"/>
              </w:pBdr>
              <w:spacing w:before="40" w:after="60"/>
              <w:jc w:val="both"/>
              <w:outlineLvl w:val="1"/>
              <w:rPr>
                <w:del w:id="2016" w:author="Microsoft Office User" w:date="2022-09-15T12:30:00Z"/>
              </w:rPr>
              <w:pPrChange w:id="2017" w:author="Microsoft Office User" w:date="2022-09-15T12:30:00Z">
                <w:pPr>
                  <w:keepLines/>
                  <w:widowControl w:val="0"/>
                  <w:pBdr>
                    <w:top w:val="nil"/>
                    <w:left w:val="nil"/>
                    <w:bottom w:val="nil"/>
                    <w:right w:val="nil"/>
                    <w:between w:val="nil"/>
                  </w:pBdr>
                  <w:spacing w:before="60" w:after="60"/>
                  <w:jc w:val="both"/>
                </w:pPr>
              </w:pPrChange>
            </w:pPr>
            <w:del w:id="2018" w:author="Microsoft Office User" w:date="2022-09-15T12:30:00Z">
              <w:r w:rsidRPr="002B44C4" w:rsidDel="000B6169">
                <w:delText>8. Giám định viên</w:delText>
              </w:r>
            </w:del>
          </w:p>
          <w:p w14:paraId="52C9F3B1" w14:textId="247BAFE3" w:rsidR="00CF5655" w:rsidRPr="002B44C4" w:rsidDel="000B6169" w:rsidRDefault="00CF5655">
            <w:pPr>
              <w:keepNext/>
              <w:keepLines/>
              <w:widowControl w:val="0"/>
              <w:numPr>
                <w:ilvl w:val="0"/>
                <w:numId w:val="24"/>
              </w:numPr>
              <w:pBdr>
                <w:top w:val="nil"/>
                <w:left w:val="nil"/>
                <w:bottom w:val="nil"/>
                <w:right w:val="nil"/>
                <w:between w:val="nil"/>
              </w:pBdr>
              <w:spacing w:before="40" w:after="60"/>
              <w:jc w:val="both"/>
              <w:outlineLvl w:val="1"/>
              <w:rPr>
                <w:del w:id="2019" w:author="Microsoft Office User" w:date="2022-09-15T12:30:00Z"/>
              </w:rPr>
              <w:pPrChange w:id="2020" w:author="Microsoft Office User" w:date="2022-09-15T12:30:00Z">
                <w:pPr>
                  <w:keepLines/>
                  <w:widowControl w:val="0"/>
                  <w:pBdr>
                    <w:top w:val="nil"/>
                    <w:left w:val="nil"/>
                    <w:bottom w:val="nil"/>
                    <w:right w:val="nil"/>
                    <w:between w:val="nil"/>
                  </w:pBdr>
                  <w:spacing w:before="60" w:after="60"/>
                  <w:jc w:val="both"/>
                </w:pPr>
              </w:pPrChange>
            </w:pPr>
            <w:del w:id="2021" w:author="Microsoft Office User" w:date="2022-09-15T12:30:00Z">
              <w:r w:rsidRPr="002B44C4" w:rsidDel="000B6169">
                <w:delText>9. Lý do chỉ định</w:delText>
              </w:r>
            </w:del>
          </w:p>
          <w:p w14:paraId="076E95B7" w14:textId="74CD413D" w:rsidR="00CF5655" w:rsidRPr="002B44C4" w:rsidDel="000B6169" w:rsidRDefault="00CF5655">
            <w:pPr>
              <w:keepNext/>
              <w:keepLines/>
              <w:widowControl w:val="0"/>
              <w:numPr>
                <w:ilvl w:val="0"/>
                <w:numId w:val="24"/>
              </w:numPr>
              <w:pBdr>
                <w:top w:val="nil"/>
                <w:left w:val="nil"/>
                <w:bottom w:val="nil"/>
                <w:right w:val="nil"/>
                <w:between w:val="nil"/>
              </w:pBdr>
              <w:spacing w:before="40" w:after="60"/>
              <w:jc w:val="both"/>
              <w:outlineLvl w:val="1"/>
              <w:rPr>
                <w:del w:id="2022" w:author="Microsoft Office User" w:date="2022-09-15T12:30:00Z"/>
              </w:rPr>
              <w:pPrChange w:id="2023" w:author="Microsoft Office User" w:date="2022-09-15T12:30:00Z">
                <w:pPr>
                  <w:keepLines/>
                  <w:widowControl w:val="0"/>
                  <w:pBdr>
                    <w:top w:val="nil"/>
                    <w:left w:val="nil"/>
                    <w:bottom w:val="nil"/>
                    <w:right w:val="nil"/>
                    <w:between w:val="nil"/>
                  </w:pBdr>
                  <w:spacing w:before="60" w:after="60"/>
                  <w:jc w:val="both"/>
                </w:pPr>
              </w:pPrChange>
            </w:pPr>
            <w:del w:id="2024" w:author="Microsoft Office User" w:date="2022-09-15T12:30:00Z">
              <w:r w:rsidRPr="002B44C4" w:rsidDel="000B6169">
                <w:delText>10. Đồng/Tái Leader yêu cầu duyệt đơn vị giám định</w:delText>
              </w:r>
            </w:del>
          </w:p>
          <w:p w14:paraId="03859E16" w14:textId="79693588" w:rsidR="00CF5655" w:rsidRPr="002B44C4" w:rsidDel="000B6169" w:rsidRDefault="00CF5655">
            <w:pPr>
              <w:keepNext/>
              <w:keepLines/>
              <w:widowControl w:val="0"/>
              <w:numPr>
                <w:ilvl w:val="0"/>
                <w:numId w:val="24"/>
              </w:numPr>
              <w:pBdr>
                <w:top w:val="nil"/>
                <w:left w:val="nil"/>
                <w:bottom w:val="nil"/>
                <w:right w:val="nil"/>
                <w:between w:val="nil"/>
              </w:pBdr>
              <w:spacing w:before="40" w:after="60"/>
              <w:jc w:val="both"/>
              <w:outlineLvl w:val="1"/>
              <w:rPr>
                <w:del w:id="2025" w:author="Microsoft Office User" w:date="2022-09-15T12:30:00Z"/>
              </w:rPr>
              <w:pPrChange w:id="2026" w:author="Microsoft Office User" w:date="2022-09-15T12:30:00Z">
                <w:pPr>
                  <w:keepLines/>
                  <w:widowControl w:val="0"/>
                  <w:pBdr>
                    <w:top w:val="nil"/>
                    <w:left w:val="nil"/>
                    <w:bottom w:val="nil"/>
                    <w:right w:val="nil"/>
                    <w:between w:val="nil"/>
                  </w:pBdr>
                  <w:spacing w:before="60" w:after="60"/>
                  <w:jc w:val="both"/>
                </w:pPr>
              </w:pPrChange>
            </w:pPr>
            <w:del w:id="2027" w:author="Microsoft Office User" w:date="2022-09-15T12:30:00Z">
              <w:r w:rsidRPr="002B44C4" w:rsidDel="000B6169">
                <w:delText>11. Upload File xác nhận phương án giám định của Đồng/Tái leader.</w:delText>
              </w:r>
            </w:del>
          </w:p>
          <w:p w14:paraId="4608ED15" w14:textId="63444407"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028" w:author="Microsoft Office User" w:date="2022-09-15T12:30:00Z"/>
              </w:rPr>
              <w:pPrChange w:id="2029" w:author="Microsoft Office User" w:date="2022-09-15T12:30:00Z">
                <w:pPr>
                  <w:keepLines/>
                  <w:widowControl w:val="0"/>
                  <w:pBdr>
                    <w:top w:val="nil"/>
                    <w:left w:val="nil"/>
                    <w:bottom w:val="nil"/>
                    <w:right w:val="nil"/>
                    <w:between w:val="nil"/>
                  </w:pBdr>
                  <w:spacing w:before="60" w:after="60"/>
                  <w:jc w:val="both"/>
                </w:pPr>
              </w:pPrChange>
            </w:pPr>
            <w:del w:id="2030" w:author="Microsoft Office User" w:date="2022-09-15T12:30:00Z">
              <w:r w:rsidRPr="002B44C4" w:rsidDel="000B6169">
                <w:delText>12. Giấy yêu cầu giám định, trong đó có</w:delText>
              </w:r>
              <w:r w:rsidR="00623C0B" w:rsidRPr="002B44C4" w:rsidDel="000B6169">
                <w:delText xml:space="preserve"> </w:delText>
              </w:r>
              <w:r w:rsidRPr="002B44C4" w:rsidDel="000B6169">
                <w:delText>các thông tin:</w:delText>
              </w:r>
            </w:del>
          </w:p>
          <w:p w14:paraId="45825B60" w14:textId="123911DB"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31" w:author="Microsoft Office User" w:date="2022-09-15T12:30:00Z"/>
              </w:rPr>
              <w:pPrChange w:id="2032" w:author="Microsoft Office User" w:date="2022-09-15T12:30:00Z">
                <w:pPr>
                  <w:keepLines/>
                  <w:widowControl w:val="0"/>
                  <w:pBdr>
                    <w:top w:val="nil"/>
                    <w:left w:val="nil"/>
                    <w:bottom w:val="nil"/>
                    <w:right w:val="nil"/>
                    <w:between w:val="nil"/>
                  </w:pBdr>
                  <w:spacing w:before="60" w:after="60"/>
                  <w:jc w:val="both"/>
                </w:pPr>
              </w:pPrChange>
            </w:pPr>
            <w:del w:id="2033" w:author="Microsoft Office User" w:date="2022-09-15T12:30:00Z">
              <w:r w:rsidRPr="002B44C4" w:rsidDel="000B6169">
                <w:delText>12.1. Đơn vị giám định</w:delText>
              </w:r>
            </w:del>
          </w:p>
          <w:p w14:paraId="2335F7DE" w14:textId="5A9441BE"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34" w:author="Microsoft Office User" w:date="2022-09-15T12:30:00Z"/>
              </w:rPr>
              <w:pPrChange w:id="2035" w:author="Microsoft Office User" w:date="2022-09-15T12:30:00Z">
                <w:pPr>
                  <w:keepLines/>
                  <w:widowControl w:val="0"/>
                  <w:pBdr>
                    <w:top w:val="nil"/>
                    <w:left w:val="nil"/>
                    <w:bottom w:val="nil"/>
                    <w:right w:val="nil"/>
                    <w:between w:val="nil"/>
                  </w:pBdr>
                  <w:spacing w:before="60" w:after="60"/>
                  <w:jc w:val="both"/>
                </w:pPr>
              </w:pPrChange>
            </w:pPr>
            <w:del w:id="2036" w:author="Microsoft Office User" w:date="2022-09-15T12:30:00Z">
              <w:r w:rsidRPr="002B44C4" w:rsidDel="000B6169">
                <w:delText>12.2. Địa chỉ đơn vị giám định</w:delText>
              </w:r>
            </w:del>
          </w:p>
          <w:p w14:paraId="3245666F" w14:textId="3055B9B4"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37" w:author="Microsoft Office User" w:date="2022-09-15T12:30:00Z"/>
              </w:rPr>
              <w:pPrChange w:id="2038" w:author="Microsoft Office User" w:date="2022-09-15T12:30:00Z">
                <w:pPr>
                  <w:keepLines/>
                  <w:widowControl w:val="0"/>
                  <w:pBdr>
                    <w:top w:val="nil"/>
                    <w:left w:val="nil"/>
                    <w:bottom w:val="nil"/>
                    <w:right w:val="nil"/>
                    <w:between w:val="nil"/>
                  </w:pBdr>
                  <w:spacing w:before="60" w:after="60"/>
                  <w:jc w:val="both"/>
                </w:pPr>
              </w:pPrChange>
            </w:pPr>
            <w:del w:id="2039" w:author="Microsoft Office User" w:date="2022-09-15T12:30:00Z">
              <w:r w:rsidRPr="002B44C4" w:rsidDel="000B6169">
                <w:delText>12.3. SĐT đơn vị giám định</w:delText>
              </w:r>
            </w:del>
          </w:p>
          <w:p w14:paraId="1421B600" w14:textId="1C14761A"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040" w:author="Microsoft Office User" w:date="2022-09-15T12:30:00Z"/>
              </w:rPr>
              <w:pPrChange w:id="2041" w:author="Microsoft Office User" w:date="2022-09-15T12:30:00Z">
                <w:pPr>
                  <w:keepLines/>
                  <w:widowControl w:val="0"/>
                  <w:pBdr>
                    <w:top w:val="nil"/>
                    <w:left w:val="nil"/>
                    <w:bottom w:val="nil"/>
                    <w:right w:val="nil"/>
                    <w:between w:val="nil"/>
                  </w:pBdr>
                  <w:spacing w:before="60" w:after="60"/>
                  <w:jc w:val="both"/>
                </w:pPr>
              </w:pPrChange>
            </w:pPr>
            <w:del w:id="2042" w:author="Microsoft Office User" w:date="2022-09-15T12:30:00Z">
              <w:r w:rsidRPr="002B44C4" w:rsidDel="000B6169">
                <w:delText>12.</w:delText>
              </w:r>
              <w:r w:rsidR="00623C0B" w:rsidRPr="002B44C4" w:rsidDel="000B6169">
                <w:delText>4</w:delText>
              </w:r>
              <w:r w:rsidRPr="002B44C4" w:rsidDel="000B6169">
                <w:delText xml:space="preserve">. </w:delText>
              </w:r>
              <w:r w:rsidR="00623C0B" w:rsidRPr="002B44C4" w:rsidDel="000B6169">
                <w:delText>Fax đơn vị giám định</w:delText>
              </w:r>
            </w:del>
          </w:p>
          <w:p w14:paraId="3B8A706C" w14:textId="3AC12980"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043" w:author="Microsoft Office User" w:date="2022-09-15T12:30:00Z"/>
              </w:rPr>
              <w:pPrChange w:id="2044" w:author="Microsoft Office User" w:date="2022-09-15T12:30:00Z">
                <w:pPr>
                  <w:keepLines/>
                  <w:widowControl w:val="0"/>
                  <w:pBdr>
                    <w:top w:val="nil"/>
                    <w:left w:val="nil"/>
                    <w:bottom w:val="nil"/>
                    <w:right w:val="nil"/>
                    <w:between w:val="nil"/>
                  </w:pBdr>
                  <w:spacing w:before="60" w:after="60"/>
                  <w:jc w:val="both"/>
                </w:pPr>
              </w:pPrChange>
            </w:pPr>
            <w:del w:id="2045" w:author="Microsoft Office User" w:date="2022-09-15T12:30:00Z">
              <w:r w:rsidRPr="002B44C4" w:rsidDel="000B6169">
                <w:delText>12.</w:delText>
              </w:r>
              <w:r w:rsidR="00623C0B" w:rsidRPr="002B44C4" w:rsidDel="000B6169">
                <w:delText>5</w:delText>
              </w:r>
              <w:r w:rsidRPr="002B44C4" w:rsidDel="000B6169">
                <w:delText xml:space="preserve">. </w:delText>
              </w:r>
              <w:r w:rsidR="00623C0B" w:rsidRPr="002B44C4" w:rsidDel="000B6169">
                <w:delText>Tên người yêu cầu</w:delText>
              </w:r>
            </w:del>
          </w:p>
          <w:p w14:paraId="4E7D9853" w14:textId="0BE08883"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46" w:author="Microsoft Office User" w:date="2022-09-15T12:30:00Z"/>
              </w:rPr>
              <w:pPrChange w:id="2047" w:author="Microsoft Office User" w:date="2022-09-15T12:30:00Z">
                <w:pPr>
                  <w:keepLines/>
                  <w:widowControl w:val="0"/>
                  <w:pBdr>
                    <w:top w:val="nil"/>
                    <w:left w:val="nil"/>
                    <w:bottom w:val="nil"/>
                    <w:right w:val="nil"/>
                    <w:between w:val="nil"/>
                  </w:pBdr>
                  <w:spacing w:before="60" w:after="60"/>
                  <w:jc w:val="both"/>
                </w:pPr>
              </w:pPrChange>
            </w:pPr>
            <w:del w:id="2048" w:author="Microsoft Office User" w:date="2022-09-15T12:30:00Z">
              <w:r w:rsidRPr="002B44C4" w:rsidDel="000B6169">
                <w:delText>12.6. Mã số thuế</w:delText>
              </w:r>
            </w:del>
          </w:p>
          <w:p w14:paraId="4B9438B3" w14:textId="535858C0"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49" w:author="Microsoft Office User" w:date="2022-09-15T12:30:00Z"/>
              </w:rPr>
              <w:pPrChange w:id="2050" w:author="Microsoft Office User" w:date="2022-09-15T12:30:00Z">
                <w:pPr>
                  <w:keepLines/>
                  <w:widowControl w:val="0"/>
                  <w:pBdr>
                    <w:top w:val="nil"/>
                    <w:left w:val="nil"/>
                    <w:bottom w:val="nil"/>
                    <w:right w:val="nil"/>
                    <w:between w:val="nil"/>
                  </w:pBdr>
                  <w:spacing w:before="60" w:after="60"/>
                  <w:jc w:val="both"/>
                </w:pPr>
              </w:pPrChange>
            </w:pPr>
            <w:del w:id="2051" w:author="Microsoft Office User" w:date="2022-09-15T12:30:00Z">
              <w:r w:rsidRPr="002B44C4" w:rsidDel="000B6169">
                <w:delText>12.7. Tên người được bảo hiểm</w:delText>
              </w:r>
            </w:del>
          </w:p>
          <w:p w14:paraId="2A028729" w14:textId="79CC5B08"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52" w:author="Microsoft Office User" w:date="2022-09-15T12:30:00Z"/>
              </w:rPr>
              <w:pPrChange w:id="2053" w:author="Microsoft Office User" w:date="2022-09-15T12:30:00Z">
                <w:pPr>
                  <w:keepLines/>
                  <w:widowControl w:val="0"/>
                  <w:pBdr>
                    <w:top w:val="nil"/>
                    <w:left w:val="nil"/>
                    <w:bottom w:val="nil"/>
                    <w:right w:val="nil"/>
                    <w:between w:val="nil"/>
                  </w:pBdr>
                  <w:spacing w:before="60" w:after="60"/>
                  <w:jc w:val="both"/>
                </w:pPr>
              </w:pPrChange>
            </w:pPr>
            <w:del w:id="2054" w:author="Microsoft Office User" w:date="2022-09-15T12:30:00Z">
              <w:r w:rsidRPr="002B44C4" w:rsidDel="000B6169">
                <w:delText>12.8. Loại hình bảo hiểm</w:delText>
              </w:r>
            </w:del>
          </w:p>
          <w:p w14:paraId="6C2A49E2" w14:textId="6E4BD67D"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55" w:author="Microsoft Office User" w:date="2022-09-15T12:30:00Z"/>
              </w:rPr>
              <w:pPrChange w:id="2056" w:author="Microsoft Office User" w:date="2022-09-15T12:30:00Z">
                <w:pPr>
                  <w:keepLines/>
                  <w:widowControl w:val="0"/>
                  <w:pBdr>
                    <w:top w:val="nil"/>
                    <w:left w:val="nil"/>
                    <w:bottom w:val="nil"/>
                    <w:right w:val="nil"/>
                    <w:between w:val="nil"/>
                  </w:pBdr>
                  <w:spacing w:before="60" w:after="60"/>
                  <w:jc w:val="both"/>
                </w:pPr>
              </w:pPrChange>
            </w:pPr>
            <w:del w:id="2057" w:author="Microsoft Office User" w:date="2022-09-15T12:30:00Z">
              <w:r w:rsidRPr="002B44C4" w:rsidDel="000B6169">
                <w:delText>12.9. Đối tượng được bảo hiểm</w:delText>
              </w:r>
            </w:del>
          </w:p>
          <w:p w14:paraId="178A96B4" w14:textId="698C4983"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58" w:author="Microsoft Office User" w:date="2022-09-15T12:30:00Z"/>
              </w:rPr>
              <w:pPrChange w:id="2059" w:author="Microsoft Office User" w:date="2022-09-15T12:30:00Z">
                <w:pPr>
                  <w:keepLines/>
                  <w:widowControl w:val="0"/>
                  <w:pBdr>
                    <w:top w:val="nil"/>
                    <w:left w:val="nil"/>
                    <w:bottom w:val="nil"/>
                    <w:right w:val="nil"/>
                    <w:between w:val="nil"/>
                  </w:pBdr>
                  <w:spacing w:before="60" w:after="60"/>
                  <w:jc w:val="both"/>
                </w:pPr>
              </w:pPrChange>
            </w:pPr>
            <w:del w:id="2060" w:author="Microsoft Office User" w:date="2022-09-15T12:30:00Z">
              <w:r w:rsidRPr="002B44C4" w:rsidDel="000B6169">
                <w:delText>12.10. Đối tượng bị tổn thất</w:delText>
              </w:r>
            </w:del>
          </w:p>
          <w:p w14:paraId="78AF8BB1" w14:textId="30B4C7F2"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61" w:author="Microsoft Office User" w:date="2022-09-15T12:30:00Z"/>
              </w:rPr>
              <w:pPrChange w:id="2062" w:author="Microsoft Office User" w:date="2022-09-15T12:30:00Z">
                <w:pPr>
                  <w:keepLines/>
                  <w:widowControl w:val="0"/>
                  <w:pBdr>
                    <w:top w:val="nil"/>
                    <w:left w:val="nil"/>
                    <w:bottom w:val="nil"/>
                    <w:right w:val="nil"/>
                    <w:between w:val="nil"/>
                  </w:pBdr>
                  <w:spacing w:before="60" w:after="60"/>
                  <w:jc w:val="both"/>
                </w:pPr>
              </w:pPrChange>
            </w:pPr>
            <w:del w:id="2063" w:author="Microsoft Office User" w:date="2022-09-15T12:30:00Z">
              <w:r w:rsidRPr="002B44C4" w:rsidDel="000B6169">
                <w:delText>12.11. Thời gian tổn thất</w:delText>
              </w:r>
            </w:del>
          </w:p>
          <w:p w14:paraId="6B763525" w14:textId="6FEBF6AB"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64" w:author="Microsoft Office User" w:date="2022-09-15T12:30:00Z"/>
              </w:rPr>
              <w:pPrChange w:id="2065" w:author="Microsoft Office User" w:date="2022-09-15T12:30:00Z">
                <w:pPr>
                  <w:keepLines/>
                  <w:widowControl w:val="0"/>
                  <w:pBdr>
                    <w:top w:val="nil"/>
                    <w:left w:val="nil"/>
                    <w:bottom w:val="nil"/>
                    <w:right w:val="nil"/>
                    <w:between w:val="nil"/>
                  </w:pBdr>
                  <w:spacing w:before="60" w:after="60"/>
                  <w:jc w:val="both"/>
                </w:pPr>
              </w:pPrChange>
            </w:pPr>
            <w:del w:id="2066" w:author="Microsoft Office User" w:date="2022-09-15T12:30:00Z">
              <w:r w:rsidRPr="002B44C4" w:rsidDel="000B6169">
                <w:delText>12.12. Địa điểm tổn thất</w:delText>
              </w:r>
            </w:del>
          </w:p>
          <w:p w14:paraId="23C81901" w14:textId="506DA2CC"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67" w:author="Microsoft Office User" w:date="2022-09-15T12:30:00Z"/>
              </w:rPr>
              <w:pPrChange w:id="2068" w:author="Microsoft Office User" w:date="2022-09-15T12:30:00Z">
                <w:pPr>
                  <w:keepLines/>
                  <w:widowControl w:val="0"/>
                  <w:pBdr>
                    <w:top w:val="nil"/>
                    <w:left w:val="nil"/>
                    <w:bottom w:val="nil"/>
                    <w:right w:val="nil"/>
                    <w:between w:val="nil"/>
                  </w:pBdr>
                  <w:spacing w:before="60" w:after="60"/>
                  <w:jc w:val="both"/>
                </w:pPr>
              </w:pPrChange>
            </w:pPr>
            <w:del w:id="2069" w:author="Microsoft Office User" w:date="2022-09-15T12:30:00Z">
              <w:r w:rsidRPr="002B44C4" w:rsidDel="000B6169">
                <w:delText>12.13. Địa điểm giám định</w:delText>
              </w:r>
            </w:del>
          </w:p>
          <w:p w14:paraId="4BFFC575" w14:textId="637B4AEF"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70" w:author="Microsoft Office User" w:date="2022-09-15T12:30:00Z"/>
              </w:rPr>
              <w:pPrChange w:id="2071" w:author="Microsoft Office User" w:date="2022-09-15T12:30:00Z">
                <w:pPr>
                  <w:keepLines/>
                  <w:widowControl w:val="0"/>
                  <w:pBdr>
                    <w:top w:val="nil"/>
                    <w:left w:val="nil"/>
                    <w:bottom w:val="nil"/>
                    <w:right w:val="nil"/>
                    <w:between w:val="nil"/>
                  </w:pBdr>
                  <w:spacing w:before="60" w:after="60"/>
                  <w:jc w:val="both"/>
                </w:pPr>
              </w:pPrChange>
            </w:pPr>
            <w:del w:id="2072" w:author="Microsoft Office User" w:date="2022-09-15T12:30:00Z">
              <w:r w:rsidRPr="002B44C4" w:rsidDel="000B6169">
                <w:delText>12.14. Hạng mục yêu cầu giám định</w:delText>
              </w:r>
            </w:del>
          </w:p>
          <w:p w14:paraId="11D2BEC5" w14:textId="10BAD6AD"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73" w:author="Microsoft Office User" w:date="2022-09-15T12:30:00Z"/>
              </w:rPr>
              <w:pPrChange w:id="2074" w:author="Microsoft Office User" w:date="2022-09-15T12:30:00Z">
                <w:pPr>
                  <w:keepLines/>
                  <w:widowControl w:val="0"/>
                  <w:pBdr>
                    <w:top w:val="nil"/>
                    <w:left w:val="nil"/>
                    <w:bottom w:val="nil"/>
                    <w:right w:val="nil"/>
                    <w:between w:val="nil"/>
                  </w:pBdr>
                  <w:spacing w:before="60" w:after="60"/>
                  <w:jc w:val="both"/>
                </w:pPr>
              </w:pPrChange>
            </w:pPr>
            <w:del w:id="2075" w:author="Microsoft Office User" w:date="2022-09-15T12:30:00Z">
              <w:r w:rsidRPr="002B44C4" w:rsidDel="000B6169">
                <w:delText>12.15. Các thông tin liên quan khác</w:delText>
              </w:r>
            </w:del>
          </w:p>
          <w:p w14:paraId="44368F7F" w14:textId="7362E75C"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76" w:author="Microsoft Office User" w:date="2022-09-15T12:30:00Z"/>
              </w:rPr>
              <w:pPrChange w:id="2077" w:author="Microsoft Office User" w:date="2022-09-15T12:30:00Z">
                <w:pPr>
                  <w:keepLines/>
                  <w:widowControl w:val="0"/>
                  <w:pBdr>
                    <w:top w:val="nil"/>
                    <w:left w:val="nil"/>
                    <w:bottom w:val="nil"/>
                    <w:right w:val="nil"/>
                    <w:between w:val="nil"/>
                  </w:pBdr>
                  <w:spacing w:before="60" w:after="60"/>
                  <w:jc w:val="both"/>
                </w:pPr>
              </w:pPrChange>
            </w:pPr>
            <w:del w:id="2078" w:author="Microsoft Office User" w:date="2022-09-15T12:30:00Z">
              <w:r w:rsidRPr="002B44C4" w:rsidDel="000B6169">
                <w:delText>12.16. Tài liệu kèm theo</w:delText>
              </w:r>
            </w:del>
          </w:p>
          <w:p w14:paraId="6EAAFE8B" w14:textId="655B28D6" w:rsidR="00623C0B" w:rsidRPr="002B44C4" w:rsidDel="000B6169" w:rsidRDefault="00623C0B">
            <w:pPr>
              <w:keepNext/>
              <w:keepLines/>
              <w:widowControl w:val="0"/>
              <w:numPr>
                <w:ilvl w:val="0"/>
                <w:numId w:val="24"/>
              </w:numPr>
              <w:pBdr>
                <w:top w:val="nil"/>
                <w:left w:val="nil"/>
                <w:bottom w:val="nil"/>
                <w:right w:val="nil"/>
                <w:between w:val="nil"/>
              </w:pBdr>
              <w:spacing w:before="40" w:after="60"/>
              <w:jc w:val="both"/>
              <w:outlineLvl w:val="1"/>
              <w:rPr>
                <w:del w:id="2079" w:author="Microsoft Office User" w:date="2022-09-15T12:30:00Z"/>
                <w:color w:val="000000"/>
              </w:rPr>
              <w:pPrChange w:id="2080" w:author="Microsoft Office User" w:date="2022-09-15T12:30:00Z">
                <w:pPr>
                  <w:keepLines/>
                  <w:widowControl w:val="0"/>
                  <w:pBdr>
                    <w:top w:val="nil"/>
                    <w:left w:val="nil"/>
                    <w:bottom w:val="nil"/>
                    <w:right w:val="nil"/>
                    <w:between w:val="nil"/>
                  </w:pBdr>
                  <w:spacing w:before="60" w:after="60"/>
                  <w:jc w:val="both"/>
                </w:pPr>
              </w:pPrChange>
            </w:pPr>
            <w:del w:id="2081" w:author="Microsoft Office User" w:date="2022-09-15T12:30:00Z">
              <w:r w:rsidRPr="002B44C4" w:rsidDel="000B6169">
                <w:delText>12.17. Số chứng thư và ngôn ngữ chứng tư yêu cầu cấp.</w:delText>
              </w:r>
            </w:del>
          </w:p>
        </w:tc>
        <w:tc>
          <w:tcPr>
            <w:tcW w:w="1916" w:type="dxa"/>
          </w:tcPr>
          <w:p w14:paraId="1CA339F4" w14:textId="753A8F74"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2082" w:author="Microsoft Office User" w:date="2022-09-15T12:30:00Z"/>
                <w:color w:val="000000"/>
              </w:rPr>
              <w:pPrChange w:id="2083" w:author="Microsoft Office User" w:date="2022-09-15T12:30:00Z">
                <w:pPr>
                  <w:keepLines/>
                  <w:widowControl w:val="0"/>
                  <w:pBdr>
                    <w:top w:val="nil"/>
                    <w:left w:val="nil"/>
                    <w:bottom w:val="nil"/>
                    <w:right w:val="nil"/>
                    <w:between w:val="nil"/>
                  </w:pBdr>
                  <w:spacing w:before="60" w:after="60"/>
                  <w:jc w:val="both"/>
                </w:pPr>
              </w:pPrChange>
            </w:pPr>
          </w:p>
        </w:tc>
        <w:tc>
          <w:tcPr>
            <w:tcW w:w="1533" w:type="dxa"/>
            <w:vAlign w:val="center"/>
          </w:tcPr>
          <w:p w14:paraId="3CF30807" w14:textId="555730AE" w:rsidR="007F5EC9" w:rsidRPr="002B44C4" w:rsidDel="000B6169" w:rsidRDefault="007F5EC9">
            <w:pPr>
              <w:keepNext/>
              <w:keepLines/>
              <w:widowControl w:val="0"/>
              <w:numPr>
                <w:ilvl w:val="0"/>
                <w:numId w:val="24"/>
              </w:numPr>
              <w:pBdr>
                <w:top w:val="nil"/>
                <w:left w:val="nil"/>
                <w:bottom w:val="nil"/>
                <w:right w:val="nil"/>
                <w:between w:val="nil"/>
              </w:pBdr>
              <w:spacing w:before="40" w:after="60"/>
              <w:jc w:val="both"/>
              <w:outlineLvl w:val="1"/>
              <w:rPr>
                <w:del w:id="2084" w:author="Microsoft Office User" w:date="2022-09-15T12:30:00Z"/>
                <w:color w:val="000000"/>
              </w:rPr>
              <w:pPrChange w:id="2085" w:author="Microsoft Office User" w:date="2022-09-15T12:30:00Z">
                <w:pPr>
                  <w:keepLines/>
                  <w:widowControl w:val="0"/>
                  <w:pBdr>
                    <w:top w:val="nil"/>
                    <w:left w:val="nil"/>
                    <w:bottom w:val="nil"/>
                    <w:right w:val="nil"/>
                    <w:between w:val="nil"/>
                  </w:pBdr>
                  <w:spacing w:before="60" w:after="60"/>
                  <w:jc w:val="both"/>
                </w:pPr>
              </w:pPrChange>
            </w:pPr>
            <w:del w:id="2086" w:author="Microsoft Office User" w:date="2022-09-15T12:30:00Z">
              <w:r w:rsidRPr="002B44C4" w:rsidDel="000B6169">
                <w:rPr>
                  <w:color w:val="000000"/>
                </w:rPr>
                <w:delText>Các trường thông tin đều bắt buộc trừ trường “Lý do chỉ định”</w:delText>
              </w:r>
              <w:r w:rsidR="00CF5655" w:rsidRPr="002B44C4" w:rsidDel="000B6169">
                <w:rPr>
                  <w:color w:val="000000"/>
                </w:rPr>
                <w:delText>, “Giám định viên”</w:delText>
              </w:r>
            </w:del>
          </w:p>
        </w:tc>
      </w:tr>
    </w:tbl>
    <w:p w14:paraId="3688E4A9" w14:textId="0C19DECF" w:rsidR="007F5EC9" w:rsidRPr="002B44C4" w:rsidDel="000B6169" w:rsidRDefault="007F5EC9">
      <w:pPr>
        <w:keepNext/>
        <w:keepLines/>
        <w:numPr>
          <w:ilvl w:val="0"/>
          <w:numId w:val="24"/>
        </w:numPr>
        <w:spacing w:before="40"/>
        <w:outlineLvl w:val="1"/>
        <w:rPr>
          <w:del w:id="2087" w:author="Microsoft Office User" w:date="2022-09-15T12:30:00Z"/>
        </w:rPr>
        <w:pPrChange w:id="2088" w:author="Microsoft Office User" w:date="2022-09-15T12:30:00Z">
          <w:pPr/>
        </w:pPrChange>
      </w:pPr>
    </w:p>
    <w:p w14:paraId="553A8D89" w14:textId="57856FC2" w:rsidR="001663F2" w:rsidRPr="002B44C4" w:rsidDel="000B6169" w:rsidRDefault="001663F2">
      <w:pPr>
        <w:keepNext/>
        <w:keepLines/>
        <w:numPr>
          <w:ilvl w:val="0"/>
          <w:numId w:val="24"/>
        </w:numPr>
        <w:spacing w:before="40"/>
        <w:outlineLvl w:val="1"/>
        <w:rPr>
          <w:del w:id="2089" w:author="Microsoft Office User" w:date="2022-09-15T12:30:00Z"/>
        </w:rPr>
        <w:pPrChange w:id="2090" w:author="Microsoft Office User" w:date="2022-09-15T12:30:00Z">
          <w:pPr/>
        </w:pPrChange>
      </w:pPr>
    </w:p>
    <w:p w14:paraId="55C84B62" w14:textId="3F3AEAC7" w:rsidR="00293B07" w:rsidRPr="002B44C4" w:rsidDel="000B6169" w:rsidRDefault="00293B07">
      <w:pPr>
        <w:keepNext/>
        <w:keepLines/>
        <w:numPr>
          <w:ilvl w:val="0"/>
          <w:numId w:val="24"/>
        </w:numPr>
        <w:spacing w:before="40" w:after="160" w:line="259" w:lineRule="auto"/>
        <w:outlineLvl w:val="1"/>
        <w:rPr>
          <w:del w:id="2091" w:author="Microsoft Office User" w:date="2022-09-15T12:30:00Z"/>
          <w:rFonts w:eastAsiaTheme="majorEastAsia"/>
          <w:b/>
          <w:i/>
          <w:iCs/>
        </w:rPr>
        <w:pPrChange w:id="2092" w:author="Microsoft Office User" w:date="2022-09-15T12:30:00Z">
          <w:pPr>
            <w:spacing w:after="160" w:line="259" w:lineRule="auto"/>
          </w:pPr>
        </w:pPrChange>
      </w:pPr>
      <w:del w:id="2093" w:author="Microsoft Office User" w:date="2022-09-15T12:30:00Z">
        <w:r w:rsidRPr="002B44C4" w:rsidDel="000B6169">
          <w:br w:type="page"/>
        </w:r>
      </w:del>
    </w:p>
    <w:p w14:paraId="4254B249" w14:textId="47A240E4" w:rsidR="001663F2" w:rsidRPr="002B44C4" w:rsidDel="000B6169" w:rsidRDefault="001663F2">
      <w:pPr>
        <w:pStyle w:val="Heading4"/>
        <w:numPr>
          <w:ilvl w:val="0"/>
          <w:numId w:val="24"/>
        </w:numPr>
        <w:rPr>
          <w:del w:id="2094" w:author="Microsoft Office User" w:date="2022-09-15T12:30:00Z"/>
          <w:rFonts w:cs="Times New Roman"/>
        </w:rPr>
        <w:pPrChange w:id="2095" w:author="Microsoft Office User" w:date="2022-09-15T12:30:00Z">
          <w:pPr>
            <w:pStyle w:val="Heading4"/>
            <w:numPr>
              <w:ilvl w:val="2"/>
              <w:numId w:val="17"/>
            </w:numPr>
            <w:ind w:left="1224" w:hanging="504"/>
          </w:pPr>
        </w:pPrChange>
      </w:pPr>
      <w:bookmarkStart w:id="2096" w:name="_Toc113613746"/>
      <w:del w:id="2097" w:author="Microsoft Office User" w:date="2022-09-15T12:30:00Z">
        <w:r w:rsidRPr="002B44C4" w:rsidDel="000B6169">
          <w:rPr>
            <w:rFonts w:cs="Times New Roman"/>
          </w:rPr>
          <w:delText>Chuyển đổi trạng thái</w:delText>
        </w:r>
        <w:bookmarkEnd w:id="2096"/>
      </w:del>
    </w:p>
    <w:p w14:paraId="35A89867" w14:textId="3124067B" w:rsidR="001663F2" w:rsidRPr="002B44C4" w:rsidDel="000B6169" w:rsidRDefault="001663F2">
      <w:pPr>
        <w:pStyle w:val="Heading5"/>
        <w:numPr>
          <w:ilvl w:val="0"/>
          <w:numId w:val="24"/>
        </w:numPr>
        <w:rPr>
          <w:del w:id="2098" w:author="Microsoft Office User" w:date="2022-09-15T12:30:00Z"/>
          <w:rFonts w:cs="Times New Roman"/>
        </w:rPr>
        <w:pPrChange w:id="2099" w:author="Microsoft Office User" w:date="2022-09-15T12:30:00Z">
          <w:pPr>
            <w:pStyle w:val="Heading5"/>
            <w:numPr>
              <w:ilvl w:val="3"/>
              <w:numId w:val="17"/>
            </w:numPr>
            <w:ind w:left="1728" w:hanging="647"/>
          </w:pPr>
        </w:pPrChange>
      </w:pPr>
      <w:bookmarkStart w:id="2100" w:name="_Toc113613747"/>
      <w:del w:id="2101" w:author="Microsoft Office User" w:date="2022-09-15T12:30:00Z">
        <w:r w:rsidRPr="002B44C4" w:rsidDel="000B6169">
          <w:rPr>
            <w:rFonts w:cs="Times New Roman"/>
          </w:rPr>
          <w:delText>Bảng mô tả trạng thái chi tiết</w:delText>
        </w:r>
        <w:bookmarkEnd w:id="2100"/>
      </w:del>
    </w:p>
    <w:p w14:paraId="1FEB8442" w14:textId="4E196D28" w:rsidR="001663F2" w:rsidRPr="002B44C4" w:rsidDel="000B6169" w:rsidRDefault="001663F2">
      <w:pPr>
        <w:keepNext/>
        <w:keepLines/>
        <w:numPr>
          <w:ilvl w:val="0"/>
          <w:numId w:val="24"/>
        </w:numPr>
        <w:spacing w:before="40"/>
        <w:outlineLvl w:val="1"/>
        <w:rPr>
          <w:del w:id="2102" w:author="Microsoft Office User" w:date="2022-09-15T12:30:00Z"/>
        </w:rPr>
        <w:pPrChange w:id="2103" w:author="Microsoft Office User" w:date="2022-09-15T12:30:00Z">
          <w:pPr/>
        </w:pPrChange>
      </w:pPr>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3083"/>
        <w:gridCol w:w="3119"/>
        <w:gridCol w:w="1701"/>
      </w:tblGrid>
      <w:tr w:rsidR="001663F2" w:rsidRPr="002B44C4" w:rsidDel="000B6169" w14:paraId="4A258B5D" w14:textId="3EDBECAE" w:rsidTr="00293B07">
        <w:trPr>
          <w:trHeight w:val="284"/>
          <w:tblHeader/>
          <w:jc w:val="center"/>
          <w:del w:id="2104" w:author="Microsoft Office User" w:date="2022-09-15T12:30:00Z"/>
        </w:trPr>
        <w:tc>
          <w:tcPr>
            <w:tcW w:w="881" w:type="dxa"/>
            <w:shd w:val="clear" w:color="auto" w:fill="F3F3F3"/>
            <w:vAlign w:val="center"/>
          </w:tcPr>
          <w:p w14:paraId="293D8D7A" w14:textId="27EBD5C1" w:rsidR="001663F2" w:rsidRPr="002B44C4" w:rsidDel="000B6169" w:rsidRDefault="001663F2">
            <w:pPr>
              <w:keepNext/>
              <w:keepLines/>
              <w:numPr>
                <w:ilvl w:val="0"/>
                <w:numId w:val="24"/>
              </w:numPr>
              <w:spacing w:before="40" w:after="60" w:line="360" w:lineRule="auto"/>
              <w:outlineLvl w:val="1"/>
              <w:rPr>
                <w:del w:id="2105" w:author="Microsoft Office User" w:date="2022-09-15T12:30:00Z"/>
                <w:b/>
              </w:rPr>
              <w:pPrChange w:id="2106" w:author="Microsoft Office User" w:date="2022-09-15T12:30:00Z">
                <w:pPr>
                  <w:spacing w:before="60" w:after="60" w:line="360" w:lineRule="auto"/>
                  <w:ind w:left="142"/>
                </w:pPr>
              </w:pPrChange>
            </w:pPr>
            <w:del w:id="2107" w:author="Microsoft Office User" w:date="2022-09-15T12:30:00Z">
              <w:r w:rsidRPr="002B44C4" w:rsidDel="000B6169">
                <w:rPr>
                  <w:b/>
                </w:rPr>
                <w:delText>STT</w:delText>
              </w:r>
            </w:del>
          </w:p>
        </w:tc>
        <w:tc>
          <w:tcPr>
            <w:tcW w:w="3083" w:type="dxa"/>
          </w:tcPr>
          <w:p w14:paraId="39694F52" w14:textId="0904D2FA" w:rsidR="001663F2" w:rsidRPr="002B44C4" w:rsidDel="000B6169" w:rsidRDefault="001663F2">
            <w:pPr>
              <w:keepNext/>
              <w:keepLines/>
              <w:widowControl w:val="0"/>
              <w:numPr>
                <w:ilvl w:val="0"/>
                <w:numId w:val="24"/>
              </w:numPr>
              <w:pBdr>
                <w:top w:val="nil"/>
                <w:left w:val="nil"/>
                <w:bottom w:val="nil"/>
                <w:right w:val="nil"/>
                <w:between w:val="nil"/>
              </w:pBdr>
              <w:spacing w:before="40" w:after="60" w:line="360" w:lineRule="auto"/>
              <w:jc w:val="center"/>
              <w:outlineLvl w:val="1"/>
              <w:rPr>
                <w:del w:id="2108" w:author="Microsoft Office User" w:date="2022-09-15T12:30:00Z"/>
                <w:color w:val="000000"/>
              </w:rPr>
              <w:pPrChange w:id="2109" w:author="Microsoft Office User" w:date="2022-09-15T12:30:00Z">
                <w:pPr>
                  <w:keepLines/>
                  <w:widowControl w:val="0"/>
                  <w:pBdr>
                    <w:top w:val="nil"/>
                    <w:left w:val="nil"/>
                    <w:bottom w:val="nil"/>
                    <w:right w:val="nil"/>
                    <w:between w:val="nil"/>
                  </w:pBdr>
                  <w:spacing w:before="60" w:after="60" w:line="360" w:lineRule="auto"/>
                  <w:jc w:val="center"/>
                </w:pPr>
              </w:pPrChange>
            </w:pPr>
            <w:del w:id="2110" w:author="Microsoft Office User" w:date="2022-09-15T12:30:00Z">
              <w:r w:rsidRPr="002B44C4" w:rsidDel="000B6169">
                <w:rPr>
                  <w:color w:val="000000"/>
                </w:rPr>
                <w:delText>Trạng thái chi tiết</w:delText>
              </w:r>
            </w:del>
          </w:p>
        </w:tc>
        <w:tc>
          <w:tcPr>
            <w:tcW w:w="3119" w:type="dxa"/>
          </w:tcPr>
          <w:p w14:paraId="1814DA01" w14:textId="3F18A806" w:rsidR="001663F2" w:rsidRPr="002B44C4" w:rsidDel="000B6169" w:rsidRDefault="001663F2">
            <w:pPr>
              <w:keepNext/>
              <w:keepLines/>
              <w:widowControl w:val="0"/>
              <w:numPr>
                <w:ilvl w:val="0"/>
                <w:numId w:val="24"/>
              </w:numPr>
              <w:pBdr>
                <w:top w:val="nil"/>
                <w:left w:val="nil"/>
                <w:bottom w:val="nil"/>
                <w:right w:val="nil"/>
                <w:between w:val="nil"/>
              </w:pBdr>
              <w:spacing w:before="40" w:after="60" w:line="360" w:lineRule="auto"/>
              <w:jc w:val="center"/>
              <w:outlineLvl w:val="1"/>
              <w:rPr>
                <w:del w:id="2111" w:author="Microsoft Office User" w:date="2022-09-15T12:30:00Z"/>
                <w:color w:val="000000"/>
              </w:rPr>
              <w:pPrChange w:id="2112" w:author="Microsoft Office User" w:date="2022-09-15T12:30:00Z">
                <w:pPr>
                  <w:keepLines/>
                  <w:widowControl w:val="0"/>
                  <w:pBdr>
                    <w:top w:val="nil"/>
                    <w:left w:val="nil"/>
                    <w:bottom w:val="nil"/>
                    <w:right w:val="nil"/>
                    <w:between w:val="nil"/>
                  </w:pBdr>
                  <w:spacing w:before="60" w:after="60" w:line="360" w:lineRule="auto"/>
                  <w:jc w:val="center"/>
                </w:pPr>
              </w:pPrChange>
            </w:pPr>
            <w:del w:id="2113" w:author="Microsoft Office User" w:date="2022-09-15T12:30:00Z">
              <w:r w:rsidRPr="002B44C4" w:rsidDel="000B6169">
                <w:rPr>
                  <w:color w:val="000000"/>
                </w:rPr>
                <w:delText>Mô tả trạng thái</w:delText>
              </w:r>
            </w:del>
          </w:p>
        </w:tc>
        <w:tc>
          <w:tcPr>
            <w:tcW w:w="1701" w:type="dxa"/>
          </w:tcPr>
          <w:p w14:paraId="72FC0A56" w14:textId="114929F9" w:rsidR="001663F2" w:rsidRPr="002B44C4" w:rsidDel="000B6169" w:rsidRDefault="001663F2">
            <w:pPr>
              <w:keepNext/>
              <w:keepLines/>
              <w:widowControl w:val="0"/>
              <w:numPr>
                <w:ilvl w:val="0"/>
                <w:numId w:val="24"/>
              </w:numPr>
              <w:pBdr>
                <w:top w:val="nil"/>
                <w:left w:val="nil"/>
                <w:bottom w:val="nil"/>
                <w:right w:val="nil"/>
                <w:between w:val="nil"/>
              </w:pBdr>
              <w:spacing w:before="40" w:after="60" w:line="360" w:lineRule="auto"/>
              <w:jc w:val="center"/>
              <w:outlineLvl w:val="1"/>
              <w:rPr>
                <w:del w:id="2114" w:author="Microsoft Office User" w:date="2022-09-15T12:30:00Z"/>
                <w:color w:val="000000"/>
              </w:rPr>
              <w:pPrChange w:id="2115" w:author="Microsoft Office User" w:date="2022-09-15T12:30:00Z">
                <w:pPr>
                  <w:keepLines/>
                  <w:widowControl w:val="0"/>
                  <w:pBdr>
                    <w:top w:val="nil"/>
                    <w:left w:val="nil"/>
                    <w:bottom w:val="nil"/>
                    <w:right w:val="nil"/>
                    <w:between w:val="nil"/>
                  </w:pBdr>
                  <w:spacing w:before="60" w:after="60" w:line="360" w:lineRule="auto"/>
                  <w:jc w:val="center"/>
                </w:pPr>
              </w:pPrChange>
            </w:pPr>
            <w:del w:id="2116" w:author="Microsoft Office User" w:date="2022-09-15T12:30:00Z">
              <w:r w:rsidRPr="002B44C4" w:rsidDel="000B6169">
                <w:rPr>
                  <w:color w:val="000000"/>
                </w:rPr>
                <w:delText>Ghi chú</w:delText>
              </w:r>
            </w:del>
          </w:p>
        </w:tc>
      </w:tr>
      <w:tr w:rsidR="001663F2" w:rsidRPr="002B44C4" w:rsidDel="000B6169" w14:paraId="1A648BE5" w14:textId="466BD02B" w:rsidTr="000F244D">
        <w:trPr>
          <w:trHeight w:val="284"/>
          <w:jc w:val="center"/>
          <w:del w:id="2117" w:author="Microsoft Office User" w:date="2022-09-15T12:30:00Z"/>
        </w:trPr>
        <w:tc>
          <w:tcPr>
            <w:tcW w:w="881" w:type="dxa"/>
            <w:shd w:val="clear" w:color="auto" w:fill="F3F3F3"/>
            <w:vAlign w:val="center"/>
          </w:tcPr>
          <w:p w14:paraId="1D604E05" w14:textId="0A889210" w:rsidR="001663F2" w:rsidRPr="002B44C4" w:rsidDel="000B6169" w:rsidRDefault="001663F2">
            <w:pPr>
              <w:keepNext/>
              <w:keepLines/>
              <w:numPr>
                <w:ilvl w:val="0"/>
                <w:numId w:val="24"/>
              </w:numPr>
              <w:spacing w:before="40" w:after="60" w:line="360" w:lineRule="auto"/>
              <w:outlineLvl w:val="1"/>
              <w:rPr>
                <w:del w:id="2118" w:author="Microsoft Office User" w:date="2022-09-15T12:30:00Z"/>
                <w:b/>
              </w:rPr>
              <w:pPrChange w:id="2119" w:author="Microsoft Office User" w:date="2022-09-15T12:30:00Z">
                <w:pPr>
                  <w:spacing w:before="60" w:after="60" w:line="360" w:lineRule="auto"/>
                  <w:ind w:left="142"/>
                </w:pPr>
              </w:pPrChange>
            </w:pPr>
            <w:del w:id="2120" w:author="Microsoft Office User" w:date="2022-09-15T12:30:00Z">
              <w:r w:rsidRPr="002B44C4" w:rsidDel="000B6169">
                <w:rPr>
                  <w:b/>
                </w:rPr>
                <w:delText>1</w:delText>
              </w:r>
            </w:del>
          </w:p>
        </w:tc>
        <w:tc>
          <w:tcPr>
            <w:tcW w:w="3083" w:type="dxa"/>
          </w:tcPr>
          <w:p w14:paraId="129DEA7D" w14:textId="355FB345"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21" w:author="Microsoft Office User" w:date="2022-09-15T12:30:00Z"/>
                <w:color w:val="000000"/>
              </w:rPr>
              <w:pPrChange w:id="2122" w:author="Microsoft Office User" w:date="2022-09-15T12:30:00Z">
                <w:pPr>
                  <w:keepLines/>
                  <w:widowControl w:val="0"/>
                  <w:pBdr>
                    <w:top w:val="nil"/>
                    <w:left w:val="nil"/>
                    <w:bottom w:val="nil"/>
                    <w:right w:val="nil"/>
                    <w:between w:val="nil"/>
                  </w:pBdr>
                  <w:spacing w:before="60" w:after="60"/>
                  <w:jc w:val="both"/>
                </w:pPr>
              </w:pPrChange>
            </w:pPr>
            <w:del w:id="2123" w:author="Microsoft Office User" w:date="2022-09-15T12:30:00Z">
              <w:r w:rsidRPr="002B44C4" w:rsidDel="000B6169">
                <w:rPr>
                  <w:color w:val="000000"/>
                </w:rPr>
                <w:delText>Cán bộ GQKN chưa lập phương án</w:delText>
              </w:r>
            </w:del>
          </w:p>
        </w:tc>
        <w:tc>
          <w:tcPr>
            <w:tcW w:w="3119" w:type="dxa"/>
          </w:tcPr>
          <w:p w14:paraId="4F397AA0" w14:textId="336D2F97"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24" w:author="Microsoft Office User" w:date="2022-09-15T12:30:00Z"/>
                <w:color w:val="000000"/>
              </w:rPr>
              <w:pPrChange w:id="2125"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B223552" w14:textId="7EC77F4E"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26" w:author="Microsoft Office User" w:date="2022-09-15T12:30:00Z"/>
                <w:color w:val="000000"/>
              </w:rPr>
              <w:pPrChange w:id="2127"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04932467" w14:textId="448EAB74" w:rsidTr="000F244D">
        <w:trPr>
          <w:trHeight w:val="284"/>
          <w:jc w:val="center"/>
          <w:del w:id="2128" w:author="Microsoft Office User" w:date="2022-09-15T12:30:00Z"/>
        </w:trPr>
        <w:tc>
          <w:tcPr>
            <w:tcW w:w="881" w:type="dxa"/>
            <w:shd w:val="clear" w:color="auto" w:fill="F3F3F3"/>
            <w:vAlign w:val="center"/>
          </w:tcPr>
          <w:p w14:paraId="1E578278" w14:textId="5F45A8E3" w:rsidR="001663F2" w:rsidRPr="002B44C4" w:rsidDel="000B6169" w:rsidRDefault="001663F2">
            <w:pPr>
              <w:keepNext/>
              <w:keepLines/>
              <w:numPr>
                <w:ilvl w:val="0"/>
                <w:numId w:val="24"/>
              </w:numPr>
              <w:spacing w:before="40" w:after="60" w:line="360" w:lineRule="auto"/>
              <w:outlineLvl w:val="1"/>
              <w:rPr>
                <w:del w:id="2129" w:author="Microsoft Office User" w:date="2022-09-15T12:30:00Z"/>
                <w:b/>
              </w:rPr>
              <w:pPrChange w:id="2130" w:author="Microsoft Office User" w:date="2022-09-15T12:30:00Z">
                <w:pPr>
                  <w:spacing w:before="60" w:after="60" w:line="360" w:lineRule="auto"/>
                  <w:ind w:left="142"/>
                </w:pPr>
              </w:pPrChange>
            </w:pPr>
            <w:del w:id="2131" w:author="Microsoft Office User" w:date="2022-09-15T12:30:00Z">
              <w:r w:rsidRPr="002B44C4" w:rsidDel="000B6169">
                <w:rPr>
                  <w:b/>
                </w:rPr>
                <w:delText>2</w:delText>
              </w:r>
            </w:del>
          </w:p>
        </w:tc>
        <w:tc>
          <w:tcPr>
            <w:tcW w:w="3083" w:type="dxa"/>
          </w:tcPr>
          <w:p w14:paraId="1E350ADD" w14:textId="030B4D2B"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32" w:author="Microsoft Office User" w:date="2022-09-15T12:30:00Z"/>
                <w:color w:val="000000"/>
              </w:rPr>
              <w:pPrChange w:id="2133" w:author="Microsoft Office User" w:date="2022-09-15T12:30:00Z">
                <w:pPr>
                  <w:keepLines/>
                  <w:widowControl w:val="0"/>
                  <w:pBdr>
                    <w:top w:val="nil"/>
                    <w:left w:val="nil"/>
                    <w:bottom w:val="nil"/>
                    <w:right w:val="nil"/>
                    <w:between w:val="nil"/>
                  </w:pBdr>
                  <w:spacing w:before="60" w:after="60"/>
                  <w:jc w:val="both"/>
                </w:pPr>
              </w:pPrChange>
            </w:pPr>
            <w:del w:id="2134" w:author="Microsoft Office User" w:date="2022-09-15T12:30:00Z">
              <w:r w:rsidRPr="002B44C4" w:rsidDel="000B6169">
                <w:rPr>
                  <w:color w:val="000000"/>
                </w:rPr>
                <w:delText>Cán bộ GQKN tạo mới phương án</w:delText>
              </w:r>
            </w:del>
          </w:p>
        </w:tc>
        <w:tc>
          <w:tcPr>
            <w:tcW w:w="3119" w:type="dxa"/>
          </w:tcPr>
          <w:p w14:paraId="73EE8EE2" w14:textId="75138F95"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35" w:author="Microsoft Office User" w:date="2022-09-15T12:30:00Z"/>
                <w:color w:val="000000"/>
              </w:rPr>
              <w:pPrChange w:id="2136" w:author="Microsoft Office User" w:date="2022-09-15T12:30:00Z">
                <w:pPr>
                  <w:keepLines/>
                  <w:widowControl w:val="0"/>
                  <w:pBdr>
                    <w:top w:val="nil"/>
                    <w:left w:val="nil"/>
                    <w:bottom w:val="nil"/>
                    <w:right w:val="nil"/>
                    <w:between w:val="nil"/>
                  </w:pBdr>
                  <w:spacing w:before="60" w:after="60"/>
                  <w:jc w:val="both"/>
                </w:pPr>
              </w:pPrChange>
            </w:pPr>
            <w:del w:id="2137" w:author="Microsoft Office User" w:date="2022-09-15T12:30:00Z">
              <w:r w:rsidRPr="002B44C4" w:rsidDel="000B6169">
                <w:rPr>
                  <w:color w:val="000000"/>
                </w:rPr>
                <w:delText>Cán bộ GQKN tạo mới phương án, chưa chuyển xử lý</w:delText>
              </w:r>
            </w:del>
          </w:p>
        </w:tc>
        <w:tc>
          <w:tcPr>
            <w:tcW w:w="1701" w:type="dxa"/>
            <w:vAlign w:val="center"/>
          </w:tcPr>
          <w:p w14:paraId="21EC62B3" w14:textId="0A784F81"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38" w:author="Microsoft Office User" w:date="2022-09-15T12:30:00Z"/>
                <w:color w:val="000000"/>
              </w:rPr>
              <w:pPrChange w:id="2139"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32E35F91" w14:textId="7A7D0133" w:rsidTr="000F244D">
        <w:trPr>
          <w:trHeight w:val="284"/>
          <w:jc w:val="center"/>
          <w:del w:id="2140" w:author="Microsoft Office User" w:date="2022-09-15T12:30:00Z"/>
        </w:trPr>
        <w:tc>
          <w:tcPr>
            <w:tcW w:w="881" w:type="dxa"/>
            <w:shd w:val="clear" w:color="auto" w:fill="F3F3F3"/>
            <w:vAlign w:val="center"/>
          </w:tcPr>
          <w:p w14:paraId="1BE83FD0" w14:textId="30CE2E5D" w:rsidR="001663F2" w:rsidRPr="002B44C4" w:rsidDel="000B6169" w:rsidRDefault="001663F2">
            <w:pPr>
              <w:keepNext/>
              <w:keepLines/>
              <w:numPr>
                <w:ilvl w:val="0"/>
                <w:numId w:val="24"/>
              </w:numPr>
              <w:spacing w:before="40" w:after="60" w:line="360" w:lineRule="auto"/>
              <w:outlineLvl w:val="1"/>
              <w:rPr>
                <w:del w:id="2141" w:author="Microsoft Office User" w:date="2022-09-15T12:30:00Z"/>
                <w:b/>
              </w:rPr>
              <w:pPrChange w:id="2142" w:author="Microsoft Office User" w:date="2022-09-15T12:30:00Z">
                <w:pPr>
                  <w:spacing w:before="60" w:after="60" w:line="360" w:lineRule="auto"/>
                  <w:ind w:left="142"/>
                </w:pPr>
              </w:pPrChange>
            </w:pPr>
            <w:del w:id="2143" w:author="Microsoft Office User" w:date="2022-09-15T12:30:00Z">
              <w:r w:rsidRPr="002B44C4" w:rsidDel="000B6169">
                <w:rPr>
                  <w:b/>
                </w:rPr>
                <w:delText>3</w:delText>
              </w:r>
            </w:del>
          </w:p>
        </w:tc>
        <w:tc>
          <w:tcPr>
            <w:tcW w:w="3083" w:type="dxa"/>
          </w:tcPr>
          <w:p w14:paraId="37E4D179" w14:textId="4768E77F"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44" w:author="Microsoft Office User" w:date="2022-09-15T12:30:00Z"/>
                <w:color w:val="000000"/>
              </w:rPr>
              <w:pPrChange w:id="2145" w:author="Microsoft Office User" w:date="2022-09-15T12:30:00Z">
                <w:pPr>
                  <w:keepLines/>
                  <w:widowControl w:val="0"/>
                  <w:pBdr>
                    <w:top w:val="nil"/>
                    <w:left w:val="nil"/>
                    <w:bottom w:val="nil"/>
                    <w:right w:val="nil"/>
                    <w:between w:val="nil"/>
                  </w:pBdr>
                  <w:spacing w:before="60" w:after="60"/>
                  <w:jc w:val="both"/>
                </w:pPr>
              </w:pPrChange>
            </w:pPr>
            <w:del w:id="2146" w:author="Microsoft Office User" w:date="2022-09-15T12:30:00Z">
              <w:r w:rsidRPr="002B44C4" w:rsidDel="000B6169">
                <w:rPr>
                  <w:color w:val="000000"/>
                </w:rPr>
                <w:delText>Chờ duyệt Đồng/Tái Leader</w:delText>
              </w:r>
            </w:del>
          </w:p>
        </w:tc>
        <w:tc>
          <w:tcPr>
            <w:tcW w:w="3119" w:type="dxa"/>
          </w:tcPr>
          <w:p w14:paraId="6044F0A9" w14:textId="1100C2DF"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47" w:author="Microsoft Office User" w:date="2022-09-15T12:30:00Z"/>
                <w:color w:val="000000"/>
              </w:rPr>
              <w:pPrChange w:id="2148" w:author="Microsoft Office User" w:date="2022-09-15T12:30:00Z">
                <w:pPr>
                  <w:keepLines/>
                  <w:widowControl w:val="0"/>
                  <w:pBdr>
                    <w:top w:val="nil"/>
                    <w:left w:val="nil"/>
                    <w:bottom w:val="nil"/>
                    <w:right w:val="nil"/>
                    <w:between w:val="nil"/>
                  </w:pBdr>
                  <w:spacing w:before="60" w:after="60"/>
                  <w:jc w:val="both"/>
                </w:pPr>
              </w:pPrChange>
            </w:pPr>
            <w:del w:id="2149" w:author="Microsoft Office User" w:date="2022-09-15T12:30:00Z">
              <w:r w:rsidRPr="002B44C4" w:rsidDel="000B6169">
                <w:rPr>
                  <w:color w:val="000000"/>
                </w:rPr>
                <w:delText>Cán bộ GQKN chuyển xử lý, chưa có xác nhận của Đồng/Tái Leader</w:delText>
              </w:r>
            </w:del>
          </w:p>
        </w:tc>
        <w:tc>
          <w:tcPr>
            <w:tcW w:w="1701" w:type="dxa"/>
            <w:vAlign w:val="center"/>
          </w:tcPr>
          <w:p w14:paraId="4FD17E34" w14:textId="65409ABC"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50" w:author="Microsoft Office User" w:date="2022-09-15T12:30:00Z"/>
                <w:color w:val="000000"/>
              </w:rPr>
              <w:pPrChange w:id="2151"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5EDC2711" w14:textId="20945F2F" w:rsidTr="000F244D">
        <w:trPr>
          <w:trHeight w:val="284"/>
          <w:jc w:val="center"/>
          <w:del w:id="2152" w:author="Microsoft Office User" w:date="2022-09-15T12:30:00Z"/>
        </w:trPr>
        <w:tc>
          <w:tcPr>
            <w:tcW w:w="881" w:type="dxa"/>
            <w:shd w:val="clear" w:color="auto" w:fill="F3F3F3"/>
            <w:vAlign w:val="center"/>
          </w:tcPr>
          <w:p w14:paraId="57D60CE0" w14:textId="358A4433" w:rsidR="001663F2" w:rsidRPr="002B44C4" w:rsidDel="000B6169" w:rsidRDefault="001663F2">
            <w:pPr>
              <w:keepNext/>
              <w:keepLines/>
              <w:numPr>
                <w:ilvl w:val="0"/>
                <w:numId w:val="24"/>
              </w:numPr>
              <w:spacing w:before="40" w:after="60" w:line="360" w:lineRule="auto"/>
              <w:outlineLvl w:val="1"/>
              <w:rPr>
                <w:del w:id="2153" w:author="Microsoft Office User" w:date="2022-09-15T12:30:00Z"/>
                <w:b/>
              </w:rPr>
              <w:pPrChange w:id="2154" w:author="Microsoft Office User" w:date="2022-09-15T12:30:00Z">
                <w:pPr>
                  <w:spacing w:before="60" w:after="60" w:line="360" w:lineRule="auto"/>
                  <w:ind w:left="142"/>
                </w:pPr>
              </w:pPrChange>
            </w:pPr>
            <w:del w:id="2155" w:author="Microsoft Office User" w:date="2022-09-15T12:30:00Z">
              <w:r w:rsidRPr="002B44C4" w:rsidDel="000B6169">
                <w:rPr>
                  <w:b/>
                </w:rPr>
                <w:delText>4</w:delText>
              </w:r>
            </w:del>
          </w:p>
        </w:tc>
        <w:tc>
          <w:tcPr>
            <w:tcW w:w="3083" w:type="dxa"/>
          </w:tcPr>
          <w:p w14:paraId="49B8C6FD" w14:textId="565D2DCF"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56" w:author="Microsoft Office User" w:date="2022-09-15T12:30:00Z"/>
                <w:color w:val="000000"/>
              </w:rPr>
              <w:pPrChange w:id="2157" w:author="Microsoft Office User" w:date="2022-09-15T12:30:00Z">
                <w:pPr>
                  <w:keepLines/>
                  <w:widowControl w:val="0"/>
                  <w:pBdr>
                    <w:top w:val="nil"/>
                    <w:left w:val="nil"/>
                    <w:bottom w:val="nil"/>
                    <w:right w:val="nil"/>
                    <w:between w:val="nil"/>
                  </w:pBdr>
                  <w:spacing w:before="60" w:after="60"/>
                  <w:jc w:val="both"/>
                </w:pPr>
              </w:pPrChange>
            </w:pPr>
            <w:del w:id="2158" w:author="Microsoft Office User" w:date="2022-09-15T12:30:00Z">
              <w:r w:rsidRPr="002B44C4" w:rsidDel="000B6169">
                <w:rPr>
                  <w:color w:val="000000"/>
                </w:rPr>
                <w:delText>Chờ duyệt Lãnh đạo GQKN</w:delText>
              </w:r>
            </w:del>
          </w:p>
        </w:tc>
        <w:tc>
          <w:tcPr>
            <w:tcW w:w="3119" w:type="dxa"/>
          </w:tcPr>
          <w:p w14:paraId="50B6BB0A" w14:textId="32D841BC"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59" w:author="Microsoft Office User" w:date="2022-09-15T12:30:00Z"/>
                <w:color w:val="000000"/>
              </w:rPr>
              <w:pPrChange w:id="2160" w:author="Microsoft Office User" w:date="2022-09-15T12:30:00Z">
                <w:pPr>
                  <w:keepLines/>
                  <w:widowControl w:val="0"/>
                  <w:pBdr>
                    <w:top w:val="nil"/>
                    <w:left w:val="nil"/>
                    <w:bottom w:val="nil"/>
                    <w:right w:val="nil"/>
                    <w:between w:val="nil"/>
                  </w:pBdr>
                  <w:spacing w:before="60" w:after="60"/>
                  <w:jc w:val="both"/>
                </w:pPr>
              </w:pPrChange>
            </w:pPr>
            <w:del w:id="2161" w:author="Microsoft Office User" w:date="2022-09-15T12:30:00Z">
              <w:r w:rsidRPr="002B44C4" w:rsidDel="000B6169">
                <w:rPr>
                  <w:color w:val="000000"/>
                </w:rPr>
                <w:delText>Phương án đã được Đồng/Tái Leader xác nhận</w:delText>
              </w:r>
              <w:r w:rsidR="005B6E32" w:rsidRPr="002B44C4" w:rsidDel="000B6169">
                <w:rPr>
                  <w:color w:val="000000"/>
                </w:rPr>
                <w:delText xml:space="preserve"> đồng ý</w:delText>
              </w:r>
              <w:r w:rsidRPr="002B44C4" w:rsidDel="000B6169">
                <w:rPr>
                  <w:color w:val="000000"/>
                </w:rPr>
                <w:delText xml:space="preserve"> (nếu có</w:delText>
              </w:r>
              <w:r w:rsidR="005B6E32" w:rsidRPr="002B44C4" w:rsidDel="000B6169">
                <w:rPr>
                  <w:color w:val="000000"/>
                </w:rPr>
                <w:delText xml:space="preserve"> ĐBH/TBH</w:delText>
              </w:r>
              <w:r w:rsidRPr="002B44C4" w:rsidDel="000B6169">
                <w:rPr>
                  <w:color w:val="000000"/>
                </w:rPr>
                <w:delText>), chờ Lãnh đạo GQKN duyệt</w:delText>
              </w:r>
            </w:del>
          </w:p>
        </w:tc>
        <w:tc>
          <w:tcPr>
            <w:tcW w:w="1701" w:type="dxa"/>
            <w:vAlign w:val="center"/>
          </w:tcPr>
          <w:p w14:paraId="0D325464" w14:textId="2D5E955A"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162" w:author="Microsoft Office User" w:date="2022-09-15T12:30:00Z"/>
                <w:color w:val="000000"/>
              </w:rPr>
              <w:pPrChange w:id="2163"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555EC49F" w14:textId="419ABAA3" w:rsidTr="000F244D">
        <w:trPr>
          <w:trHeight w:val="284"/>
          <w:jc w:val="center"/>
          <w:del w:id="2164" w:author="Microsoft Office User" w:date="2022-09-15T12:30:00Z"/>
        </w:trPr>
        <w:tc>
          <w:tcPr>
            <w:tcW w:w="881" w:type="dxa"/>
            <w:shd w:val="clear" w:color="auto" w:fill="F3F3F3"/>
            <w:vAlign w:val="center"/>
          </w:tcPr>
          <w:p w14:paraId="3ED38D7E" w14:textId="63791DF9" w:rsidR="00B357D7" w:rsidRPr="002B44C4" w:rsidDel="000B6169" w:rsidRDefault="00B357D7">
            <w:pPr>
              <w:keepNext/>
              <w:keepLines/>
              <w:numPr>
                <w:ilvl w:val="0"/>
                <w:numId w:val="24"/>
              </w:numPr>
              <w:spacing w:before="40" w:after="60" w:line="360" w:lineRule="auto"/>
              <w:outlineLvl w:val="1"/>
              <w:rPr>
                <w:del w:id="2165" w:author="Microsoft Office User" w:date="2022-09-15T12:30:00Z"/>
                <w:b/>
              </w:rPr>
              <w:pPrChange w:id="2166" w:author="Microsoft Office User" w:date="2022-09-15T12:30:00Z">
                <w:pPr>
                  <w:spacing w:before="60" w:after="60" w:line="360" w:lineRule="auto"/>
                  <w:ind w:left="142"/>
                </w:pPr>
              </w:pPrChange>
            </w:pPr>
            <w:del w:id="2167" w:author="Microsoft Office User" w:date="2022-09-15T12:30:00Z">
              <w:r w:rsidRPr="002B44C4" w:rsidDel="000B6169">
                <w:rPr>
                  <w:b/>
                </w:rPr>
                <w:delText>5</w:delText>
              </w:r>
            </w:del>
          </w:p>
        </w:tc>
        <w:tc>
          <w:tcPr>
            <w:tcW w:w="3083" w:type="dxa"/>
          </w:tcPr>
          <w:p w14:paraId="54E7FE34" w14:textId="191099A0"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168" w:author="Microsoft Office User" w:date="2022-09-15T12:30:00Z"/>
                <w:color w:val="000000"/>
              </w:rPr>
              <w:pPrChange w:id="2169" w:author="Microsoft Office User" w:date="2022-09-15T12:30:00Z">
                <w:pPr>
                  <w:keepLines/>
                  <w:widowControl w:val="0"/>
                  <w:pBdr>
                    <w:top w:val="nil"/>
                    <w:left w:val="nil"/>
                    <w:bottom w:val="nil"/>
                    <w:right w:val="nil"/>
                    <w:between w:val="nil"/>
                  </w:pBdr>
                  <w:spacing w:before="60" w:after="60"/>
                  <w:jc w:val="both"/>
                </w:pPr>
              </w:pPrChange>
            </w:pPr>
            <w:del w:id="2170" w:author="Microsoft Office User" w:date="2022-09-15T12:30:00Z">
              <w:r w:rsidRPr="002B44C4" w:rsidDel="000B6169">
                <w:rPr>
                  <w:color w:val="000000"/>
                </w:rPr>
                <w:delText>Phương án giám định bị từ chối</w:delText>
              </w:r>
            </w:del>
          </w:p>
        </w:tc>
        <w:tc>
          <w:tcPr>
            <w:tcW w:w="3119" w:type="dxa"/>
          </w:tcPr>
          <w:p w14:paraId="630FEC27" w14:textId="2CE24A3F"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171" w:author="Microsoft Office User" w:date="2022-09-15T12:30:00Z"/>
                <w:color w:val="000000"/>
              </w:rPr>
              <w:pPrChange w:id="2172"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74E37725" w14:textId="0047126E"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173" w:author="Microsoft Office User" w:date="2022-09-15T12:30:00Z"/>
                <w:color w:val="000000"/>
              </w:rPr>
              <w:pPrChange w:id="2174"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4657F949" w14:textId="7CE8F66B" w:rsidTr="000F244D">
        <w:trPr>
          <w:trHeight w:val="284"/>
          <w:jc w:val="center"/>
          <w:del w:id="2175" w:author="Microsoft Office User" w:date="2022-09-15T12:30:00Z"/>
        </w:trPr>
        <w:tc>
          <w:tcPr>
            <w:tcW w:w="881" w:type="dxa"/>
            <w:shd w:val="clear" w:color="auto" w:fill="F3F3F3"/>
            <w:vAlign w:val="center"/>
          </w:tcPr>
          <w:p w14:paraId="2FA9DD1B" w14:textId="022E8274" w:rsidR="00B357D7" w:rsidRPr="002B44C4" w:rsidDel="000B6169" w:rsidRDefault="00B357D7">
            <w:pPr>
              <w:keepNext/>
              <w:keepLines/>
              <w:numPr>
                <w:ilvl w:val="0"/>
                <w:numId w:val="24"/>
              </w:numPr>
              <w:spacing w:before="40" w:after="60" w:line="360" w:lineRule="auto"/>
              <w:outlineLvl w:val="1"/>
              <w:rPr>
                <w:del w:id="2176" w:author="Microsoft Office User" w:date="2022-09-15T12:30:00Z"/>
                <w:b/>
              </w:rPr>
              <w:pPrChange w:id="2177" w:author="Microsoft Office User" w:date="2022-09-15T12:30:00Z">
                <w:pPr>
                  <w:spacing w:before="60" w:after="60" w:line="360" w:lineRule="auto"/>
                  <w:ind w:left="142"/>
                </w:pPr>
              </w:pPrChange>
            </w:pPr>
            <w:del w:id="2178" w:author="Microsoft Office User" w:date="2022-09-15T12:30:00Z">
              <w:r w:rsidRPr="002B44C4" w:rsidDel="000B6169">
                <w:rPr>
                  <w:b/>
                </w:rPr>
                <w:delText>6</w:delText>
              </w:r>
            </w:del>
          </w:p>
        </w:tc>
        <w:tc>
          <w:tcPr>
            <w:tcW w:w="3083" w:type="dxa"/>
          </w:tcPr>
          <w:p w14:paraId="22942A61" w14:textId="751EA40C"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179" w:author="Microsoft Office User" w:date="2022-09-15T12:30:00Z"/>
                <w:color w:val="000000"/>
              </w:rPr>
              <w:pPrChange w:id="2180" w:author="Microsoft Office User" w:date="2022-09-15T12:30:00Z">
                <w:pPr>
                  <w:keepLines/>
                  <w:widowControl w:val="0"/>
                  <w:pBdr>
                    <w:top w:val="nil"/>
                    <w:left w:val="nil"/>
                    <w:bottom w:val="nil"/>
                    <w:right w:val="nil"/>
                    <w:between w:val="nil"/>
                  </w:pBdr>
                  <w:spacing w:before="60" w:after="60"/>
                  <w:jc w:val="both"/>
                </w:pPr>
              </w:pPrChange>
            </w:pPr>
            <w:del w:id="2181" w:author="Microsoft Office User" w:date="2022-09-15T12:30:00Z">
              <w:r w:rsidRPr="002B44C4" w:rsidDel="000B6169">
                <w:rPr>
                  <w:color w:val="000000"/>
                </w:rPr>
                <w:delText>Phương án giám định đã được phê duyệt</w:delText>
              </w:r>
            </w:del>
          </w:p>
        </w:tc>
        <w:tc>
          <w:tcPr>
            <w:tcW w:w="3119" w:type="dxa"/>
          </w:tcPr>
          <w:p w14:paraId="292A8F5A" w14:textId="0F2A25E0"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182" w:author="Microsoft Office User" w:date="2022-09-15T12:30:00Z"/>
                <w:color w:val="000000"/>
              </w:rPr>
              <w:pPrChange w:id="2183" w:author="Microsoft Office User" w:date="2022-09-15T12:30:00Z">
                <w:pPr>
                  <w:keepLines/>
                  <w:widowControl w:val="0"/>
                  <w:pBdr>
                    <w:top w:val="nil"/>
                    <w:left w:val="nil"/>
                    <w:bottom w:val="nil"/>
                    <w:right w:val="nil"/>
                    <w:between w:val="nil"/>
                  </w:pBdr>
                  <w:spacing w:before="60" w:after="60"/>
                  <w:jc w:val="both"/>
                </w:pPr>
              </w:pPrChange>
            </w:pPr>
            <w:del w:id="2184" w:author="Microsoft Office User" w:date="2022-09-15T12:30:00Z">
              <w:r w:rsidRPr="002B44C4" w:rsidDel="000B6169">
                <w:rPr>
                  <w:color w:val="000000"/>
                </w:rPr>
                <w:delText>Phương án đã được đồng ý qua tất cả các quy trình quy định.</w:delText>
              </w:r>
            </w:del>
          </w:p>
        </w:tc>
        <w:tc>
          <w:tcPr>
            <w:tcW w:w="1701" w:type="dxa"/>
            <w:vAlign w:val="center"/>
          </w:tcPr>
          <w:p w14:paraId="60CA2771" w14:textId="5EFBCCB4"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185" w:author="Microsoft Office User" w:date="2022-09-15T12:30:00Z"/>
                <w:color w:val="000000"/>
              </w:rPr>
              <w:pPrChange w:id="2186"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199F0059" w14:textId="23A5F272" w:rsidTr="000F244D">
        <w:trPr>
          <w:trHeight w:val="284"/>
          <w:jc w:val="center"/>
          <w:del w:id="2187" w:author="Microsoft Office User" w:date="2022-09-15T12:30:00Z"/>
        </w:trPr>
        <w:tc>
          <w:tcPr>
            <w:tcW w:w="881" w:type="dxa"/>
            <w:shd w:val="clear" w:color="auto" w:fill="F3F3F3"/>
            <w:vAlign w:val="center"/>
          </w:tcPr>
          <w:p w14:paraId="38033A30" w14:textId="5FC3A6DA" w:rsidR="00B357D7" w:rsidRPr="002B44C4" w:rsidDel="000B6169" w:rsidRDefault="00B357D7">
            <w:pPr>
              <w:keepNext/>
              <w:keepLines/>
              <w:numPr>
                <w:ilvl w:val="0"/>
                <w:numId w:val="24"/>
              </w:numPr>
              <w:spacing w:before="40" w:after="60" w:line="360" w:lineRule="auto"/>
              <w:outlineLvl w:val="1"/>
              <w:rPr>
                <w:del w:id="2188" w:author="Microsoft Office User" w:date="2022-09-15T12:30:00Z"/>
                <w:b/>
              </w:rPr>
              <w:pPrChange w:id="2189" w:author="Microsoft Office User" w:date="2022-09-15T12:30:00Z">
                <w:pPr>
                  <w:spacing w:before="60" w:after="60" w:line="360" w:lineRule="auto"/>
                  <w:ind w:left="142"/>
                </w:pPr>
              </w:pPrChange>
            </w:pPr>
            <w:del w:id="2190" w:author="Microsoft Office User" w:date="2022-09-15T12:30:00Z">
              <w:r w:rsidRPr="002B44C4" w:rsidDel="000B6169">
                <w:rPr>
                  <w:b/>
                </w:rPr>
                <w:delText>7</w:delText>
              </w:r>
            </w:del>
          </w:p>
        </w:tc>
        <w:tc>
          <w:tcPr>
            <w:tcW w:w="3083" w:type="dxa"/>
          </w:tcPr>
          <w:p w14:paraId="6EDC2704" w14:textId="6FE4D2F5"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191" w:author="Microsoft Office User" w:date="2022-09-15T12:30:00Z"/>
                <w:color w:val="000000"/>
              </w:rPr>
              <w:pPrChange w:id="2192"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0ED1ADA8" w14:textId="387DF212"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193" w:author="Microsoft Office User" w:date="2022-09-15T12:30:00Z"/>
                <w:color w:val="000000"/>
              </w:rPr>
              <w:pPrChange w:id="2194"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1CFFBA69" w14:textId="52BC7A20"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195" w:author="Microsoft Office User" w:date="2022-09-15T12:30:00Z"/>
                <w:color w:val="000000"/>
              </w:rPr>
              <w:pPrChange w:id="2196"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0508C7CC" w14:textId="1CC40269" w:rsidTr="000F244D">
        <w:trPr>
          <w:trHeight w:val="284"/>
          <w:jc w:val="center"/>
          <w:del w:id="2197" w:author="Microsoft Office User" w:date="2022-09-15T12:30:00Z"/>
        </w:trPr>
        <w:tc>
          <w:tcPr>
            <w:tcW w:w="881" w:type="dxa"/>
            <w:shd w:val="clear" w:color="auto" w:fill="F3F3F3"/>
            <w:vAlign w:val="center"/>
          </w:tcPr>
          <w:p w14:paraId="03DD24A3" w14:textId="7331FDA1" w:rsidR="00B357D7" w:rsidRPr="002B44C4" w:rsidDel="000B6169" w:rsidRDefault="00B357D7">
            <w:pPr>
              <w:keepNext/>
              <w:keepLines/>
              <w:numPr>
                <w:ilvl w:val="0"/>
                <w:numId w:val="24"/>
              </w:numPr>
              <w:spacing w:before="40" w:after="60" w:line="360" w:lineRule="auto"/>
              <w:outlineLvl w:val="1"/>
              <w:rPr>
                <w:del w:id="2198" w:author="Microsoft Office User" w:date="2022-09-15T12:30:00Z"/>
                <w:b/>
              </w:rPr>
              <w:pPrChange w:id="2199" w:author="Microsoft Office User" w:date="2022-09-15T12:30:00Z">
                <w:pPr>
                  <w:spacing w:before="60" w:after="60" w:line="360" w:lineRule="auto"/>
                  <w:ind w:left="142"/>
                </w:pPr>
              </w:pPrChange>
            </w:pPr>
            <w:del w:id="2200" w:author="Microsoft Office User" w:date="2022-09-15T12:30:00Z">
              <w:r w:rsidRPr="002B44C4" w:rsidDel="000B6169">
                <w:rPr>
                  <w:b/>
                </w:rPr>
                <w:delText>8</w:delText>
              </w:r>
            </w:del>
          </w:p>
        </w:tc>
        <w:tc>
          <w:tcPr>
            <w:tcW w:w="3083" w:type="dxa"/>
          </w:tcPr>
          <w:p w14:paraId="55D32D92" w14:textId="5FDC0B56"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201" w:author="Microsoft Office User" w:date="2022-09-15T12:30:00Z"/>
                <w:color w:val="000000"/>
              </w:rPr>
              <w:pPrChange w:id="2202"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21882843" w14:textId="17ABDA35"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203" w:author="Microsoft Office User" w:date="2022-09-15T12:30:00Z"/>
                <w:color w:val="000000"/>
              </w:rPr>
              <w:pPrChange w:id="2204"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7F7D4D3B" w14:textId="36DECF50"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205" w:author="Microsoft Office User" w:date="2022-09-15T12:30:00Z"/>
                <w:color w:val="000000"/>
              </w:rPr>
              <w:pPrChange w:id="2206"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5904D051" w14:textId="67EBA05B" w:rsidTr="000F244D">
        <w:trPr>
          <w:trHeight w:val="284"/>
          <w:jc w:val="center"/>
          <w:del w:id="2207" w:author="Microsoft Office User" w:date="2022-09-15T12:30:00Z"/>
        </w:trPr>
        <w:tc>
          <w:tcPr>
            <w:tcW w:w="881" w:type="dxa"/>
            <w:shd w:val="clear" w:color="auto" w:fill="F3F3F3"/>
            <w:vAlign w:val="center"/>
          </w:tcPr>
          <w:p w14:paraId="3CE59E39" w14:textId="79E7812D" w:rsidR="00B357D7" w:rsidRPr="002B44C4" w:rsidDel="000B6169" w:rsidRDefault="00B357D7">
            <w:pPr>
              <w:keepNext/>
              <w:keepLines/>
              <w:numPr>
                <w:ilvl w:val="0"/>
                <w:numId w:val="24"/>
              </w:numPr>
              <w:spacing w:before="40" w:after="60" w:line="360" w:lineRule="auto"/>
              <w:outlineLvl w:val="1"/>
              <w:rPr>
                <w:del w:id="2208" w:author="Microsoft Office User" w:date="2022-09-15T12:30:00Z"/>
                <w:b/>
              </w:rPr>
              <w:pPrChange w:id="2209" w:author="Microsoft Office User" w:date="2022-09-15T12:30:00Z">
                <w:pPr>
                  <w:spacing w:before="60" w:after="60" w:line="360" w:lineRule="auto"/>
                  <w:ind w:left="142"/>
                </w:pPr>
              </w:pPrChange>
            </w:pPr>
            <w:del w:id="2210" w:author="Microsoft Office User" w:date="2022-09-15T12:30:00Z">
              <w:r w:rsidRPr="002B44C4" w:rsidDel="000B6169">
                <w:rPr>
                  <w:b/>
                </w:rPr>
                <w:delText>9</w:delText>
              </w:r>
            </w:del>
          </w:p>
        </w:tc>
        <w:tc>
          <w:tcPr>
            <w:tcW w:w="3083" w:type="dxa"/>
          </w:tcPr>
          <w:p w14:paraId="4FF3C4A0" w14:textId="415390D6"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211" w:author="Microsoft Office User" w:date="2022-09-15T12:30:00Z"/>
                <w:color w:val="000000"/>
              </w:rPr>
              <w:pPrChange w:id="2212"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55CB18BF" w14:textId="3DE83463"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213" w:author="Microsoft Office User" w:date="2022-09-15T12:30:00Z"/>
                <w:color w:val="000000"/>
              </w:rPr>
              <w:pPrChange w:id="2214"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B81436E" w14:textId="102EA138"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215" w:author="Microsoft Office User" w:date="2022-09-15T12:30:00Z"/>
                <w:color w:val="000000"/>
              </w:rPr>
              <w:pPrChange w:id="2216"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49E533D0" w14:textId="6E54C88A" w:rsidTr="000F244D">
        <w:trPr>
          <w:trHeight w:val="284"/>
          <w:jc w:val="center"/>
          <w:del w:id="2217" w:author="Microsoft Office User" w:date="2022-09-15T12:30:00Z"/>
        </w:trPr>
        <w:tc>
          <w:tcPr>
            <w:tcW w:w="881" w:type="dxa"/>
            <w:shd w:val="clear" w:color="auto" w:fill="F3F3F3"/>
            <w:vAlign w:val="center"/>
          </w:tcPr>
          <w:p w14:paraId="28B888EC" w14:textId="53B522EB" w:rsidR="00B357D7" w:rsidRPr="002B44C4" w:rsidDel="000B6169" w:rsidRDefault="00B357D7">
            <w:pPr>
              <w:keepNext/>
              <w:keepLines/>
              <w:numPr>
                <w:ilvl w:val="0"/>
                <w:numId w:val="24"/>
              </w:numPr>
              <w:spacing w:before="40" w:after="60" w:line="360" w:lineRule="auto"/>
              <w:outlineLvl w:val="1"/>
              <w:rPr>
                <w:del w:id="2218" w:author="Microsoft Office User" w:date="2022-09-15T12:30:00Z"/>
                <w:b/>
              </w:rPr>
              <w:pPrChange w:id="2219" w:author="Microsoft Office User" w:date="2022-09-15T12:30:00Z">
                <w:pPr>
                  <w:spacing w:before="60" w:after="60" w:line="360" w:lineRule="auto"/>
                  <w:ind w:left="142"/>
                </w:pPr>
              </w:pPrChange>
            </w:pPr>
            <w:del w:id="2220" w:author="Microsoft Office User" w:date="2022-09-15T12:30:00Z">
              <w:r w:rsidRPr="002B44C4" w:rsidDel="000B6169">
                <w:rPr>
                  <w:b/>
                </w:rPr>
                <w:delText>10</w:delText>
              </w:r>
            </w:del>
          </w:p>
        </w:tc>
        <w:tc>
          <w:tcPr>
            <w:tcW w:w="3083" w:type="dxa"/>
          </w:tcPr>
          <w:p w14:paraId="4A6982E0" w14:textId="670972ED"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221" w:author="Microsoft Office User" w:date="2022-09-15T12:30:00Z"/>
                <w:color w:val="000000"/>
              </w:rPr>
              <w:pPrChange w:id="2222"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4CCEAD9B" w14:textId="708ADAF7"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223" w:author="Microsoft Office User" w:date="2022-09-15T12:30:00Z"/>
                <w:color w:val="000000"/>
              </w:rPr>
              <w:pPrChange w:id="2224"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2FE6F22B" w14:textId="19FF3303" w:rsidR="00B357D7" w:rsidRPr="002B44C4" w:rsidDel="000B6169" w:rsidRDefault="00B357D7">
            <w:pPr>
              <w:keepNext/>
              <w:keepLines/>
              <w:widowControl w:val="0"/>
              <w:numPr>
                <w:ilvl w:val="0"/>
                <w:numId w:val="24"/>
              </w:numPr>
              <w:pBdr>
                <w:top w:val="nil"/>
                <w:left w:val="nil"/>
                <w:bottom w:val="nil"/>
                <w:right w:val="nil"/>
                <w:between w:val="nil"/>
              </w:pBdr>
              <w:spacing w:before="40" w:after="60"/>
              <w:jc w:val="both"/>
              <w:outlineLvl w:val="1"/>
              <w:rPr>
                <w:del w:id="2225" w:author="Microsoft Office User" w:date="2022-09-15T12:30:00Z"/>
                <w:color w:val="000000"/>
              </w:rPr>
              <w:pPrChange w:id="2226" w:author="Microsoft Office User" w:date="2022-09-15T12:30:00Z">
                <w:pPr>
                  <w:keepLines/>
                  <w:widowControl w:val="0"/>
                  <w:pBdr>
                    <w:top w:val="nil"/>
                    <w:left w:val="nil"/>
                    <w:bottom w:val="nil"/>
                    <w:right w:val="nil"/>
                    <w:between w:val="nil"/>
                  </w:pBdr>
                  <w:spacing w:before="60" w:after="60"/>
                  <w:jc w:val="both"/>
                </w:pPr>
              </w:pPrChange>
            </w:pPr>
          </w:p>
        </w:tc>
      </w:tr>
    </w:tbl>
    <w:p w14:paraId="79018462" w14:textId="459E36CA" w:rsidR="001663F2" w:rsidRPr="002B44C4" w:rsidDel="000B6169" w:rsidRDefault="001663F2">
      <w:pPr>
        <w:keepNext/>
        <w:keepLines/>
        <w:numPr>
          <w:ilvl w:val="0"/>
          <w:numId w:val="24"/>
        </w:numPr>
        <w:spacing w:before="40"/>
        <w:outlineLvl w:val="1"/>
        <w:rPr>
          <w:del w:id="2227" w:author="Microsoft Office User" w:date="2022-09-15T12:30:00Z"/>
        </w:rPr>
        <w:pPrChange w:id="2228" w:author="Microsoft Office User" w:date="2022-09-15T12:30:00Z">
          <w:pPr/>
        </w:pPrChange>
      </w:pPr>
    </w:p>
    <w:p w14:paraId="4A408AED" w14:textId="330D67B0" w:rsidR="001663F2" w:rsidRPr="002B44C4" w:rsidDel="000B6169" w:rsidRDefault="001663F2">
      <w:pPr>
        <w:pStyle w:val="Heading5"/>
        <w:numPr>
          <w:ilvl w:val="0"/>
          <w:numId w:val="24"/>
        </w:numPr>
        <w:rPr>
          <w:del w:id="2229" w:author="Microsoft Office User" w:date="2022-09-15T12:30:00Z"/>
          <w:rFonts w:cs="Times New Roman"/>
        </w:rPr>
        <w:pPrChange w:id="2230" w:author="Microsoft Office User" w:date="2022-09-15T12:30:00Z">
          <w:pPr>
            <w:pStyle w:val="Heading5"/>
            <w:numPr>
              <w:ilvl w:val="3"/>
              <w:numId w:val="17"/>
            </w:numPr>
            <w:ind w:left="1728" w:hanging="647"/>
          </w:pPr>
        </w:pPrChange>
      </w:pPr>
      <w:bookmarkStart w:id="2231" w:name="_Toc113613748"/>
      <w:del w:id="2232" w:author="Microsoft Office User" w:date="2022-09-15T12:30:00Z">
        <w:r w:rsidRPr="002B44C4" w:rsidDel="000B6169">
          <w:rPr>
            <w:rFonts w:cs="Times New Roman"/>
          </w:rPr>
          <w:delText>Bảng mô tả trạng thái lọc nhanh</w:delText>
        </w:r>
        <w:bookmarkEnd w:id="2231"/>
      </w:del>
    </w:p>
    <w:p w14:paraId="291E9285" w14:textId="244F998A" w:rsidR="001663F2" w:rsidRPr="002B44C4" w:rsidDel="000B6169" w:rsidRDefault="001663F2">
      <w:pPr>
        <w:keepNext/>
        <w:keepLines/>
        <w:numPr>
          <w:ilvl w:val="0"/>
          <w:numId w:val="24"/>
        </w:numPr>
        <w:spacing w:before="40"/>
        <w:outlineLvl w:val="1"/>
        <w:rPr>
          <w:del w:id="2233" w:author="Microsoft Office User" w:date="2022-09-15T12:30:00Z"/>
        </w:rPr>
        <w:pPrChange w:id="2234"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2126"/>
        <w:gridCol w:w="1323"/>
      </w:tblGrid>
      <w:tr w:rsidR="001663F2" w:rsidRPr="002B44C4" w:rsidDel="000B6169" w14:paraId="6B8AACFC" w14:textId="5B4E0D12" w:rsidTr="00293B07">
        <w:trPr>
          <w:trHeight w:val="284"/>
          <w:tblHeader/>
          <w:jc w:val="center"/>
          <w:del w:id="2235" w:author="Microsoft Office User" w:date="2022-09-15T12:30:00Z"/>
        </w:trPr>
        <w:tc>
          <w:tcPr>
            <w:tcW w:w="881" w:type="dxa"/>
            <w:shd w:val="clear" w:color="auto" w:fill="F3F3F3"/>
            <w:vAlign w:val="center"/>
          </w:tcPr>
          <w:p w14:paraId="14E7CBCA" w14:textId="5B3ACC85" w:rsidR="001663F2" w:rsidRPr="002B44C4" w:rsidDel="000B6169" w:rsidRDefault="001663F2">
            <w:pPr>
              <w:keepNext/>
              <w:keepLines/>
              <w:numPr>
                <w:ilvl w:val="0"/>
                <w:numId w:val="24"/>
              </w:numPr>
              <w:spacing w:before="40" w:after="60" w:line="360" w:lineRule="auto"/>
              <w:outlineLvl w:val="1"/>
              <w:rPr>
                <w:del w:id="2236" w:author="Microsoft Office User" w:date="2022-09-15T12:30:00Z"/>
                <w:b/>
              </w:rPr>
              <w:pPrChange w:id="2237" w:author="Microsoft Office User" w:date="2022-09-15T12:30:00Z">
                <w:pPr>
                  <w:spacing w:before="60" w:after="60" w:line="360" w:lineRule="auto"/>
                  <w:ind w:left="142"/>
                </w:pPr>
              </w:pPrChange>
            </w:pPr>
            <w:del w:id="2238" w:author="Microsoft Office User" w:date="2022-09-15T12:30:00Z">
              <w:r w:rsidRPr="002B44C4" w:rsidDel="000B6169">
                <w:rPr>
                  <w:b/>
                </w:rPr>
                <w:delText>STT</w:delText>
              </w:r>
            </w:del>
          </w:p>
        </w:tc>
        <w:tc>
          <w:tcPr>
            <w:tcW w:w="1808" w:type="dxa"/>
          </w:tcPr>
          <w:p w14:paraId="1B81C533" w14:textId="12707159" w:rsidR="001663F2" w:rsidRPr="002B44C4" w:rsidDel="000B6169" w:rsidRDefault="001663F2">
            <w:pPr>
              <w:keepNext/>
              <w:keepLines/>
              <w:widowControl w:val="0"/>
              <w:numPr>
                <w:ilvl w:val="0"/>
                <w:numId w:val="24"/>
              </w:numPr>
              <w:pBdr>
                <w:top w:val="nil"/>
                <w:left w:val="nil"/>
                <w:bottom w:val="nil"/>
                <w:right w:val="nil"/>
                <w:between w:val="nil"/>
              </w:pBdr>
              <w:spacing w:before="40" w:after="60" w:line="360" w:lineRule="auto"/>
              <w:jc w:val="center"/>
              <w:outlineLvl w:val="1"/>
              <w:rPr>
                <w:del w:id="2239" w:author="Microsoft Office User" w:date="2022-09-15T12:30:00Z"/>
                <w:color w:val="000000"/>
              </w:rPr>
              <w:pPrChange w:id="2240" w:author="Microsoft Office User" w:date="2022-09-15T12:30:00Z">
                <w:pPr>
                  <w:keepLines/>
                  <w:widowControl w:val="0"/>
                  <w:pBdr>
                    <w:top w:val="nil"/>
                    <w:left w:val="nil"/>
                    <w:bottom w:val="nil"/>
                    <w:right w:val="nil"/>
                    <w:between w:val="nil"/>
                  </w:pBdr>
                  <w:spacing w:before="60" w:after="60" w:line="360" w:lineRule="auto"/>
                  <w:jc w:val="center"/>
                </w:pPr>
              </w:pPrChange>
            </w:pPr>
            <w:del w:id="2241" w:author="Microsoft Office User" w:date="2022-09-15T12:30:00Z">
              <w:r w:rsidRPr="002B44C4" w:rsidDel="000B6169">
                <w:rPr>
                  <w:color w:val="000000"/>
                </w:rPr>
                <w:delText>Chức danh</w:delText>
              </w:r>
            </w:del>
          </w:p>
        </w:tc>
        <w:tc>
          <w:tcPr>
            <w:tcW w:w="2693" w:type="dxa"/>
          </w:tcPr>
          <w:p w14:paraId="5C76ED93" w14:textId="1DE93228" w:rsidR="001663F2" w:rsidRPr="002B44C4" w:rsidDel="000B6169" w:rsidRDefault="001663F2">
            <w:pPr>
              <w:keepNext/>
              <w:keepLines/>
              <w:widowControl w:val="0"/>
              <w:numPr>
                <w:ilvl w:val="0"/>
                <w:numId w:val="24"/>
              </w:numPr>
              <w:pBdr>
                <w:top w:val="nil"/>
                <w:left w:val="nil"/>
                <w:bottom w:val="nil"/>
                <w:right w:val="nil"/>
                <w:between w:val="nil"/>
              </w:pBdr>
              <w:spacing w:before="40" w:after="60" w:line="360" w:lineRule="auto"/>
              <w:jc w:val="center"/>
              <w:outlineLvl w:val="1"/>
              <w:rPr>
                <w:del w:id="2242" w:author="Microsoft Office User" w:date="2022-09-15T12:30:00Z"/>
                <w:color w:val="000000"/>
              </w:rPr>
              <w:pPrChange w:id="2243" w:author="Microsoft Office User" w:date="2022-09-15T12:30:00Z">
                <w:pPr>
                  <w:keepLines/>
                  <w:widowControl w:val="0"/>
                  <w:pBdr>
                    <w:top w:val="nil"/>
                    <w:left w:val="nil"/>
                    <w:bottom w:val="nil"/>
                    <w:right w:val="nil"/>
                    <w:between w:val="nil"/>
                  </w:pBdr>
                  <w:spacing w:before="60" w:after="60" w:line="360" w:lineRule="auto"/>
                  <w:jc w:val="center"/>
                </w:pPr>
              </w:pPrChange>
            </w:pPr>
            <w:del w:id="2244" w:author="Microsoft Office User" w:date="2022-09-15T12:30:00Z">
              <w:r w:rsidRPr="002B44C4" w:rsidDel="000B6169">
                <w:rPr>
                  <w:color w:val="000000"/>
                </w:rPr>
                <w:delText>Tên trạng thái lọc nhanh</w:delText>
              </w:r>
            </w:del>
          </w:p>
        </w:tc>
        <w:tc>
          <w:tcPr>
            <w:tcW w:w="2126" w:type="dxa"/>
          </w:tcPr>
          <w:p w14:paraId="5984F525" w14:textId="2F7ED9C6" w:rsidR="001663F2" w:rsidRPr="002B44C4" w:rsidDel="000B6169" w:rsidRDefault="001663F2">
            <w:pPr>
              <w:keepNext/>
              <w:keepLines/>
              <w:widowControl w:val="0"/>
              <w:numPr>
                <w:ilvl w:val="0"/>
                <w:numId w:val="24"/>
              </w:numPr>
              <w:pBdr>
                <w:top w:val="nil"/>
                <w:left w:val="nil"/>
                <w:bottom w:val="nil"/>
                <w:right w:val="nil"/>
                <w:between w:val="nil"/>
              </w:pBdr>
              <w:spacing w:before="40" w:after="60" w:line="360" w:lineRule="auto"/>
              <w:jc w:val="center"/>
              <w:outlineLvl w:val="1"/>
              <w:rPr>
                <w:del w:id="2245" w:author="Microsoft Office User" w:date="2022-09-15T12:30:00Z"/>
                <w:color w:val="000000"/>
              </w:rPr>
              <w:pPrChange w:id="2246" w:author="Microsoft Office User" w:date="2022-09-15T12:30:00Z">
                <w:pPr>
                  <w:keepLines/>
                  <w:widowControl w:val="0"/>
                  <w:pBdr>
                    <w:top w:val="nil"/>
                    <w:left w:val="nil"/>
                    <w:bottom w:val="nil"/>
                    <w:right w:val="nil"/>
                    <w:between w:val="nil"/>
                  </w:pBdr>
                  <w:spacing w:before="60" w:after="60" w:line="360" w:lineRule="auto"/>
                  <w:jc w:val="center"/>
                </w:pPr>
              </w:pPrChange>
            </w:pPr>
            <w:del w:id="2247" w:author="Microsoft Office User" w:date="2022-09-15T12:30:00Z">
              <w:r w:rsidRPr="002B44C4" w:rsidDel="000B6169">
                <w:rPr>
                  <w:color w:val="000000"/>
                </w:rPr>
                <w:delText>Trạng thái chi tiết</w:delText>
              </w:r>
            </w:del>
          </w:p>
        </w:tc>
        <w:tc>
          <w:tcPr>
            <w:tcW w:w="1323" w:type="dxa"/>
          </w:tcPr>
          <w:p w14:paraId="5CBD76FD" w14:textId="1ED7E3E2" w:rsidR="001663F2" w:rsidRPr="002B44C4" w:rsidDel="000B6169" w:rsidRDefault="001663F2">
            <w:pPr>
              <w:keepNext/>
              <w:keepLines/>
              <w:widowControl w:val="0"/>
              <w:numPr>
                <w:ilvl w:val="0"/>
                <w:numId w:val="24"/>
              </w:numPr>
              <w:pBdr>
                <w:top w:val="nil"/>
                <w:left w:val="nil"/>
                <w:bottom w:val="nil"/>
                <w:right w:val="nil"/>
                <w:between w:val="nil"/>
              </w:pBdr>
              <w:spacing w:before="40" w:after="60" w:line="360" w:lineRule="auto"/>
              <w:jc w:val="center"/>
              <w:outlineLvl w:val="1"/>
              <w:rPr>
                <w:del w:id="2248" w:author="Microsoft Office User" w:date="2022-09-15T12:30:00Z"/>
                <w:color w:val="000000"/>
              </w:rPr>
              <w:pPrChange w:id="2249" w:author="Microsoft Office User" w:date="2022-09-15T12:30:00Z">
                <w:pPr>
                  <w:keepLines/>
                  <w:widowControl w:val="0"/>
                  <w:pBdr>
                    <w:top w:val="nil"/>
                    <w:left w:val="nil"/>
                    <w:bottom w:val="nil"/>
                    <w:right w:val="nil"/>
                    <w:between w:val="nil"/>
                  </w:pBdr>
                  <w:spacing w:before="60" w:after="60" w:line="360" w:lineRule="auto"/>
                  <w:jc w:val="center"/>
                </w:pPr>
              </w:pPrChange>
            </w:pPr>
            <w:del w:id="2250" w:author="Microsoft Office User" w:date="2022-09-15T12:30:00Z">
              <w:r w:rsidRPr="002B44C4" w:rsidDel="000B6169">
                <w:rPr>
                  <w:color w:val="000000"/>
                </w:rPr>
                <w:delText>Ghi chú</w:delText>
              </w:r>
            </w:del>
          </w:p>
        </w:tc>
      </w:tr>
      <w:tr w:rsidR="001663F2" w:rsidRPr="002B44C4" w:rsidDel="000B6169" w14:paraId="76B44B08" w14:textId="41305178" w:rsidTr="000F244D">
        <w:trPr>
          <w:trHeight w:val="284"/>
          <w:jc w:val="center"/>
          <w:del w:id="2251" w:author="Microsoft Office User" w:date="2022-09-15T12:30:00Z"/>
        </w:trPr>
        <w:tc>
          <w:tcPr>
            <w:tcW w:w="881" w:type="dxa"/>
            <w:shd w:val="clear" w:color="auto" w:fill="F3F3F3"/>
            <w:vAlign w:val="center"/>
          </w:tcPr>
          <w:p w14:paraId="421B4106" w14:textId="455B5E84" w:rsidR="001663F2" w:rsidRPr="002B44C4" w:rsidDel="000B6169" w:rsidRDefault="001663F2">
            <w:pPr>
              <w:keepNext/>
              <w:keepLines/>
              <w:numPr>
                <w:ilvl w:val="0"/>
                <w:numId w:val="24"/>
              </w:numPr>
              <w:spacing w:before="40" w:after="60" w:line="360" w:lineRule="auto"/>
              <w:outlineLvl w:val="1"/>
              <w:rPr>
                <w:del w:id="2252" w:author="Microsoft Office User" w:date="2022-09-15T12:30:00Z"/>
                <w:b/>
              </w:rPr>
              <w:pPrChange w:id="2253" w:author="Microsoft Office User" w:date="2022-09-15T12:30:00Z">
                <w:pPr>
                  <w:spacing w:before="60" w:after="60" w:line="360" w:lineRule="auto"/>
                  <w:ind w:left="142"/>
                </w:pPr>
              </w:pPrChange>
            </w:pPr>
            <w:del w:id="2254" w:author="Microsoft Office User" w:date="2022-09-15T12:30:00Z">
              <w:r w:rsidRPr="002B44C4" w:rsidDel="000B6169">
                <w:rPr>
                  <w:b/>
                </w:rPr>
                <w:delText>1</w:delText>
              </w:r>
            </w:del>
          </w:p>
        </w:tc>
        <w:tc>
          <w:tcPr>
            <w:tcW w:w="1808" w:type="dxa"/>
          </w:tcPr>
          <w:p w14:paraId="2A9A583A" w14:textId="5AAF55AA"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55" w:author="Microsoft Office User" w:date="2022-09-15T12:30:00Z"/>
                <w:color w:val="000000"/>
              </w:rPr>
              <w:pPrChange w:id="2256" w:author="Microsoft Office User" w:date="2022-09-15T12:30:00Z">
                <w:pPr>
                  <w:keepLines/>
                  <w:widowControl w:val="0"/>
                  <w:pBdr>
                    <w:top w:val="nil"/>
                    <w:left w:val="nil"/>
                    <w:bottom w:val="nil"/>
                    <w:right w:val="nil"/>
                    <w:between w:val="nil"/>
                  </w:pBdr>
                  <w:spacing w:before="60" w:after="60"/>
                  <w:jc w:val="both"/>
                </w:pPr>
              </w:pPrChange>
            </w:pPr>
            <w:del w:id="2257" w:author="Microsoft Office User" w:date="2022-09-15T12:30:00Z">
              <w:r w:rsidRPr="002B44C4" w:rsidDel="000B6169">
                <w:rPr>
                  <w:color w:val="000000"/>
                </w:rPr>
                <w:delText>Cán bộ GQKN</w:delText>
              </w:r>
            </w:del>
          </w:p>
        </w:tc>
        <w:tc>
          <w:tcPr>
            <w:tcW w:w="2693" w:type="dxa"/>
          </w:tcPr>
          <w:p w14:paraId="7E3762C3" w14:textId="3B2B27F7"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58" w:author="Microsoft Office User" w:date="2022-09-15T12:30:00Z"/>
                <w:color w:val="000000"/>
              </w:rPr>
              <w:pPrChange w:id="2259" w:author="Microsoft Office User" w:date="2022-09-15T12:30:00Z">
                <w:pPr>
                  <w:keepLines/>
                  <w:widowControl w:val="0"/>
                  <w:pBdr>
                    <w:top w:val="nil"/>
                    <w:left w:val="nil"/>
                    <w:bottom w:val="nil"/>
                    <w:right w:val="nil"/>
                    <w:between w:val="nil"/>
                  </w:pBdr>
                  <w:spacing w:before="60" w:after="60"/>
                  <w:jc w:val="both"/>
                </w:pPr>
              </w:pPrChange>
            </w:pPr>
            <w:del w:id="2260" w:author="Microsoft Office User" w:date="2022-09-15T12:30:00Z">
              <w:r w:rsidRPr="002B44C4" w:rsidDel="000B6169">
                <w:rPr>
                  <w:color w:val="000000"/>
                </w:rPr>
                <w:delText>Chưa xử lý</w:delText>
              </w:r>
            </w:del>
          </w:p>
        </w:tc>
        <w:tc>
          <w:tcPr>
            <w:tcW w:w="2126" w:type="dxa"/>
          </w:tcPr>
          <w:p w14:paraId="2DD4CDCC" w14:textId="01A914F0"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61" w:author="Microsoft Office User" w:date="2022-09-15T12:30:00Z"/>
                <w:color w:val="000000"/>
              </w:rPr>
              <w:pPrChange w:id="226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57E7E7CB" w14:textId="4E94E55F"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63" w:author="Microsoft Office User" w:date="2022-09-15T12:30:00Z"/>
                <w:color w:val="000000"/>
              </w:rPr>
              <w:pPrChange w:id="2264"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325DC4FE" w14:textId="5D5E9494" w:rsidTr="000F244D">
        <w:trPr>
          <w:trHeight w:val="284"/>
          <w:jc w:val="center"/>
          <w:del w:id="2265" w:author="Microsoft Office User" w:date="2022-09-15T12:30:00Z"/>
        </w:trPr>
        <w:tc>
          <w:tcPr>
            <w:tcW w:w="881" w:type="dxa"/>
            <w:shd w:val="clear" w:color="auto" w:fill="F3F3F3"/>
            <w:vAlign w:val="center"/>
          </w:tcPr>
          <w:p w14:paraId="7DAF6E82" w14:textId="75B2335F" w:rsidR="001663F2" w:rsidRPr="002B44C4" w:rsidDel="000B6169" w:rsidRDefault="001663F2">
            <w:pPr>
              <w:keepNext/>
              <w:keepLines/>
              <w:numPr>
                <w:ilvl w:val="0"/>
                <w:numId w:val="24"/>
              </w:numPr>
              <w:spacing w:before="40" w:after="60" w:line="360" w:lineRule="auto"/>
              <w:outlineLvl w:val="1"/>
              <w:rPr>
                <w:del w:id="2266" w:author="Microsoft Office User" w:date="2022-09-15T12:30:00Z"/>
                <w:b/>
              </w:rPr>
              <w:pPrChange w:id="2267" w:author="Microsoft Office User" w:date="2022-09-15T12:30:00Z">
                <w:pPr>
                  <w:spacing w:before="60" w:after="60" w:line="360" w:lineRule="auto"/>
                  <w:ind w:left="142"/>
                </w:pPr>
              </w:pPrChange>
            </w:pPr>
          </w:p>
        </w:tc>
        <w:tc>
          <w:tcPr>
            <w:tcW w:w="1808" w:type="dxa"/>
          </w:tcPr>
          <w:p w14:paraId="4E2F7420" w14:textId="5069A7FD"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68" w:author="Microsoft Office User" w:date="2022-09-15T12:30:00Z"/>
                <w:color w:val="000000"/>
              </w:rPr>
              <w:pPrChange w:id="226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D86D60E" w14:textId="452426E2"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70" w:author="Microsoft Office User" w:date="2022-09-15T12:30:00Z"/>
                <w:color w:val="000000"/>
              </w:rPr>
              <w:pPrChange w:id="2271" w:author="Microsoft Office User" w:date="2022-09-15T12:30:00Z">
                <w:pPr>
                  <w:keepLines/>
                  <w:widowControl w:val="0"/>
                  <w:pBdr>
                    <w:top w:val="nil"/>
                    <w:left w:val="nil"/>
                    <w:bottom w:val="nil"/>
                    <w:right w:val="nil"/>
                    <w:between w:val="nil"/>
                  </w:pBdr>
                  <w:spacing w:before="60" w:after="60"/>
                  <w:jc w:val="both"/>
                </w:pPr>
              </w:pPrChange>
            </w:pPr>
            <w:del w:id="2272" w:author="Microsoft Office User" w:date="2022-09-15T12:30:00Z">
              <w:r w:rsidRPr="002B44C4" w:rsidDel="000B6169">
                <w:rPr>
                  <w:color w:val="000000"/>
                </w:rPr>
                <w:delText>Đang xử lý</w:delText>
              </w:r>
            </w:del>
          </w:p>
        </w:tc>
        <w:tc>
          <w:tcPr>
            <w:tcW w:w="2126" w:type="dxa"/>
          </w:tcPr>
          <w:p w14:paraId="08CE962E" w14:textId="16F4850C"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73" w:author="Microsoft Office User" w:date="2022-09-15T12:30:00Z"/>
                <w:color w:val="000000"/>
              </w:rPr>
              <w:pPrChange w:id="227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786413F0" w14:textId="3DA0D029"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75" w:author="Microsoft Office User" w:date="2022-09-15T12:30:00Z"/>
                <w:color w:val="000000"/>
              </w:rPr>
              <w:pPrChange w:id="2276"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19288BA7" w14:textId="77CB00B8" w:rsidTr="000F244D">
        <w:trPr>
          <w:trHeight w:val="284"/>
          <w:jc w:val="center"/>
          <w:del w:id="2277" w:author="Microsoft Office User" w:date="2022-09-15T12:30:00Z"/>
        </w:trPr>
        <w:tc>
          <w:tcPr>
            <w:tcW w:w="881" w:type="dxa"/>
            <w:shd w:val="clear" w:color="auto" w:fill="F3F3F3"/>
            <w:vAlign w:val="center"/>
          </w:tcPr>
          <w:p w14:paraId="525AFFD7" w14:textId="1076C9E2" w:rsidR="001663F2" w:rsidRPr="002B44C4" w:rsidDel="000B6169" w:rsidRDefault="001663F2">
            <w:pPr>
              <w:keepNext/>
              <w:keepLines/>
              <w:numPr>
                <w:ilvl w:val="0"/>
                <w:numId w:val="24"/>
              </w:numPr>
              <w:spacing w:before="40" w:after="60" w:line="360" w:lineRule="auto"/>
              <w:outlineLvl w:val="1"/>
              <w:rPr>
                <w:del w:id="2278" w:author="Microsoft Office User" w:date="2022-09-15T12:30:00Z"/>
                <w:b/>
              </w:rPr>
              <w:pPrChange w:id="2279" w:author="Microsoft Office User" w:date="2022-09-15T12:30:00Z">
                <w:pPr>
                  <w:spacing w:before="60" w:after="60" w:line="360" w:lineRule="auto"/>
                  <w:ind w:left="142"/>
                </w:pPr>
              </w:pPrChange>
            </w:pPr>
          </w:p>
        </w:tc>
        <w:tc>
          <w:tcPr>
            <w:tcW w:w="1808" w:type="dxa"/>
          </w:tcPr>
          <w:p w14:paraId="0815C475" w14:textId="382BADF5"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80" w:author="Microsoft Office User" w:date="2022-09-15T12:30:00Z"/>
                <w:color w:val="000000"/>
              </w:rPr>
              <w:pPrChange w:id="228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461E7ED1" w14:textId="407618F7"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82" w:author="Microsoft Office User" w:date="2022-09-15T12:30:00Z"/>
                <w:color w:val="000000"/>
              </w:rPr>
              <w:pPrChange w:id="2283" w:author="Microsoft Office User" w:date="2022-09-15T12:30:00Z">
                <w:pPr>
                  <w:keepLines/>
                  <w:widowControl w:val="0"/>
                  <w:pBdr>
                    <w:top w:val="nil"/>
                    <w:left w:val="nil"/>
                    <w:bottom w:val="nil"/>
                    <w:right w:val="nil"/>
                    <w:between w:val="nil"/>
                  </w:pBdr>
                  <w:spacing w:before="60" w:after="60"/>
                  <w:jc w:val="both"/>
                </w:pPr>
              </w:pPrChange>
            </w:pPr>
            <w:del w:id="2284" w:author="Microsoft Office User" w:date="2022-09-15T12:30:00Z">
              <w:r w:rsidRPr="002B44C4" w:rsidDel="000B6169">
                <w:rPr>
                  <w:color w:val="000000"/>
                </w:rPr>
                <w:delText>Hoàn tất</w:delText>
              </w:r>
            </w:del>
          </w:p>
        </w:tc>
        <w:tc>
          <w:tcPr>
            <w:tcW w:w="2126" w:type="dxa"/>
          </w:tcPr>
          <w:p w14:paraId="1AF3E840" w14:textId="0DA88BD5"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85" w:author="Microsoft Office User" w:date="2022-09-15T12:30:00Z"/>
                <w:color w:val="000000"/>
              </w:rPr>
              <w:pPrChange w:id="228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1A21AE4D" w14:textId="16092487"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87" w:author="Microsoft Office User" w:date="2022-09-15T12:30:00Z"/>
                <w:color w:val="000000"/>
              </w:rPr>
              <w:pPrChange w:id="2288"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56C79A41" w14:textId="6A32BCF9" w:rsidTr="000F244D">
        <w:trPr>
          <w:trHeight w:val="284"/>
          <w:jc w:val="center"/>
          <w:del w:id="2289" w:author="Microsoft Office User" w:date="2022-09-15T12:30:00Z"/>
        </w:trPr>
        <w:tc>
          <w:tcPr>
            <w:tcW w:w="881" w:type="dxa"/>
            <w:shd w:val="clear" w:color="auto" w:fill="F3F3F3"/>
            <w:vAlign w:val="center"/>
          </w:tcPr>
          <w:p w14:paraId="43824AAD" w14:textId="41E77D18" w:rsidR="001663F2" w:rsidRPr="002B44C4" w:rsidDel="000B6169" w:rsidRDefault="001663F2">
            <w:pPr>
              <w:keepNext/>
              <w:keepLines/>
              <w:numPr>
                <w:ilvl w:val="0"/>
                <w:numId w:val="24"/>
              </w:numPr>
              <w:spacing w:before="40" w:after="60" w:line="360" w:lineRule="auto"/>
              <w:outlineLvl w:val="1"/>
              <w:rPr>
                <w:del w:id="2290" w:author="Microsoft Office User" w:date="2022-09-15T12:30:00Z"/>
                <w:b/>
              </w:rPr>
              <w:pPrChange w:id="2291" w:author="Microsoft Office User" w:date="2022-09-15T12:30:00Z">
                <w:pPr>
                  <w:spacing w:before="60" w:after="60" w:line="360" w:lineRule="auto"/>
                  <w:ind w:left="142"/>
                </w:pPr>
              </w:pPrChange>
            </w:pPr>
          </w:p>
        </w:tc>
        <w:tc>
          <w:tcPr>
            <w:tcW w:w="1808" w:type="dxa"/>
          </w:tcPr>
          <w:p w14:paraId="7877B3D9" w14:textId="68B6CB12"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92" w:author="Microsoft Office User" w:date="2022-09-15T12:30:00Z"/>
                <w:color w:val="000000"/>
              </w:rPr>
              <w:pPrChange w:id="2293"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233B8658" w14:textId="63AD8334"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94" w:author="Microsoft Office User" w:date="2022-09-15T12:30:00Z"/>
                <w:color w:val="000000"/>
              </w:rPr>
              <w:pPrChange w:id="2295" w:author="Microsoft Office User" w:date="2022-09-15T12:30:00Z">
                <w:pPr>
                  <w:keepLines/>
                  <w:widowControl w:val="0"/>
                  <w:pBdr>
                    <w:top w:val="nil"/>
                    <w:left w:val="nil"/>
                    <w:bottom w:val="nil"/>
                    <w:right w:val="nil"/>
                    <w:between w:val="nil"/>
                  </w:pBdr>
                  <w:spacing w:before="60" w:after="60"/>
                  <w:jc w:val="both"/>
                </w:pPr>
              </w:pPrChange>
            </w:pPr>
            <w:del w:id="2296" w:author="Microsoft Office User" w:date="2022-09-15T12:30:00Z">
              <w:r w:rsidRPr="002B44C4" w:rsidDel="000B6169">
                <w:rPr>
                  <w:color w:val="000000"/>
                </w:rPr>
                <w:delText>Từ chối</w:delText>
              </w:r>
            </w:del>
          </w:p>
        </w:tc>
        <w:tc>
          <w:tcPr>
            <w:tcW w:w="2126" w:type="dxa"/>
          </w:tcPr>
          <w:p w14:paraId="3D9D90D8" w14:textId="128F50CA"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97" w:author="Microsoft Office User" w:date="2022-09-15T12:30:00Z"/>
                <w:color w:val="000000"/>
              </w:rPr>
              <w:pPrChange w:id="2298"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60CA951E" w14:textId="1F1B0244"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299" w:author="Microsoft Office User" w:date="2022-09-15T12:30:00Z"/>
                <w:color w:val="000000"/>
              </w:rPr>
              <w:pPrChange w:id="2300"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3C963EBD" w14:textId="138D24F8" w:rsidTr="000F244D">
        <w:trPr>
          <w:trHeight w:val="284"/>
          <w:jc w:val="center"/>
          <w:del w:id="2301" w:author="Microsoft Office User" w:date="2022-09-15T12:30:00Z"/>
        </w:trPr>
        <w:tc>
          <w:tcPr>
            <w:tcW w:w="881" w:type="dxa"/>
            <w:shd w:val="clear" w:color="auto" w:fill="F3F3F3"/>
            <w:vAlign w:val="center"/>
          </w:tcPr>
          <w:p w14:paraId="4275A134" w14:textId="0BB8B60F" w:rsidR="001663F2" w:rsidRPr="002B44C4" w:rsidDel="000B6169" w:rsidRDefault="001663F2">
            <w:pPr>
              <w:keepNext/>
              <w:keepLines/>
              <w:numPr>
                <w:ilvl w:val="0"/>
                <w:numId w:val="24"/>
              </w:numPr>
              <w:spacing w:before="40" w:after="60" w:line="360" w:lineRule="auto"/>
              <w:outlineLvl w:val="1"/>
              <w:rPr>
                <w:del w:id="2302" w:author="Microsoft Office User" w:date="2022-09-15T12:30:00Z"/>
                <w:b/>
              </w:rPr>
              <w:pPrChange w:id="2303" w:author="Microsoft Office User" w:date="2022-09-15T12:30:00Z">
                <w:pPr>
                  <w:spacing w:before="60" w:after="60" w:line="360" w:lineRule="auto"/>
                  <w:ind w:left="142"/>
                </w:pPr>
              </w:pPrChange>
            </w:pPr>
            <w:del w:id="2304" w:author="Microsoft Office User" w:date="2022-09-15T12:30:00Z">
              <w:r w:rsidRPr="002B44C4" w:rsidDel="000B6169">
                <w:rPr>
                  <w:b/>
                </w:rPr>
                <w:delText>2</w:delText>
              </w:r>
            </w:del>
          </w:p>
        </w:tc>
        <w:tc>
          <w:tcPr>
            <w:tcW w:w="1808" w:type="dxa"/>
          </w:tcPr>
          <w:p w14:paraId="35B62FD1" w14:textId="0245B8EA"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05" w:author="Microsoft Office User" w:date="2022-09-15T12:30:00Z"/>
                <w:color w:val="000000"/>
              </w:rPr>
              <w:pPrChange w:id="2306" w:author="Microsoft Office User" w:date="2022-09-15T12:30:00Z">
                <w:pPr>
                  <w:keepLines/>
                  <w:widowControl w:val="0"/>
                  <w:pBdr>
                    <w:top w:val="nil"/>
                    <w:left w:val="nil"/>
                    <w:bottom w:val="nil"/>
                    <w:right w:val="nil"/>
                    <w:between w:val="nil"/>
                  </w:pBdr>
                  <w:spacing w:before="60" w:after="60"/>
                  <w:jc w:val="both"/>
                </w:pPr>
              </w:pPrChange>
            </w:pPr>
            <w:del w:id="2307" w:author="Microsoft Office User" w:date="2022-09-15T12:30:00Z">
              <w:r w:rsidRPr="002B44C4" w:rsidDel="000B6169">
                <w:rPr>
                  <w:color w:val="000000"/>
                </w:rPr>
                <w:delText>Lãnh đạo đơn vị hỗ trợ</w:delText>
              </w:r>
            </w:del>
          </w:p>
        </w:tc>
        <w:tc>
          <w:tcPr>
            <w:tcW w:w="2693" w:type="dxa"/>
          </w:tcPr>
          <w:p w14:paraId="29553C4B" w14:textId="1B805A39"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08" w:author="Microsoft Office User" w:date="2022-09-15T12:30:00Z"/>
                <w:color w:val="000000"/>
              </w:rPr>
              <w:pPrChange w:id="2309" w:author="Microsoft Office User" w:date="2022-09-15T12:30:00Z">
                <w:pPr>
                  <w:keepLines/>
                  <w:widowControl w:val="0"/>
                  <w:pBdr>
                    <w:top w:val="nil"/>
                    <w:left w:val="nil"/>
                    <w:bottom w:val="nil"/>
                    <w:right w:val="nil"/>
                    <w:between w:val="nil"/>
                  </w:pBdr>
                  <w:spacing w:before="60" w:after="60"/>
                  <w:jc w:val="both"/>
                </w:pPr>
              </w:pPrChange>
            </w:pPr>
            <w:del w:id="2310" w:author="Microsoft Office User" w:date="2022-09-15T12:30:00Z">
              <w:r w:rsidRPr="002B44C4" w:rsidDel="000B6169">
                <w:rPr>
                  <w:color w:val="000000"/>
                </w:rPr>
                <w:delText>Chưa xử lý</w:delText>
              </w:r>
            </w:del>
          </w:p>
        </w:tc>
        <w:tc>
          <w:tcPr>
            <w:tcW w:w="2126" w:type="dxa"/>
          </w:tcPr>
          <w:p w14:paraId="45F6DB25" w14:textId="26120F94"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11" w:author="Microsoft Office User" w:date="2022-09-15T12:30:00Z"/>
                <w:color w:val="000000"/>
              </w:rPr>
              <w:pPrChange w:id="231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2A41E260" w14:textId="1DEC7690"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13" w:author="Microsoft Office User" w:date="2022-09-15T12:30:00Z"/>
                <w:color w:val="000000"/>
              </w:rPr>
              <w:pPrChange w:id="2314"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47654EE5" w14:textId="08812EFA" w:rsidTr="000F244D">
        <w:trPr>
          <w:trHeight w:val="284"/>
          <w:jc w:val="center"/>
          <w:del w:id="2315" w:author="Microsoft Office User" w:date="2022-09-15T12:30:00Z"/>
        </w:trPr>
        <w:tc>
          <w:tcPr>
            <w:tcW w:w="881" w:type="dxa"/>
            <w:shd w:val="clear" w:color="auto" w:fill="F3F3F3"/>
            <w:vAlign w:val="center"/>
          </w:tcPr>
          <w:p w14:paraId="6AF1A589" w14:textId="28CFE97B" w:rsidR="001663F2" w:rsidRPr="002B44C4" w:rsidDel="000B6169" w:rsidRDefault="001663F2">
            <w:pPr>
              <w:keepNext/>
              <w:keepLines/>
              <w:numPr>
                <w:ilvl w:val="0"/>
                <w:numId w:val="24"/>
              </w:numPr>
              <w:spacing w:before="40" w:after="60" w:line="360" w:lineRule="auto"/>
              <w:outlineLvl w:val="1"/>
              <w:rPr>
                <w:del w:id="2316" w:author="Microsoft Office User" w:date="2022-09-15T12:30:00Z"/>
                <w:b/>
              </w:rPr>
              <w:pPrChange w:id="2317" w:author="Microsoft Office User" w:date="2022-09-15T12:30:00Z">
                <w:pPr>
                  <w:spacing w:before="60" w:after="60" w:line="360" w:lineRule="auto"/>
                  <w:ind w:left="142"/>
                </w:pPr>
              </w:pPrChange>
            </w:pPr>
          </w:p>
        </w:tc>
        <w:tc>
          <w:tcPr>
            <w:tcW w:w="1808" w:type="dxa"/>
          </w:tcPr>
          <w:p w14:paraId="5368608B" w14:textId="4B3CCDAE"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18" w:author="Microsoft Office User" w:date="2022-09-15T12:30:00Z"/>
                <w:color w:val="000000"/>
              </w:rPr>
              <w:pPrChange w:id="231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664CA45D" w14:textId="261B2D8E"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20" w:author="Microsoft Office User" w:date="2022-09-15T12:30:00Z"/>
                <w:color w:val="000000"/>
              </w:rPr>
              <w:pPrChange w:id="2321" w:author="Microsoft Office User" w:date="2022-09-15T12:30:00Z">
                <w:pPr>
                  <w:keepLines/>
                  <w:widowControl w:val="0"/>
                  <w:pBdr>
                    <w:top w:val="nil"/>
                    <w:left w:val="nil"/>
                    <w:bottom w:val="nil"/>
                    <w:right w:val="nil"/>
                    <w:between w:val="nil"/>
                  </w:pBdr>
                  <w:spacing w:before="60" w:after="60"/>
                  <w:jc w:val="both"/>
                </w:pPr>
              </w:pPrChange>
            </w:pPr>
            <w:del w:id="2322" w:author="Microsoft Office User" w:date="2022-09-15T12:30:00Z">
              <w:r w:rsidRPr="002B44C4" w:rsidDel="000B6169">
                <w:rPr>
                  <w:color w:val="000000"/>
                </w:rPr>
                <w:delText>Đang xử lý</w:delText>
              </w:r>
            </w:del>
          </w:p>
        </w:tc>
        <w:tc>
          <w:tcPr>
            <w:tcW w:w="2126" w:type="dxa"/>
          </w:tcPr>
          <w:p w14:paraId="254A64E5" w14:textId="7BAF690A"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23" w:author="Microsoft Office User" w:date="2022-09-15T12:30:00Z"/>
                <w:color w:val="000000"/>
              </w:rPr>
              <w:pPrChange w:id="232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320D6841" w14:textId="135D9747"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25" w:author="Microsoft Office User" w:date="2022-09-15T12:30:00Z"/>
                <w:color w:val="000000"/>
              </w:rPr>
              <w:pPrChange w:id="2326"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48A1B871" w14:textId="33DADF73" w:rsidTr="000F244D">
        <w:trPr>
          <w:trHeight w:val="284"/>
          <w:jc w:val="center"/>
          <w:del w:id="2327" w:author="Microsoft Office User" w:date="2022-09-15T12:30:00Z"/>
        </w:trPr>
        <w:tc>
          <w:tcPr>
            <w:tcW w:w="881" w:type="dxa"/>
            <w:shd w:val="clear" w:color="auto" w:fill="F3F3F3"/>
            <w:vAlign w:val="center"/>
          </w:tcPr>
          <w:p w14:paraId="14907365" w14:textId="5EF3D86D" w:rsidR="001663F2" w:rsidRPr="002B44C4" w:rsidDel="000B6169" w:rsidRDefault="001663F2">
            <w:pPr>
              <w:keepNext/>
              <w:keepLines/>
              <w:numPr>
                <w:ilvl w:val="0"/>
                <w:numId w:val="24"/>
              </w:numPr>
              <w:spacing w:before="40" w:after="60" w:line="360" w:lineRule="auto"/>
              <w:outlineLvl w:val="1"/>
              <w:rPr>
                <w:del w:id="2328" w:author="Microsoft Office User" w:date="2022-09-15T12:30:00Z"/>
                <w:b/>
              </w:rPr>
              <w:pPrChange w:id="2329" w:author="Microsoft Office User" w:date="2022-09-15T12:30:00Z">
                <w:pPr>
                  <w:spacing w:before="60" w:after="60" w:line="360" w:lineRule="auto"/>
                  <w:ind w:left="142"/>
                </w:pPr>
              </w:pPrChange>
            </w:pPr>
          </w:p>
        </w:tc>
        <w:tc>
          <w:tcPr>
            <w:tcW w:w="1808" w:type="dxa"/>
          </w:tcPr>
          <w:p w14:paraId="04A7B91F" w14:textId="4BC2C2DC"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30" w:author="Microsoft Office User" w:date="2022-09-15T12:30:00Z"/>
                <w:color w:val="000000"/>
              </w:rPr>
              <w:pPrChange w:id="233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31757C0E" w14:textId="4C8317CB"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32" w:author="Microsoft Office User" w:date="2022-09-15T12:30:00Z"/>
                <w:color w:val="000000"/>
              </w:rPr>
              <w:pPrChange w:id="2333" w:author="Microsoft Office User" w:date="2022-09-15T12:30:00Z">
                <w:pPr>
                  <w:keepLines/>
                  <w:widowControl w:val="0"/>
                  <w:pBdr>
                    <w:top w:val="nil"/>
                    <w:left w:val="nil"/>
                    <w:bottom w:val="nil"/>
                    <w:right w:val="nil"/>
                    <w:between w:val="nil"/>
                  </w:pBdr>
                  <w:spacing w:before="60" w:after="60"/>
                  <w:jc w:val="both"/>
                </w:pPr>
              </w:pPrChange>
            </w:pPr>
            <w:del w:id="2334" w:author="Microsoft Office User" w:date="2022-09-15T12:30:00Z">
              <w:r w:rsidRPr="002B44C4" w:rsidDel="000B6169">
                <w:rPr>
                  <w:color w:val="000000"/>
                </w:rPr>
                <w:delText>Hoàn tất</w:delText>
              </w:r>
            </w:del>
          </w:p>
        </w:tc>
        <w:tc>
          <w:tcPr>
            <w:tcW w:w="2126" w:type="dxa"/>
          </w:tcPr>
          <w:p w14:paraId="0324FBDB" w14:textId="5C34AB00"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35" w:author="Microsoft Office User" w:date="2022-09-15T12:30:00Z"/>
                <w:color w:val="000000"/>
              </w:rPr>
              <w:pPrChange w:id="233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3CDEC113" w14:textId="6B90FA2F"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37" w:author="Microsoft Office User" w:date="2022-09-15T12:30:00Z"/>
                <w:color w:val="000000"/>
              </w:rPr>
              <w:pPrChange w:id="2338"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61D9CE3E" w14:textId="12425686" w:rsidTr="000F244D">
        <w:trPr>
          <w:trHeight w:val="284"/>
          <w:jc w:val="center"/>
          <w:del w:id="2339" w:author="Microsoft Office User" w:date="2022-09-15T12:30:00Z"/>
        </w:trPr>
        <w:tc>
          <w:tcPr>
            <w:tcW w:w="881" w:type="dxa"/>
            <w:shd w:val="clear" w:color="auto" w:fill="F3F3F3"/>
            <w:vAlign w:val="center"/>
          </w:tcPr>
          <w:p w14:paraId="7F2D9CEA" w14:textId="6EBB1AB6" w:rsidR="001663F2" w:rsidRPr="002B44C4" w:rsidDel="000B6169" w:rsidRDefault="001663F2">
            <w:pPr>
              <w:keepNext/>
              <w:keepLines/>
              <w:numPr>
                <w:ilvl w:val="0"/>
                <w:numId w:val="24"/>
              </w:numPr>
              <w:spacing w:before="40" w:after="60" w:line="360" w:lineRule="auto"/>
              <w:outlineLvl w:val="1"/>
              <w:rPr>
                <w:del w:id="2340" w:author="Microsoft Office User" w:date="2022-09-15T12:30:00Z"/>
                <w:b/>
              </w:rPr>
              <w:pPrChange w:id="2341" w:author="Microsoft Office User" w:date="2022-09-15T12:30:00Z">
                <w:pPr>
                  <w:spacing w:before="60" w:after="60" w:line="360" w:lineRule="auto"/>
                  <w:ind w:left="142"/>
                </w:pPr>
              </w:pPrChange>
            </w:pPr>
          </w:p>
        </w:tc>
        <w:tc>
          <w:tcPr>
            <w:tcW w:w="1808" w:type="dxa"/>
          </w:tcPr>
          <w:p w14:paraId="13E9C35B" w14:textId="1AFCB374"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42" w:author="Microsoft Office User" w:date="2022-09-15T12:30:00Z"/>
                <w:color w:val="000000"/>
              </w:rPr>
              <w:pPrChange w:id="2343"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9F847C3" w14:textId="39A8AC1B"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44" w:author="Microsoft Office User" w:date="2022-09-15T12:30:00Z"/>
                <w:color w:val="000000"/>
              </w:rPr>
              <w:pPrChange w:id="2345" w:author="Microsoft Office User" w:date="2022-09-15T12:30:00Z">
                <w:pPr>
                  <w:keepLines/>
                  <w:widowControl w:val="0"/>
                  <w:pBdr>
                    <w:top w:val="nil"/>
                    <w:left w:val="nil"/>
                    <w:bottom w:val="nil"/>
                    <w:right w:val="nil"/>
                    <w:between w:val="nil"/>
                  </w:pBdr>
                  <w:spacing w:before="60" w:after="60"/>
                  <w:jc w:val="both"/>
                </w:pPr>
              </w:pPrChange>
            </w:pPr>
            <w:del w:id="2346" w:author="Microsoft Office User" w:date="2022-09-15T12:30:00Z">
              <w:r w:rsidRPr="002B44C4" w:rsidDel="000B6169">
                <w:rPr>
                  <w:color w:val="000000"/>
                </w:rPr>
                <w:delText>Từ chối</w:delText>
              </w:r>
            </w:del>
          </w:p>
        </w:tc>
        <w:tc>
          <w:tcPr>
            <w:tcW w:w="2126" w:type="dxa"/>
          </w:tcPr>
          <w:p w14:paraId="14E5C52E" w14:textId="16DF5BF5"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47" w:author="Microsoft Office User" w:date="2022-09-15T12:30:00Z"/>
                <w:color w:val="000000"/>
              </w:rPr>
              <w:pPrChange w:id="2348"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4DCA382C" w14:textId="11D778CF"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49" w:author="Microsoft Office User" w:date="2022-09-15T12:30:00Z"/>
                <w:color w:val="000000"/>
              </w:rPr>
              <w:pPrChange w:id="2350"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0A7A76F8" w14:textId="638DBE3B" w:rsidTr="000F244D">
        <w:trPr>
          <w:trHeight w:val="284"/>
          <w:jc w:val="center"/>
          <w:del w:id="2351" w:author="Microsoft Office User" w:date="2022-09-15T12:30:00Z"/>
        </w:trPr>
        <w:tc>
          <w:tcPr>
            <w:tcW w:w="881" w:type="dxa"/>
            <w:shd w:val="clear" w:color="auto" w:fill="F3F3F3"/>
            <w:vAlign w:val="center"/>
          </w:tcPr>
          <w:p w14:paraId="7BCA0DB1" w14:textId="4CFCE12D" w:rsidR="001663F2" w:rsidRPr="002B44C4" w:rsidDel="000B6169" w:rsidRDefault="001663F2">
            <w:pPr>
              <w:keepNext/>
              <w:keepLines/>
              <w:numPr>
                <w:ilvl w:val="0"/>
                <w:numId w:val="24"/>
              </w:numPr>
              <w:spacing w:before="40" w:after="60" w:line="360" w:lineRule="auto"/>
              <w:outlineLvl w:val="1"/>
              <w:rPr>
                <w:del w:id="2352" w:author="Microsoft Office User" w:date="2022-09-15T12:30:00Z"/>
                <w:b/>
              </w:rPr>
              <w:pPrChange w:id="2353" w:author="Microsoft Office User" w:date="2022-09-15T12:30:00Z">
                <w:pPr>
                  <w:spacing w:before="60" w:after="60" w:line="360" w:lineRule="auto"/>
                  <w:ind w:left="142"/>
                </w:pPr>
              </w:pPrChange>
            </w:pPr>
            <w:del w:id="2354" w:author="Microsoft Office User" w:date="2022-09-15T12:30:00Z">
              <w:r w:rsidRPr="002B44C4" w:rsidDel="000B6169">
                <w:rPr>
                  <w:b/>
                </w:rPr>
                <w:delText>3</w:delText>
              </w:r>
            </w:del>
          </w:p>
        </w:tc>
        <w:tc>
          <w:tcPr>
            <w:tcW w:w="1808" w:type="dxa"/>
          </w:tcPr>
          <w:p w14:paraId="117C3218" w14:textId="600F65B7"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55" w:author="Microsoft Office User" w:date="2022-09-15T12:30:00Z"/>
                <w:color w:val="000000"/>
              </w:rPr>
              <w:pPrChange w:id="2356" w:author="Microsoft Office User" w:date="2022-09-15T12:30:00Z">
                <w:pPr>
                  <w:keepLines/>
                  <w:widowControl w:val="0"/>
                  <w:pBdr>
                    <w:top w:val="nil"/>
                    <w:left w:val="nil"/>
                    <w:bottom w:val="nil"/>
                    <w:right w:val="nil"/>
                    <w:between w:val="nil"/>
                  </w:pBdr>
                  <w:spacing w:before="60" w:after="60"/>
                  <w:jc w:val="both"/>
                </w:pPr>
              </w:pPrChange>
            </w:pPr>
            <w:del w:id="2357" w:author="Microsoft Office User" w:date="2022-09-15T12:30:00Z">
              <w:r w:rsidRPr="002B44C4" w:rsidDel="000B6169">
                <w:rPr>
                  <w:color w:val="000000"/>
                </w:rPr>
                <w:delText>Lãnh đạo GQKN</w:delText>
              </w:r>
            </w:del>
          </w:p>
        </w:tc>
        <w:tc>
          <w:tcPr>
            <w:tcW w:w="2693" w:type="dxa"/>
          </w:tcPr>
          <w:p w14:paraId="649A80AF" w14:textId="1C0D0531"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58" w:author="Microsoft Office User" w:date="2022-09-15T12:30:00Z"/>
                <w:color w:val="000000"/>
              </w:rPr>
              <w:pPrChange w:id="2359" w:author="Microsoft Office User" w:date="2022-09-15T12:30:00Z">
                <w:pPr>
                  <w:keepLines/>
                  <w:widowControl w:val="0"/>
                  <w:pBdr>
                    <w:top w:val="nil"/>
                    <w:left w:val="nil"/>
                    <w:bottom w:val="nil"/>
                    <w:right w:val="nil"/>
                    <w:between w:val="nil"/>
                  </w:pBdr>
                  <w:spacing w:before="60" w:after="60"/>
                  <w:jc w:val="both"/>
                </w:pPr>
              </w:pPrChange>
            </w:pPr>
            <w:del w:id="2360" w:author="Microsoft Office User" w:date="2022-09-15T12:30:00Z">
              <w:r w:rsidRPr="002B44C4" w:rsidDel="000B6169">
                <w:rPr>
                  <w:color w:val="000000"/>
                </w:rPr>
                <w:delText>Chưa xử lý</w:delText>
              </w:r>
            </w:del>
          </w:p>
        </w:tc>
        <w:tc>
          <w:tcPr>
            <w:tcW w:w="2126" w:type="dxa"/>
          </w:tcPr>
          <w:p w14:paraId="16479BBC" w14:textId="3A8CDE9A"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61" w:author="Microsoft Office User" w:date="2022-09-15T12:30:00Z"/>
                <w:color w:val="000000"/>
              </w:rPr>
              <w:pPrChange w:id="236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542E2CD3" w14:textId="49447D75"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63" w:author="Microsoft Office User" w:date="2022-09-15T12:30:00Z"/>
                <w:color w:val="000000"/>
              </w:rPr>
              <w:pPrChange w:id="2364"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7B918DB8" w14:textId="3A9ACE15" w:rsidTr="000F244D">
        <w:trPr>
          <w:trHeight w:val="284"/>
          <w:jc w:val="center"/>
          <w:del w:id="2365" w:author="Microsoft Office User" w:date="2022-09-15T12:30:00Z"/>
        </w:trPr>
        <w:tc>
          <w:tcPr>
            <w:tcW w:w="881" w:type="dxa"/>
            <w:shd w:val="clear" w:color="auto" w:fill="F3F3F3"/>
            <w:vAlign w:val="center"/>
          </w:tcPr>
          <w:p w14:paraId="1732B32E" w14:textId="4FC7B746" w:rsidR="001663F2" w:rsidRPr="002B44C4" w:rsidDel="000B6169" w:rsidRDefault="001663F2">
            <w:pPr>
              <w:keepNext/>
              <w:keepLines/>
              <w:numPr>
                <w:ilvl w:val="0"/>
                <w:numId w:val="24"/>
              </w:numPr>
              <w:spacing w:before="40" w:after="60" w:line="360" w:lineRule="auto"/>
              <w:outlineLvl w:val="1"/>
              <w:rPr>
                <w:del w:id="2366" w:author="Microsoft Office User" w:date="2022-09-15T12:30:00Z"/>
                <w:b/>
              </w:rPr>
              <w:pPrChange w:id="2367" w:author="Microsoft Office User" w:date="2022-09-15T12:30:00Z">
                <w:pPr>
                  <w:spacing w:before="60" w:after="60" w:line="360" w:lineRule="auto"/>
                  <w:ind w:left="142"/>
                </w:pPr>
              </w:pPrChange>
            </w:pPr>
          </w:p>
        </w:tc>
        <w:tc>
          <w:tcPr>
            <w:tcW w:w="1808" w:type="dxa"/>
          </w:tcPr>
          <w:p w14:paraId="0F10B033" w14:textId="3BCECA1A"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68" w:author="Microsoft Office User" w:date="2022-09-15T12:30:00Z"/>
                <w:color w:val="000000"/>
              </w:rPr>
              <w:pPrChange w:id="236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E4448C1" w14:textId="42F47FF8"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70" w:author="Microsoft Office User" w:date="2022-09-15T12:30:00Z"/>
                <w:color w:val="000000"/>
              </w:rPr>
              <w:pPrChange w:id="2371" w:author="Microsoft Office User" w:date="2022-09-15T12:30:00Z">
                <w:pPr>
                  <w:keepLines/>
                  <w:widowControl w:val="0"/>
                  <w:pBdr>
                    <w:top w:val="nil"/>
                    <w:left w:val="nil"/>
                    <w:bottom w:val="nil"/>
                    <w:right w:val="nil"/>
                    <w:between w:val="nil"/>
                  </w:pBdr>
                  <w:spacing w:before="60" w:after="60"/>
                  <w:jc w:val="both"/>
                </w:pPr>
              </w:pPrChange>
            </w:pPr>
            <w:del w:id="2372" w:author="Microsoft Office User" w:date="2022-09-15T12:30:00Z">
              <w:r w:rsidRPr="002B44C4" w:rsidDel="000B6169">
                <w:rPr>
                  <w:color w:val="000000"/>
                </w:rPr>
                <w:delText>Đang xử lý</w:delText>
              </w:r>
            </w:del>
          </w:p>
        </w:tc>
        <w:tc>
          <w:tcPr>
            <w:tcW w:w="2126" w:type="dxa"/>
          </w:tcPr>
          <w:p w14:paraId="6CA7DEBD" w14:textId="38DE18D9"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73" w:author="Microsoft Office User" w:date="2022-09-15T12:30:00Z"/>
                <w:color w:val="000000"/>
              </w:rPr>
              <w:pPrChange w:id="237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7F18F590" w14:textId="3B6C08CF"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75" w:author="Microsoft Office User" w:date="2022-09-15T12:30:00Z"/>
                <w:color w:val="000000"/>
              </w:rPr>
              <w:pPrChange w:id="2376"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32B5CC38" w14:textId="1AD01600" w:rsidTr="000F244D">
        <w:trPr>
          <w:trHeight w:val="284"/>
          <w:jc w:val="center"/>
          <w:del w:id="2377" w:author="Microsoft Office User" w:date="2022-09-15T12:30:00Z"/>
        </w:trPr>
        <w:tc>
          <w:tcPr>
            <w:tcW w:w="881" w:type="dxa"/>
            <w:shd w:val="clear" w:color="auto" w:fill="F3F3F3"/>
            <w:vAlign w:val="center"/>
          </w:tcPr>
          <w:p w14:paraId="19F6C827" w14:textId="5FE0D025" w:rsidR="001663F2" w:rsidRPr="002B44C4" w:rsidDel="000B6169" w:rsidRDefault="001663F2">
            <w:pPr>
              <w:keepNext/>
              <w:keepLines/>
              <w:numPr>
                <w:ilvl w:val="0"/>
                <w:numId w:val="24"/>
              </w:numPr>
              <w:spacing w:before="40" w:after="60" w:line="360" w:lineRule="auto"/>
              <w:outlineLvl w:val="1"/>
              <w:rPr>
                <w:del w:id="2378" w:author="Microsoft Office User" w:date="2022-09-15T12:30:00Z"/>
                <w:b/>
              </w:rPr>
              <w:pPrChange w:id="2379" w:author="Microsoft Office User" w:date="2022-09-15T12:30:00Z">
                <w:pPr>
                  <w:spacing w:before="60" w:after="60" w:line="360" w:lineRule="auto"/>
                  <w:ind w:left="142"/>
                </w:pPr>
              </w:pPrChange>
            </w:pPr>
          </w:p>
        </w:tc>
        <w:tc>
          <w:tcPr>
            <w:tcW w:w="1808" w:type="dxa"/>
          </w:tcPr>
          <w:p w14:paraId="2B6940D5" w14:textId="4E9E1772"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80" w:author="Microsoft Office User" w:date="2022-09-15T12:30:00Z"/>
                <w:color w:val="000000"/>
              </w:rPr>
              <w:pPrChange w:id="238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7FE8FBD9" w14:textId="0414E88D"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82" w:author="Microsoft Office User" w:date="2022-09-15T12:30:00Z"/>
                <w:color w:val="000000"/>
              </w:rPr>
              <w:pPrChange w:id="2383" w:author="Microsoft Office User" w:date="2022-09-15T12:30:00Z">
                <w:pPr>
                  <w:keepLines/>
                  <w:widowControl w:val="0"/>
                  <w:pBdr>
                    <w:top w:val="nil"/>
                    <w:left w:val="nil"/>
                    <w:bottom w:val="nil"/>
                    <w:right w:val="nil"/>
                    <w:between w:val="nil"/>
                  </w:pBdr>
                  <w:spacing w:before="60" w:after="60"/>
                  <w:jc w:val="both"/>
                </w:pPr>
              </w:pPrChange>
            </w:pPr>
            <w:del w:id="2384" w:author="Microsoft Office User" w:date="2022-09-15T12:30:00Z">
              <w:r w:rsidRPr="002B44C4" w:rsidDel="000B6169">
                <w:rPr>
                  <w:color w:val="000000"/>
                </w:rPr>
                <w:delText>Hoàn tất</w:delText>
              </w:r>
            </w:del>
          </w:p>
        </w:tc>
        <w:tc>
          <w:tcPr>
            <w:tcW w:w="2126" w:type="dxa"/>
          </w:tcPr>
          <w:p w14:paraId="2812B72F" w14:textId="312A2278"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85" w:author="Microsoft Office User" w:date="2022-09-15T12:30:00Z"/>
                <w:color w:val="000000"/>
              </w:rPr>
              <w:pPrChange w:id="238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710A4995" w14:textId="387926BE"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87" w:author="Microsoft Office User" w:date="2022-09-15T12:30:00Z"/>
                <w:color w:val="000000"/>
              </w:rPr>
              <w:pPrChange w:id="2388"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6223F697" w14:textId="1A1270F7" w:rsidTr="000F244D">
        <w:trPr>
          <w:trHeight w:val="284"/>
          <w:jc w:val="center"/>
          <w:del w:id="2389" w:author="Microsoft Office User" w:date="2022-09-15T12:30:00Z"/>
        </w:trPr>
        <w:tc>
          <w:tcPr>
            <w:tcW w:w="881" w:type="dxa"/>
            <w:shd w:val="clear" w:color="auto" w:fill="F3F3F3"/>
            <w:vAlign w:val="center"/>
          </w:tcPr>
          <w:p w14:paraId="03685A30" w14:textId="3BE8C2B6" w:rsidR="001663F2" w:rsidRPr="002B44C4" w:rsidDel="000B6169" w:rsidRDefault="001663F2">
            <w:pPr>
              <w:keepNext/>
              <w:keepLines/>
              <w:numPr>
                <w:ilvl w:val="0"/>
                <w:numId w:val="24"/>
              </w:numPr>
              <w:spacing w:before="40" w:after="60" w:line="360" w:lineRule="auto"/>
              <w:outlineLvl w:val="1"/>
              <w:rPr>
                <w:del w:id="2390" w:author="Microsoft Office User" w:date="2022-09-15T12:30:00Z"/>
                <w:b/>
              </w:rPr>
              <w:pPrChange w:id="2391" w:author="Microsoft Office User" w:date="2022-09-15T12:30:00Z">
                <w:pPr>
                  <w:spacing w:before="60" w:after="60" w:line="360" w:lineRule="auto"/>
                  <w:ind w:left="142"/>
                </w:pPr>
              </w:pPrChange>
            </w:pPr>
          </w:p>
        </w:tc>
        <w:tc>
          <w:tcPr>
            <w:tcW w:w="1808" w:type="dxa"/>
          </w:tcPr>
          <w:p w14:paraId="55588EBF" w14:textId="6B82893F"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92" w:author="Microsoft Office User" w:date="2022-09-15T12:30:00Z"/>
                <w:color w:val="000000"/>
              </w:rPr>
              <w:pPrChange w:id="2393"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41690EC7" w14:textId="427E11B2"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94" w:author="Microsoft Office User" w:date="2022-09-15T12:30:00Z"/>
                <w:color w:val="000000"/>
              </w:rPr>
              <w:pPrChange w:id="2395" w:author="Microsoft Office User" w:date="2022-09-15T12:30:00Z">
                <w:pPr>
                  <w:keepLines/>
                  <w:widowControl w:val="0"/>
                  <w:pBdr>
                    <w:top w:val="nil"/>
                    <w:left w:val="nil"/>
                    <w:bottom w:val="nil"/>
                    <w:right w:val="nil"/>
                    <w:between w:val="nil"/>
                  </w:pBdr>
                  <w:spacing w:before="60" w:after="60"/>
                  <w:jc w:val="both"/>
                </w:pPr>
              </w:pPrChange>
            </w:pPr>
            <w:del w:id="2396" w:author="Microsoft Office User" w:date="2022-09-15T12:30:00Z">
              <w:r w:rsidRPr="002B44C4" w:rsidDel="000B6169">
                <w:rPr>
                  <w:color w:val="000000"/>
                </w:rPr>
                <w:delText>Từ chối</w:delText>
              </w:r>
            </w:del>
          </w:p>
        </w:tc>
        <w:tc>
          <w:tcPr>
            <w:tcW w:w="2126" w:type="dxa"/>
          </w:tcPr>
          <w:p w14:paraId="7668B684" w14:textId="7979A809"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97" w:author="Microsoft Office User" w:date="2022-09-15T12:30:00Z"/>
                <w:color w:val="000000"/>
              </w:rPr>
              <w:pPrChange w:id="2398"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2A2ED812" w14:textId="4B306152" w:rsidR="001663F2" w:rsidRPr="002B44C4" w:rsidDel="000B6169" w:rsidRDefault="001663F2">
            <w:pPr>
              <w:keepNext/>
              <w:keepLines/>
              <w:widowControl w:val="0"/>
              <w:numPr>
                <w:ilvl w:val="0"/>
                <w:numId w:val="24"/>
              </w:numPr>
              <w:pBdr>
                <w:top w:val="nil"/>
                <w:left w:val="nil"/>
                <w:bottom w:val="nil"/>
                <w:right w:val="nil"/>
                <w:between w:val="nil"/>
              </w:pBdr>
              <w:spacing w:before="40" w:after="60"/>
              <w:jc w:val="both"/>
              <w:outlineLvl w:val="1"/>
              <w:rPr>
                <w:del w:id="2399" w:author="Microsoft Office User" w:date="2022-09-15T12:30:00Z"/>
                <w:color w:val="000000"/>
              </w:rPr>
              <w:pPrChange w:id="2400" w:author="Microsoft Office User" w:date="2022-09-15T12:30:00Z">
                <w:pPr>
                  <w:keepLines/>
                  <w:widowControl w:val="0"/>
                  <w:pBdr>
                    <w:top w:val="nil"/>
                    <w:left w:val="nil"/>
                    <w:bottom w:val="nil"/>
                    <w:right w:val="nil"/>
                    <w:between w:val="nil"/>
                  </w:pBdr>
                  <w:spacing w:before="60" w:after="60"/>
                  <w:jc w:val="both"/>
                </w:pPr>
              </w:pPrChange>
            </w:pPr>
          </w:p>
        </w:tc>
      </w:tr>
    </w:tbl>
    <w:p w14:paraId="2B2FE1F7" w14:textId="508475F7" w:rsidR="001663F2" w:rsidRPr="002B44C4" w:rsidDel="000B6169" w:rsidRDefault="001663F2">
      <w:pPr>
        <w:keepNext/>
        <w:keepLines/>
        <w:numPr>
          <w:ilvl w:val="0"/>
          <w:numId w:val="24"/>
        </w:numPr>
        <w:spacing w:before="40"/>
        <w:outlineLvl w:val="1"/>
        <w:rPr>
          <w:del w:id="2401" w:author="Microsoft Office User" w:date="2022-09-15T12:30:00Z"/>
        </w:rPr>
        <w:pPrChange w:id="2402" w:author="Microsoft Office User" w:date="2022-09-15T12:30:00Z">
          <w:pPr/>
        </w:pPrChange>
      </w:pPr>
    </w:p>
    <w:p w14:paraId="66FC8BE2" w14:textId="04AE7474" w:rsidR="001663F2" w:rsidRPr="002B44C4" w:rsidDel="000B6169" w:rsidRDefault="001663F2">
      <w:pPr>
        <w:keepNext/>
        <w:keepLines/>
        <w:numPr>
          <w:ilvl w:val="0"/>
          <w:numId w:val="24"/>
        </w:numPr>
        <w:spacing w:before="40"/>
        <w:outlineLvl w:val="1"/>
        <w:rPr>
          <w:del w:id="2403" w:author="Microsoft Office User" w:date="2022-09-15T12:30:00Z"/>
        </w:rPr>
        <w:pPrChange w:id="2404" w:author="Microsoft Office User" w:date="2022-09-15T12:30:00Z">
          <w:pPr/>
        </w:pPrChange>
      </w:pPr>
    </w:p>
    <w:p w14:paraId="6B5EF9F8" w14:textId="33B632F3" w:rsidR="001663F2" w:rsidRPr="002B44C4" w:rsidDel="000B6169" w:rsidRDefault="001663F2">
      <w:pPr>
        <w:keepNext/>
        <w:keepLines/>
        <w:numPr>
          <w:ilvl w:val="0"/>
          <w:numId w:val="24"/>
        </w:numPr>
        <w:spacing w:before="40"/>
        <w:outlineLvl w:val="1"/>
        <w:rPr>
          <w:del w:id="2405" w:author="Microsoft Office User" w:date="2022-09-15T12:30:00Z"/>
        </w:rPr>
        <w:pPrChange w:id="2406" w:author="Microsoft Office User" w:date="2022-09-15T12:30:00Z">
          <w:pPr/>
        </w:pPrChange>
      </w:pPr>
    </w:p>
    <w:p w14:paraId="1D1B72E2" w14:textId="6FCD5F94" w:rsidR="007F5EC9" w:rsidRPr="002B44C4" w:rsidDel="000B6169" w:rsidRDefault="007F5EC9">
      <w:pPr>
        <w:keepNext/>
        <w:keepLines/>
        <w:numPr>
          <w:ilvl w:val="0"/>
          <w:numId w:val="24"/>
        </w:numPr>
        <w:spacing w:before="40"/>
        <w:outlineLvl w:val="1"/>
        <w:rPr>
          <w:del w:id="2407" w:author="Microsoft Office User" w:date="2022-09-15T12:30:00Z"/>
        </w:rPr>
        <w:pPrChange w:id="2408" w:author="Microsoft Office User" w:date="2022-09-15T12:30:00Z">
          <w:pPr/>
        </w:pPrChange>
      </w:pPr>
    </w:p>
    <w:p w14:paraId="578CCF3E" w14:textId="39CFBBE0" w:rsidR="00C1735E" w:rsidRPr="002B44C4" w:rsidDel="000B6169" w:rsidRDefault="00983D75">
      <w:pPr>
        <w:pStyle w:val="Heading4"/>
        <w:numPr>
          <w:ilvl w:val="0"/>
          <w:numId w:val="24"/>
        </w:numPr>
        <w:rPr>
          <w:del w:id="2409" w:author="Microsoft Office User" w:date="2022-09-15T12:30:00Z"/>
          <w:rFonts w:cs="Times New Roman"/>
        </w:rPr>
        <w:pPrChange w:id="2410" w:author="Microsoft Office User" w:date="2022-09-15T12:30:00Z">
          <w:pPr>
            <w:pStyle w:val="Heading4"/>
            <w:numPr>
              <w:ilvl w:val="2"/>
              <w:numId w:val="17"/>
            </w:numPr>
            <w:ind w:left="1224" w:hanging="504"/>
          </w:pPr>
        </w:pPrChange>
      </w:pPr>
      <w:bookmarkStart w:id="2411" w:name="_Toc113613749"/>
      <w:del w:id="2412" w:author="Microsoft Office User" w:date="2022-09-15T12:30:00Z">
        <w:r w:rsidRPr="002B44C4" w:rsidDel="000B6169">
          <w:rPr>
            <w:rFonts w:cs="Times New Roman"/>
          </w:rPr>
          <w:delText>Giao diện thiết kế</w:delText>
        </w:r>
        <w:bookmarkEnd w:id="2411"/>
      </w:del>
    </w:p>
    <w:p w14:paraId="799B6FBD" w14:textId="01D30C22" w:rsidR="00C1735E" w:rsidRPr="002B44C4" w:rsidDel="000B6169" w:rsidRDefault="00C1735E">
      <w:pPr>
        <w:pStyle w:val="Heading5"/>
        <w:numPr>
          <w:ilvl w:val="0"/>
          <w:numId w:val="24"/>
        </w:numPr>
        <w:rPr>
          <w:del w:id="2413" w:author="Microsoft Office User" w:date="2022-09-15T12:30:00Z"/>
          <w:rFonts w:cs="Times New Roman"/>
        </w:rPr>
        <w:pPrChange w:id="2414" w:author="Microsoft Office User" w:date="2022-09-15T12:30:00Z">
          <w:pPr>
            <w:pStyle w:val="Heading5"/>
            <w:numPr>
              <w:ilvl w:val="3"/>
              <w:numId w:val="17"/>
            </w:numPr>
            <w:ind w:left="1728" w:hanging="647"/>
          </w:pPr>
        </w:pPrChange>
      </w:pPr>
      <w:bookmarkStart w:id="2415" w:name="_Toc113613750"/>
      <w:del w:id="2416" w:author="Microsoft Office User" w:date="2022-09-15T12:30:00Z">
        <w:r w:rsidRPr="002B44C4" w:rsidDel="000B6169">
          <w:rPr>
            <w:rFonts w:cs="Times New Roman"/>
          </w:rPr>
          <w:delText xml:space="preserve">Màn hình </w:delText>
        </w:r>
        <w:r w:rsidR="005D0253" w:rsidRPr="002B44C4" w:rsidDel="000B6169">
          <w:rPr>
            <w:rFonts w:cs="Times New Roman"/>
          </w:rPr>
          <w:delText>D</w:delText>
        </w:r>
        <w:r w:rsidRPr="002B44C4" w:rsidDel="000B6169">
          <w:rPr>
            <w:rFonts w:cs="Times New Roman"/>
          </w:rPr>
          <w:delText>anh sách – Account Khách hàng/Môi giới</w:delText>
        </w:r>
        <w:bookmarkEnd w:id="2415"/>
      </w:del>
    </w:p>
    <w:p w14:paraId="5B1A93F4" w14:textId="18852116" w:rsidR="00C1735E" w:rsidRPr="002B44C4" w:rsidDel="000B6169" w:rsidRDefault="00C1735E">
      <w:pPr>
        <w:keepNext/>
        <w:keepLines/>
        <w:numPr>
          <w:ilvl w:val="0"/>
          <w:numId w:val="24"/>
        </w:numPr>
        <w:spacing w:before="40"/>
        <w:outlineLvl w:val="1"/>
        <w:rPr>
          <w:del w:id="2417" w:author="Microsoft Office User" w:date="2022-09-15T12:30:00Z"/>
        </w:rPr>
        <w:pPrChange w:id="2418" w:author="Microsoft Office User" w:date="2022-09-15T12:30:00Z">
          <w:pPr/>
        </w:pPrChange>
      </w:pPr>
    </w:p>
    <w:p w14:paraId="25AADFDE" w14:textId="7B33332B" w:rsidR="00C1735E" w:rsidRPr="002B44C4" w:rsidDel="000B6169" w:rsidRDefault="00B542F2">
      <w:pPr>
        <w:pStyle w:val="ListParagraph"/>
        <w:keepNext/>
        <w:keepLines/>
        <w:numPr>
          <w:ilvl w:val="0"/>
          <w:numId w:val="24"/>
        </w:numPr>
        <w:spacing w:before="40"/>
        <w:outlineLvl w:val="1"/>
        <w:rPr>
          <w:del w:id="2419" w:author="Microsoft Office User" w:date="2022-09-15T12:30:00Z"/>
        </w:rPr>
        <w:pPrChange w:id="2420" w:author="Microsoft Office User" w:date="2022-09-15T12:30:00Z">
          <w:pPr>
            <w:pStyle w:val="ListParagraph"/>
            <w:numPr>
              <w:numId w:val="6"/>
            </w:numPr>
            <w:ind w:hanging="360"/>
          </w:pPr>
        </w:pPrChange>
      </w:pPr>
      <w:del w:id="2421" w:author="Microsoft Office User" w:date="2022-09-15T12:30:00Z">
        <w:r w:rsidRPr="002B44C4" w:rsidDel="000B6169">
          <w:delText>[Giống giao diện của Lập phương án giám định hình thức Tự giám định]</w:delText>
        </w:r>
      </w:del>
    </w:p>
    <w:p w14:paraId="275B1487" w14:textId="763EE8C9" w:rsidR="00C1735E" w:rsidRPr="002B44C4" w:rsidDel="000B6169" w:rsidRDefault="00C1735E">
      <w:pPr>
        <w:keepNext/>
        <w:keepLines/>
        <w:numPr>
          <w:ilvl w:val="0"/>
          <w:numId w:val="24"/>
        </w:numPr>
        <w:spacing w:before="40"/>
        <w:outlineLvl w:val="1"/>
        <w:rPr>
          <w:del w:id="2422" w:author="Microsoft Office User" w:date="2022-09-15T12:30:00Z"/>
        </w:rPr>
        <w:pPrChange w:id="2423" w:author="Microsoft Office User" w:date="2022-09-15T12:30:00Z">
          <w:pPr/>
        </w:pPrChange>
      </w:pPr>
    </w:p>
    <w:p w14:paraId="6BC891EE" w14:textId="502D9B17" w:rsidR="00C1735E" w:rsidRPr="002B44C4" w:rsidDel="000B6169" w:rsidRDefault="00C1735E">
      <w:pPr>
        <w:pStyle w:val="Heading5"/>
        <w:numPr>
          <w:ilvl w:val="0"/>
          <w:numId w:val="24"/>
        </w:numPr>
        <w:rPr>
          <w:del w:id="2424" w:author="Microsoft Office User" w:date="2022-09-15T12:30:00Z"/>
          <w:rFonts w:cs="Times New Roman"/>
        </w:rPr>
        <w:pPrChange w:id="2425" w:author="Microsoft Office User" w:date="2022-09-15T12:30:00Z">
          <w:pPr>
            <w:pStyle w:val="Heading5"/>
            <w:numPr>
              <w:ilvl w:val="3"/>
              <w:numId w:val="17"/>
            </w:numPr>
            <w:ind w:left="1728" w:hanging="647"/>
          </w:pPr>
        </w:pPrChange>
      </w:pPr>
      <w:bookmarkStart w:id="2426" w:name="_Toc113613751"/>
      <w:del w:id="2427" w:author="Microsoft Office User" w:date="2022-09-15T12:30:00Z">
        <w:r w:rsidRPr="002B44C4" w:rsidDel="000B6169">
          <w:rPr>
            <w:rFonts w:cs="Times New Roman"/>
          </w:rPr>
          <w:delText xml:space="preserve">Màn hình </w:delText>
        </w:r>
        <w:r w:rsidR="005D0253" w:rsidRPr="002B44C4" w:rsidDel="000B6169">
          <w:rPr>
            <w:rFonts w:cs="Times New Roman"/>
          </w:rPr>
          <w:delText>D</w:delText>
        </w:r>
        <w:r w:rsidRPr="002B44C4" w:rsidDel="000B6169">
          <w:rPr>
            <w:rFonts w:cs="Times New Roman"/>
          </w:rPr>
          <w:delText>anh sách – Account Cán bộ GQKN/ Lãnh đạo đơn vị hỗ trợ/ Lãnh đạo GQKN</w:delText>
        </w:r>
        <w:r w:rsidR="00216B9F" w:rsidRPr="002B44C4" w:rsidDel="000B6169">
          <w:rPr>
            <w:rFonts w:cs="Times New Roman"/>
          </w:rPr>
          <w:delText>/ Công ty giám định</w:delText>
        </w:r>
        <w:bookmarkEnd w:id="2426"/>
      </w:del>
    </w:p>
    <w:p w14:paraId="089357F7" w14:textId="00A3AB88" w:rsidR="00C1735E" w:rsidRPr="002B44C4" w:rsidDel="000B6169" w:rsidRDefault="00C1735E">
      <w:pPr>
        <w:keepNext/>
        <w:keepLines/>
        <w:numPr>
          <w:ilvl w:val="0"/>
          <w:numId w:val="24"/>
        </w:numPr>
        <w:spacing w:before="40"/>
        <w:outlineLvl w:val="1"/>
        <w:rPr>
          <w:del w:id="2428" w:author="Microsoft Office User" w:date="2022-09-15T12:30:00Z"/>
        </w:rPr>
        <w:pPrChange w:id="2429" w:author="Microsoft Office User" w:date="2022-09-15T12:30:00Z">
          <w:pPr/>
        </w:pPrChange>
      </w:pPr>
    </w:p>
    <w:p w14:paraId="540822C0" w14:textId="4C217D4C" w:rsidR="00B542F2" w:rsidRPr="002B44C4" w:rsidDel="000B6169" w:rsidRDefault="00B542F2">
      <w:pPr>
        <w:pStyle w:val="ListParagraph"/>
        <w:keepNext/>
        <w:keepLines/>
        <w:numPr>
          <w:ilvl w:val="0"/>
          <w:numId w:val="24"/>
        </w:numPr>
        <w:spacing w:before="40"/>
        <w:outlineLvl w:val="1"/>
        <w:rPr>
          <w:del w:id="2430" w:author="Microsoft Office User" w:date="2022-09-15T12:30:00Z"/>
        </w:rPr>
        <w:pPrChange w:id="2431" w:author="Microsoft Office User" w:date="2022-09-15T12:30:00Z">
          <w:pPr>
            <w:pStyle w:val="ListParagraph"/>
            <w:numPr>
              <w:numId w:val="6"/>
            </w:numPr>
            <w:ind w:hanging="360"/>
          </w:pPr>
        </w:pPrChange>
      </w:pPr>
      <w:del w:id="2432" w:author="Microsoft Office User" w:date="2022-09-15T12:30:00Z">
        <w:r w:rsidRPr="002B44C4" w:rsidDel="000B6169">
          <w:delText>[Giống giao diện của Lập phương án giám định hình thức Tự giám định]</w:delText>
        </w:r>
      </w:del>
    </w:p>
    <w:p w14:paraId="17A265FD" w14:textId="3BD0AB48" w:rsidR="00C1735E" w:rsidRPr="002B44C4" w:rsidDel="000B6169" w:rsidRDefault="00C1735E">
      <w:pPr>
        <w:keepNext/>
        <w:keepLines/>
        <w:numPr>
          <w:ilvl w:val="0"/>
          <w:numId w:val="24"/>
        </w:numPr>
        <w:spacing w:before="40"/>
        <w:outlineLvl w:val="1"/>
        <w:rPr>
          <w:del w:id="2433" w:author="Microsoft Office User" w:date="2022-09-15T12:30:00Z"/>
        </w:rPr>
        <w:pPrChange w:id="2434" w:author="Microsoft Office User" w:date="2022-09-15T12:30:00Z">
          <w:pPr/>
        </w:pPrChange>
      </w:pPr>
    </w:p>
    <w:p w14:paraId="717BFB5E" w14:textId="235E3D73" w:rsidR="00C1735E" w:rsidRPr="002B44C4" w:rsidDel="000B6169" w:rsidRDefault="00C1735E">
      <w:pPr>
        <w:pStyle w:val="Heading5"/>
        <w:numPr>
          <w:ilvl w:val="0"/>
          <w:numId w:val="24"/>
        </w:numPr>
        <w:rPr>
          <w:del w:id="2435" w:author="Microsoft Office User" w:date="2022-09-15T12:30:00Z"/>
          <w:rFonts w:cs="Times New Roman"/>
        </w:rPr>
        <w:pPrChange w:id="2436" w:author="Microsoft Office User" w:date="2022-09-15T12:30:00Z">
          <w:pPr>
            <w:pStyle w:val="Heading5"/>
            <w:numPr>
              <w:ilvl w:val="3"/>
              <w:numId w:val="17"/>
            </w:numPr>
            <w:ind w:left="1728" w:hanging="647"/>
          </w:pPr>
        </w:pPrChange>
      </w:pPr>
      <w:bookmarkStart w:id="2437" w:name="_Toc113613752"/>
      <w:del w:id="2438" w:author="Microsoft Office User" w:date="2022-09-15T12:30:00Z">
        <w:r w:rsidRPr="002B44C4" w:rsidDel="000B6169">
          <w:rPr>
            <w:rFonts w:cs="Times New Roman"/>
          </w:rPr>
          <w:delText>Màn hình Chi tiết – Thông tin tổn thất</w:delText>
        </w:r>
        <w:bookmarkEnd w:id="2437"/>
      </w:del>
    </w:p>
    <w:p w14:paraId="3C674833" w14:textId="71682417" w:rsidR="00C1735E" w:rsidRPr="002B44C4" w:rsidDel="000B6169" w:rsidRDefault="00C1735E">
      <w:pPr>
        <w:keepNext/>
        <w:keepLines/>
        <w:numPr>
          <w:ilvl w:val="0"/>
          <w:numId w:val="24"/>
        </w:numPr>
        <w:spacing w:before="40"/>
        <w:outlineLvl w:val="1"/>
        <w:rPr>
          <w:del w:id="2439" w:author="Microsoft Office User" w:date="2022-09-15T12:30:00Z"/>
        </w:rPr>
        <w:pPrChange w:id="2440" w:author="Microsoft Office User" w:date="2022-09-15T12:30:00Z">
          <w:pPr/>
        </w:pPrChange>
      </w:pPr>
    </w:p>
    <w:p w14:paraId="572A0EA5" w14:textId="276BEFA3" w:rsidR="00B542F2" w:rsidRPr="002B44C4" w:rsidDel="000B6169" w:rsidRDefault="00B542F2">
      <w:pPr>
        <w:pStyle w:val="ListParagraph"/>
        <w:keepNext/>
        <w:keepLines/>
        <w:numPr>
          <w:ilvl w:val="0"/>
          <w:numId w:val="24"/>
        </w:numPr>
        <w:spacing w:before="40"/>
        <w:outlineLvl w:val="1"/>
        <w:rPr>
          <w:del w:id="2441" w:author="Microsoft Office User" w:date="2022-09-15T12:30:00Z"/>
        </w:rPr>
        <w:pPrChange w:id="2442" w:author="Microsoft Office User" w:date="2022-09-15T12:30:00Z">
          <w:pPr>
            <w:pStyle w:val="ListParagraph"/>
            <w:numPr>
              <w:numId w:val="6"/>
            </w:numPr>
            <w:ind w:hanging="360"/>
          </w:pPr>
        </w:pPrChange>
      </w:pPr>
      <w:del w:id="2443" w:author="Microsoft Office User" w:date="2022-09-15T12:30:00Z">
        <w:r w:rsidRPr="002B44C4" w:rsidDel="000B6169">
          <w:delText>[Giống giao diện của Lập phương án giám định hình thức Tự giám định]</w:delText>
        </w:r>
      </w:del>
    </w:p>
    <w:p w14:paraId="61499A87" w14:textId="72D4FCE7" w:rsidR="00C1735E" w:rsidRPr="002B44C4" w:rsidDel="000B6169" w:rsidRDefault="00C1735E">
      <w:pPr>
        <w:keepNext/>
        <w:keepLines/>
        <w:numPr>
          <w:ilvl w:val="0"/>
          <w:numId w:val="24"/>
        </w:numPr>
        <w:spacing w:before="40"/>
        <w:outlineLvl w:val="1"/>
        <w:rPr>
          <w:del w:id="2444" w:author="Microsoft Office User" w:date="2022-09-15T12:30:00Z"/>
        </w:rPr>
        <w:pPrChange w:id="2445" w:author="Microsoft Office User" w:date="2022-09-15T12:30:00Z">
          <w:pPr/>
        </w:pPrChange>
      </w:pPr>
    </w:p>
    <w:p w14:paraId="5FBA0A41" w14:textId="0BCBC90E" w:rsidR="00C1735E" w:rsidRPr="002B44C4" w:rsidDel="000B6169" w:rsidRDefault="00C1735E">
      <w:pPr>
        <w:pStyle w:val="Heading5"/>
        <w:numPr>
          <w:ilvl w:val="0"/>
          <w:numId w:val="24"/>
        </w:numPr>
        <w:rPr>
          <w:del w:id="2446" w:author="Microsoft Office User" w:date="2022-09-15T12:30:00Z"/>
          <w:rFonts w:cs="Times New Roman"/>
        </w:rPr>
        <w:pPrChange w:id="2447" w:author="Microsoft Office User" w:date="2022-09-15T12:30:00Z">
          <w:pPr>
            <w:pStyle w:val="Heading5"/>
            <w:numPr>
              <w:ilvl w:val="3"/>
              <w:numId w:val="17"/>
            </w:numPr>
            <w:ind w:left="1728" w:hanging="647"/>
          </w:pPr>
        </w:pPrChange>
      </w:pPr>
      <w:bookmarkStart w:id="2448" w:name="_Toc113613753"/>
      <w:del w:id="2449" w:author="Microsoft Office User" w:date="2022-09-15T12:30:00Z">
        <w:r w:rsidRPr="002B44C4" w:rsidDel="000B6169">
          <w:rPr>
            <w:rFonts w:cs="Times New Roman"/>
          </w:rPr>
          <w:delText>Màn hình Chi tiết – Báo cáo tổn thất</w:delText>
        </w:r>
        <w:bookmarkEnd w:id="2448"/>
      </w:del>
    </w:p>
    <w:p w14:paraId="7F2837F3" w14:textId="23ECCC3E" w:rsidR="00C1735E" w:rsidRPr="002B44C4" w:rsidDel="000B6169" w:rsidRDefault="00C1735E">
      <w:pPr>
        <w:keepNext/>
        <w:keepLines/>
        <w:numPr>
          <w:ilvl w:val="0"/>
          <w:numId w:val="24"/>
        </w:numPr>
        <w:spacing w:before="40"/>
        <w:outlineLvl w:val="1"/>
        <w:rPr>
          <w:del w:id="2450" w:author="Microsoft Office User" w:date="2022-09-15T12:30:00Z"/>
        </w:rPr>
        <w:pPrChange w:id="2451" w:author="Microsoft Office User" w:date="2022-09-15T12:30:00Z">
          <w:pPr/>
        </w:pPrChange>
      </w:pPr>
    </w:p>
    <w:p w14:paraId="0380A331" w14:textId="1D0B9505" w:rsidR="00B542F2" w:rsidRPr="002B44C4" w:rsidDel="000B6169" w:rsidRDefault="00B542F2">
      <w:pPr>
        <w:pStyle w:val="ListParagraph"/>
        <w:keepNext/>
        <w:keepLines/>
        <w:numPr>
          <w:ilvl w:val="0"/>
          <w:numId w:val="24"/>
        </w:numPr>
        <w:spacing w:before="40"/>
        <w:outlineLvl w:val="1"/>
        <w:rPr>
          <w:del w:id="2452" w:author="Microsoft Office User" w:date="2022-09-15T12:30:00Z"/>
        </w:rPr>
        <w:pPrChange w:id="2453" w:author="Microsoft Office User" w:date="2022-09-15T12:30:00Z">
          <w:pPr>
            <w:pStyle w:val="ListParagraph"/>
            <w:numPr>
              <w:numId w:val="6"/>
            </w:numPr>
            <w:ind w:hanging="360"/>
          </w:pPr>
        </w:pPrChange>
      </w:pPr>
      <w:bookmarkStart w:id="2454" w:name="_Hlk113437495"/>
      <w:del w:id="2455" w:author="Microsoft Office User" w:date="2022-09-15T12:30:00Z">
        <w:r w:rsidRPr="002B44C4" w:rsidDel="000B6169">
          <w:delText>[Giống giao diện của Lập phương án giám định hình thức Tự giám định]</w:delText>
        </w:r>
      </w:del>
    </w:p>
    <w:bookmarkEnd w:id="2454"/>
    <w:p w14:paraId="44F76B66" w14:textId="038D9E3C" w:rsidR="00C1735E" w:rsidRPr="002B44C4" w:rsidDel="000B6169" w:rsidRDefault="00C1735E">
      <w:pPr>
        <w:keepNext/>
        <w:keepLines/>
        <w:numPr>
          <w:ilvl w:val="0"/>
          <w:numId w:val="24"/>
        </w:numPr>
        <w:spacing w:before="40"/>
        <w:outlineLvl w:val="1"/>
        <w:rPr>
          <w:del w:id="2456" w:author="Microsoft Office User" w:date="2022-09-15T12:30:00Z"/>
        </w:rPr>
        <w:pPrChange w:id="2457" w:author="Microsoft Office User" w:date="2022-09-15T12:30:00Z">
          <w:pPr/>
        </w:pPrChange>
      </w:pPr>
    </w:p>
    <w:p w14:paraId="3FC4E2CD" w14:textId="2A40C8D2" w:rsidR="00C1735E" w:rsidRPr="002B44C4" w:rsidDel="000B6169" w:rsidRDefault="00C1735E">
      <w:pPr>
        <w:pStyle w:val="Heading5"/>
        <w:numPr>
          <w:ilvl w:val="0"/>
          <w:numId w:val="24"/>
        </w:numPr>
        <w:rPr>
          <w:del w:id="2458" w:author="Microsoft Office User" w:date="2022-09-15T12:30:00Z"/>
          <w:rFonts w:cs="Times New Roman"/>
        </w:rPr>
        <w:pPrChange w:id="2459" w:author="Microsoft Office User" w:date="2022-09-15T12:30:00Z">
          <w:pPr>
            <w:pStyle w:val="Heading5"/>
            <w:numPr>
              <w:ilvl w:val="3"/>
              <w:numId w:val="17"/>
            </w:numPr>
            <w:ind w:left="1728" w:hanging="647"/>
          </w:pPr>
        </w:pPrChange>
      </w:pPr>
      <w:bookmarkStart w:id="2460" w:name="_Toc113613754"/>
      <w:del w:id="2461" w:author="Microsoft Office User" w:date="2022-09-15T12:30:00Z">
        <w:r w:rsidRPr="002B44C4" w:rsidDel="000B6169">
          <w:rPr>
            <w:rFonts w:cs="Times New Roman"/>
          </w:rPr>
          <w:delText>Màn hình Chi tiết – Hồ sơ bồi thường</w:delText>
        </w:r>
        <w:bookmarkEnd w:id="2460"/>
      </w:del>
    </w:p>
    <w:p w14:paraId="13DBF6C3" w14:textId="1264DA10" w:rsidR="00B542F2" w:rsidRPr="002B44C4" w:rsidDel="000B6169" w:rsidRDefault="00B542F2">
      <w:pPr>
        <w:keepNext/>
        <w:keepLines/>
        <w:numPr>
          <w:ilvl w:val="0"/>
          <w:numId w:val="24"/>
        </w:numPr>
        <w:spacing w:before="40"/>
        <w:outlineLvl w:val="1"/>
        <w:rPr>
          <w:del w:id="2462" w:author="Microsoft Office User" w:date="2022-09-15T12:30:00Z"/>
        </w:rPr>
        <w:pPrChange w:id="2463" w:author="Microsoft Office User" w:date="2022-09-15T12:30:00Z">
          <w:pPr/>
        </w:pPrChange>
      </w:pPr>
    </w:p>
    <w:p w14:paraId="7F3DBBAB" w14:textId="39AD4495" w:rsidR="00C1735E" w:rsidRPr="002B44C4" w:rsidDel="000B6169" w:rsidRDefault="00B542F2">
      <w:pPr>
        <w:keepNext/>
        <w:keepLines/>
        <w:numPr>
          <w:ilvl w:val="0"/>
          <w:numId w:val="24"/>
        </w:numPr>
        <w:spacing w:before="40"/>
        <w:outlineLvl w:val="1"/>
        <w:rPr>
          <w:del w:id="2464" w:author="Microsoft Office User" w:date="2022-09-15T12:30:00Z"/>
        </w:rPr>
        <w:pPrChange w:id="2465" w:author="Microsoft Office User" w:date="2022-09-15T12:30:00Z">
          <w:pPr/>
        </w:pPrChange>
      </w:pPr>
      <w:del w:id="2466" w:author="Microsoft Office User" w:date="2022-09-15T12:30:00Z">
        <w:r w:rsidRPr="002B44C4" w:rsidDel="000B6169">
          <w:delText>-</w:delText>
        </w:r>
        <w:r w:rsidRPr="002B44C4" w:rsidDel="000B6169">
          <w:tab/>
          <w:delText>[Giống giao diện của Lập phương án giám định hình thức Tự giám định]</w:delText>
        </w:r>
      </w:del>
    </w:p>
    <w:p w14:paraId="56685F63" w14:textId="472CCF76" w:rsidR="00B542F2" w:rsidRPr="002B44C4" w:rsidDel="000B6169" w:rsidRDefault="00B542F2">
      <w:pPr>
        <w:pStyle w:val="ListParagraph"/>
        <w:keepNext/>
        <w:keepLines/>
        <w:numPr>
          <w:ilvl w:val="0"/>
          <w:numId w:val="24"/>
        </w:numPr>
        <w:spacing w:before="40"/>
        <w:outlineLvl w:val="1"/>
        <w:rPr>
          <w:del w:id="2467" w:author="Microsoft Office User" w:date="2022-09-15T12:30:00Z"/>
        </w:rPr>
        <w:pPrChange w:id="2468" w:author="Microsoft Office User" w:date="2022-09-15T12:30:00Z">
          <w:pPr>
            <w:pStyle w:val="ListParagraph"/>
            <w:ind w:left="360"/>
          </w:pPr>
        </w:pPrChange>
      </w:pPr>
    </w:p>
    <w:p w14:paraId="395E457D" w14:textId="64FDE599" w:rsidR="00293B07" w:rsidRPr="002B44C4" w:rsidDel="000B6169" w:rsidRDefault="00293B07">
      <w:pPr>
        <w:keepNext/>
        <w:keepLines/>
        <w:numPr>
          <w:ilvl w:val="0"/>
          <w:numId w:val="24"/>
        </w:numPr>
        <w:spacing w:before="40" w:after="160" w:line="259" w:lineRule="auto"/>
        <w:outlineLvl w:val="1"/>
        <w:rPr>
          <w:del w:id="2469" w:author="Microsoft Office User" w:date="2022-09-15T12:30:00Z"/>
          <w:rFonts w:eastAsiaTheme="majorEastAsia"/>
          <w:i/>
        </w:rPr>
        <w:pPrChange w:id="2470" w:author="Microsoft Office User" w:date="2022-09-15T12:30:00Z">
          <w:pPr>
            <w:spacing w:after="160" w:line="259" w:lineRule="auto"/>
          </w:pPr>
        </w:pPrChange>
      </w:pPr>
      <w:del w:id="2471" w:author="Microsoft Office User" w:date="2022-09-15T12:30:00Z">
        <w:r w:rsidRPr="002B44C4" w:rsidDel="000B6169">
          <w:br w:type="page"/>
        </w:r>
      </w:del>
    </w:p>
    <w:p w14:paraId="338AB359" w14:textId="30942F85" w:rsidR="00C1735E" w:rsidRPr="002B44C4" w:rsidDel="000B6169" w:rsidRDefault="00C1735E">
      <w:pPr>
        <w:pStyle w:val="Heading5"/>
        <w:numPr>
          <w:ilvl w:val="0"/>
          <w:numId w:val="24"/>
        </w:numPr>
        <w:rPr>
          <w:del w:id="2472" w:author="Microsoft Office User" w:date="2022-09-15T12:30:00Z"/>
          <w:rFonts w:cs="Times New Roman"/>
        </w:rPr>
        <w:pPrChange w:id="2473" w:author="Microsoft Office User" w:date="2022-09-15T12:30:00Z">
          <w:pPr>
            <w:pStyle w:val="Heading5"/>
            <w:numPr>
              <w:ilvl w:val="3"/>
              <w:numId w:val="17"/>
            </w:numPr>
            <w:ind w:left="1728" w:hanging="647"/>
          </w:pPr>
        </w:pPrChange>
      </w:pPr>
      <w:bookmarkStart w:id="2474" w:name="_Toc113613755"/>
      <w:del w:id="2475" w:author="Microsoft Office User" w:date="2022-09-15T12:30:00Z">
        <w:r w:rsidRPr="002B44C4" w:rsidDel="000B6169">
          <w:rPr>
            <w:rFonts w:cs="Times New Roman"/>
          </w:rPr>
          <w:delText>Màn hình Chi tiết – Lập phương án giám định</w:delText>
        </w:r>
        <w:r w:rsidR="00216B9F" w:rsidRPr="002B44C4" w:rsidDel="000B6169">
          <w:rPr>
            <w:rFonts w:cs="Times New Roman"/>
          </w:rPr>
          <w:delText xml:space="preserve"> – Account </w:delText>
        </w:r>
        <w:r w:rsidR="00176224" w:rsidRPr="002B44C4" w:rsidDel="000B6169">
          <w:rPr>
            <w:rFonts w:cs="Times New Roman"/>
          </w:rPr>
          <w:delText>Khách hàng</w:delText>
        </w:r>
        <w:bookmarkEnd w:id="2474"/>
      </w:del>
    </w:p>
    <w:p w14:paraId="2ABAD9A6" w14:textId="3FEFCC78" w:rsidR="00176224" w:rsidRPr="002B44C4" w:rsidDel="000B6169" w:rsidRDefault="00176224">
      <w:pPr>
        <w:keepNext/>
        <w:keepLines/>
        <w:numPr>
          <w:ilvl w:val="0"/>
          <w:numId w:val="24"/>
        </w:numPr>
        <w:spacing w:before="40"/>
        <w:outlineLvl w:val="1"/>
        <w:rPr>
          <w:del w:id="2476" w:author="Microsoft Office User" w:date="2022-09-15T12:30:00Z"/>
        </w:rPr>
        <w:pPrChange w:id="2477" w:author="Microsoft Office User" w:date="2022-09-15T12:30:00Z">
          <w:pPr/>
        </w:pPrChange>
      </w:pPr>
    </w:p>
    <w:p w14:paraId="77606F34" w14:textId="3DCA6AEB" w:rsidR="00176224" w:rsidRPr="002B44C4" w:rsidDel="000B6169" w:rsidRDefault="00176224">
      <w:pPr>
        <w:keepNext/>
        <w:keepLines/>
        <w:numPr>
          <w:ilvl w:val="0"/>
          <w:numId w:val="24"/>
        </w:numPr>
        <w:spacing w:before="40"/>
        <w:outlineLvl w:val="1"/>
        <w:rPr>
          <w:del w:id="2478" w:author="Microsoft Office User" w:date="2022-09-15T12:30:00Z"/>
        </w:rPr>
        <w:pPrChange w:id="2479" w:author="Microsoft Office User" w:date="2022-09-15T12:30:00Z">
          <w:pPr/>
        </w:pPrChange>
      </w:pPr>
      <w:del w:id="2480" w:author="Microsoft Office User" w:date="2022-09-15T12:30:00Z">
        <w:r w:rsidRPr="002B44C4" w:rsidDel="000B6169">
          <w:rPr>
            <w:noProof/>
          </w:rPr>
          <w:drawing>
            <wp:inline distT="0" distB="0" distL="0" distR="0" wp14:anchorId="3D0210E7" wp14:editId="4916245C">
              <wp:extent cx="5937885" cy="6852285"/>
              <wp:effectExtent l="0"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6852285"/>
                      </a:xfrm>
                      <a:prstGeom prst="rect">
                        <a:avLst/>
                      </a:prstGeom>
                      <a:noFill/>
                      <a:ln>
                        <a:noFill/>
                      </a:ln>
                    </pic:spPr>
                  </pic:pic>
                </a:graphicData>
              </a:graphic>
            </wp:inline>
          </w:drawing>
        </w:r>
      </w:del>
    </w:p>
    <w:p w14:paraId="46C620BE" w14:textId="19748C18" w:rsidR="00176224" w:rsidRPr="002B44C4" w:rsidDel="000B6169" w:rsidRDefault="00176224">
      <w:pPr>
        <w:keepNext/>
        <w:keepLines/>
        <w:numPr>
          <w:ilvl w:val="0"/>
          <w:numId w:val="24"/>
        </w:numPr>
        <w:spacing w:before="40"/>
        <w:outlineLvl w:val="1"/>
        <w:rPr>
          <w:del w:id="2481" w:author="Microsoft Office User" w:date="2022-09-15T12:30:00Z"/>
        </w:rPr>
        <w:pPrChange w:id="2482" w:author="Microsoft Office User" w:date="2022-09-15T12:30:00Z">
          <w:pPr/>
        </w:pPrChange>
      </w:pPr>
    </w:p>
    <w:p w14:paraId="466050AA" w14:textId="5A33B4A8" w:rsidR="00293B07" w:rsidRPr="002B44C4" w:rsidDel="000B6169" w:rsidRDefault="00293B07">
      <w:pPr>
        <w:keepNext/>
        <w:keepLines/>
        <w:numPr>
          <w:ilvl w:val="0"/>
          <w:numId w:val="24"/>
        </w:numPr>
        <w:spacing w:before="40" w:after="160" w:line="259" w:lineRule="auto"/>
        <w:outlineLvl w:val="1"/>
        <w:rPr>
          <w:del w:id="2483" w:author="Microsoft Office User" w:date="2022-09-15T12:30:00Z"/>
          <w:rFonts w:eastAsiaTheme="majorEastAsia"/>
          <w:i/>
        </w:rPr>
        <w:pPrChange w:id="2484" w:author="Microsoft Office User" w:date="2022-09-15T12:30:00Z">
          <w:pPr>
            <w:spacing w:after="160" w:line="259" w:lineRule="auto"/>
          </w:pPr>
        </w:pPrChange>
      </w:pPr>
      <w:del w:id="2485" w:author="Microsoft Office User" w:date="2022-09-15T12:30:00Z">
        <w:r w:rsidRPr="002B44C4" w:rsidDel="000B6169">
          <w:br w:type="page"/>
        </w:r>
      </w:del>
    </w:p>
    <w:p w14:paraId="2681F28F" w14:textId="7FB5D21E" w:rsidR="00176224" w:rsidRPr="002B44C4" w:rsidDel="000B6169" w:rsidRDefault="00176224">
      <w:pPr>
        <w:pStyle w:val="Heading5"/>
        <w:numPr>
          <w:ilvl w:val="0"/>
          <w:numId w:val="24"/>
        </w:numPr>
        <w:rPr>
          <w:del w:id="2486" w:author="Microsoft Office User" w:date="2022-09-15T12:30:00Z"/>
          <w:rFonts w:cs="Times New Roman"/>
        </w:rPr>
        <w:pPrChange w:id="2487" w:author="Microsoft Office User" w:date="2022-09-15T12:30:00Z">
          <w:pPr>
            <w:pStyle w:val="Heading5"/>
            <w:numPr>
              <w:ilvl w:val="3"/>
              <w:numId w:val="17"/>
            </w:numPr>
            <w:ind w:left="1728" w:hanging="647"/>
          </w:pPr>
        </w:pPrChange>
      </w:pPr>
      <w:bookmarkStart w:id="2488" w:name="_Toc113613756"/>
      <w:del w:id="2489" w:author="Microsoft Office User" w:date="2022-09-15T12:30:00Z">
        <w:r w:rsidRPr="002B44C4" w:rsidDel="000B6169">
          <w:rPr>
            <w:rFonts w:cs="Times New Roman"/>
          </w:rPr>
          <w:delText>Màn hình Chi tiết – Lập phương án giám định – Account Cán bộ GQKN</w:delText>
        </w:r>
        <w:bookmarkEnd w:id="2488"/>
      </w:del>
    </w:p>
    <w:p w14:paraId="4BDE341C" w14:textId="7D4AB3D1" w:rsidR="00176224" w:rsidRPr="002B44C4" w:rsidDel="000B6169" w:rsidRDefault="00176224">
      <w:pPr>
        <w:keepNext/>
        <w:keepLines/>
        <w:numPr>
          <w:ilvl w:val="0"/>
          <w:numId w:val="24"/>
        </w:numPr>
        <w:spacing w:before="40"/>
        <w:outlineLvl w:val="1"/>
        <w:rPr>
          <w:del w:id="2490" w:author="Microsoft Office User" w:date="2022-09-15T12:30:00Z"/>
        </w:rPr>
        <w:pPrChange w:id="2491" w:author="Microsoft Office User" w:date="2022-09-15T12:30:00Z">
          <w:pPr/>
        </w:pPrChange>
      </w:pPr>
    </w:p>
    <w:p w14:paraId="678B6669" w14:textId="22500B4A" w:rsidR="00176224" w:rsidRPr="002B44C4" w:rsidDel="000B6169" w:rsidRDefault="00176224">
      <w:pPr>
        <w:keepNext/>
        <w:keepLines/>
        <w:numPr>
          <w:ilvl w:val="0"/>
          <w:numId w:val="24"/>
        </w:numPr>
        <w:spacing w:before="40"/>
        <w:outlineLvl w:val="1"/>
        <w:rPr>
          <w:del w:id="2492" w:author="Microsoft Office User" w:date="2022-09-15T12:30:00Z"/>
        </w:rPr>
        <w:pPrChange w:id="2493" w:author="Microsoft Office User" w:date="2022-09-15T12:30:00Z">
          <w:pPr/>
        </w:pPrChange>
      </w:pPr>
      <w:del w:id="2494" w:author="Microsoft Office User" w:date="2022-09-15T12:30:00Z">
        <w:r w:rsidRPr="002B44C4" w:rsidDel="000B6169">
          <w:delText>Thông tin chi tiết phương án giám định thể hiện trong mục “2.Phương án”</w:delText>
        </w:r>
      </w:del>
    </w:p>
    <w:p w14:paraId="6B0F32AC" w14:textId="73CDC948" w:rsidR="00C1735E" w:rsidRPr="002B44C4" w:rsidDel="000B6169" w:rsidRDefault="00C1735E">
      <w:pPr>
        <w:keepNext/>
        <w:keepLines/>
        <w:numPr>
          <w:ilvl w:val="0"/>
          <w:numId w:val="24"/>
        </w:numPr>
        <w:spacing w:before="40"/>
        <w:outlineLvl w:val="1"/>
        <w:rPr>
          <w:del w:id="2495" w:author="Microsoft Office User" w:date="2022-09-15T12:30:00Z"/>
        </w:rPr>
        <w:pPrChange w:id="2496" w:author="Microsoft Office User" w:date="2022-09-15T12:30:00Z">
          <w:pPr/>
        </w:pPrChange>
      </w:pPr>
    </w:p>
    <w:p w14:paraId="4DD58921" w14:textId="26DE8972" w:rsidR="00C1735E" w:rsidRPr="002B44C4" w:rsidDel="000B6169" w:rsidRDefault="00C72B03">
      <w:pPr>
        <w:keepNext/>
        <w:keepLines/>
        <w:numPr>
          <w:ilvl w:val="0"/>
          <w:numId w:val="24"/>
        </w:numPr>
        <w:spacing w:before="40"/>
        <w:outlineLvl w:val="1"/>
        <w:rPr>
          <w:del w:id="2497" w:author="Microsoft Office User" w:date="2022-09-15T12:30:00Z"/>
        </w:rPr>
        <w:pPrChange w:id="2498" w:author="Microsoft Office User" w:date="2022-09-15T12:30:00Z">
          <w:pPr/>
        </w:pPrChange>
      </w:pPr>
      <w:del w:id="2499" w:author="Microsoft Office User" w:date="2022-09-15T12:30:00Z">
        <w:r w:rsidRPr="002B44C4" w:rsidDel="000B6169">
          <w:rPr>
            <w:noProof/>
          </w:rPr>
          <w:drawing>
            <wp:inline distT="0" distB="0" distL="0" distR="0" wp14:anchorId="56C6872C" wp14:editId="4DB5614D">
              <wp:extent cx="5725160" cy="65919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5160" cy="6591935"/>
                      </a:xfrm>
                      <a:prstGeom prst="rect">
                        <a:avLst/>
                      </a:prstGeom>
                      <a:noFill/>
                      <a:ln>
                        <a:noFill/>
                      </a:ln>
                    </pic:spPr>
                  </pic:pic>
                </a:graphicData>
              </a:graphic>
            </wp:inline>
          </w:drawing>
        </w:r>
      </w:del>
    </w:p>
    <w:p w14:paraId="5F9887B7" w14:textId="424BABF0" w:rsidR="00C1735E" w:rsidRPr="002B44C4" w:rsidDel="000B6169" w:rsidRDefault="00C1735E">
      <w:pPr>
        <w:keepNext/>
        <w:keepLines/>
        <w:numPr>
          <w:ilvl w:val="0"/>
          <w:numId w:val="24"/>
        </w:numPr>
        <w:spacing w:before="40"/>
        <w:outlineLvl w:val="1"/>
        <w:rPr>
          <w:del w:id="2500" w:author="Microsoft Office User" w:date="2022-09-15T12:30:00Z"/>
        </w:rPr>
        <w:pPrChange w:id="2501" w:author="Microsoft Office User" w:date="2022-09-15T12:30:00Z">
          <w:pPr/>
        </w:pPrChange>
      </w:pPr>
    </w:p>
    <w:p w14:paraId="2CFDD166" w14:textId="3850270C" w:rsidR="00C72B03" w:rsidRPr="002B44C4" w:rsidDel="000B6169" w:rsidRDefault="00C72B03">
      <w:pPr>
        <w:keepNext/>
        <w:keepLines/>
        <w:numPr>
          <w:ilvl w:val="0"/>
          <w:numId w:val="24"/>
        </w:numPr>
        <w:spacing w:before="40" w:after="160" w:line="259" w:lineRule="auto"/>
        <w:outlineLvl w:val="1"/>
        <w:rPr>
          <w:del w:id="2502" w:author="Microsoft Office User" w:date="2022-09-15T12:30:00Z"/>
          <w:rFonts w:eastAsiaTheme="majorEastAsia"/>
          <w:i/>
        </w:rPr>
        <w:pPrChange w:id="2503" w:author="Microsoft Office User" w:date="2022-09-15T12:30:00Z">
          <w:pPr>
            <w:spacing w:after="160" w:line="259" w:lineRule="auto"/>
          </w:pPr>
        </w:pPrChange>
      </w:pPr>
      <w:del w:id="2504" w:author="Microsoft Office User" w:date="2022-09-15T12:30:00Z">
        <w:r w:rsidRPr="002B44C4" w:rsidDel="000B6169">
          <w:br w:type="page"/>
        </w:r>
      </w:del>
    </w:p>
    <w:p w14:paraId="743B95C8" w14:textId="76AC172B" w:rsidR="00C72B03" w:rsidRPr="002B44C4" w:rsidDel="000B6169" w:rsidRDefault="00C72B03">
      <w:pPr>
        <w:pStyle w:val="Heading5"/>
        <w:numPr>
          <w:ilvl w:val="0"/>
          <w:numId w:val="24"/>
        </w:numPr>
        <w:rPr>
          <w:del w:id="2505" w:author="Microsoft Office User" w:date="2022-09-15T12:30:00Z"/>
          <w:rFonts w:cs="Times New Roman"/>
        </w:rPr>
        <w:pPrChange w:id="2506" w:author="Microsoft Office User" w:date="2022-09-15T12:30:00Z">
          <w:pPr>
            <w:pStyle w:val="Heading5"/>
            <w:numPr>
              <w:ilvl w:val="3"/>
              <w:numId w:val="17"/>
            </w:numPr>
            <w:ind w:left="1728" w:hanging="647"/>
          </w:pPr>
        </w:pPrChange>
      </w:pPr>
      <w:bookmarkStart w:id="2507" w:name="_Toc113613757"/>
      <w:del w:id="2508" w:author="Microsoft Office User" w:date="2022-09-15T12:30:00Z">
        <w:r w:rsidRPr="002B44C4" w:rsidDel="000B6169">
          <w:rPr>
            <w:rFonts w:cs="Times New Roman"/>
          </w:rPr>
          <w:delText>Màn hình Chi tiết – Lập phương án giám định – Account Lãnh đạo đơn vị hỗ trợ/ Lãnh đạo GQKN/ Công ty giám định</w:delText>
        </w:r>
        <w:bookmarkEnd w:id="2507"/>
      </w:del>
    </w:p>
    <w:p w14:paraId="365D5836" w14:textId="4301C34F" w:rsidR="003176AB" w:rsidRPr="002B44C4" w:rsidDel="000B6169" w:rsidRDefault="003176AB">
      <w:pPr>
        <w:keepNext/>
        <w:keepLines/>
        <w:numPr>
          <w:ilvl w:val="0"/>
          <w:numId w:val="24"/>
        </w:numPr>
        <w:spacing w:before="40"/>
        <w:outlineLvl w:val="1"/>
        <w:rPr>
          <w:del w:id="2509" w:author="Microsoft Office User" w:date="2022-09-15T12:30:00Z"/>
        </w:rPr>
        <w:pPrChange w:id="2510" w:author="Microsoft Office User" w:date="2022-09-15T12:30:00Z">
          <w:pPr/>
        </w:pPrChange>
      </w:pPr>
    </w:p>
    <w:p w14:paraId="0204D050" w14:textId="01F49D6F" w:rsidR="00C72B03" w:rsidRPr="002B44C4" w:rsidDel="000B6169" w:rsidRDefault="00C72B03">
      <w:pPr>
        <w:keepNext/>
        <w:keepLines/>
        <w:numPr>
          <w:ilvl w:val="0"/>
          <w:numId w:val="24"/>
        </w:numPr>
        <w:spacing w:before="40" w:after="160" w:line="259" w:lineRule="auto"/>
        <w:outlineLvl w:val="1"/>
        <w:rPr>
          <w:del w:id="2511" w:author="Microsoft Office User" w:date="2022-09-15T12:30:00Z"/>
        </w:rPr>
        <w:pPrChange w:id="2512" w:author="Microsoft Office User" w:date="2022-09-15T12:30:00Z">
          <w:pPr>
            <w:spacing w:after="160" w:line="259" w:lineRule="auto"/>
          </w:pPr>
        </w:pPrChange>
      </w:pPr>
      <w:del w:id="2513" w:author="Microsoft Office User" w:date="2022-09-15T12:30:00Z">
        <w:r w:rsidRPr="002B44C4" w:rsidDel="000B6169">
          <w:delText>Thông tin chi tiết phương án giám định thể hiện trong mục “2.Phương án”</w:delText>
        </w:r>
      </w:del>
    </w:p>
    <w:p w14:paraId="2AC5D18D" w14:textId="204849F9" w:rsidR="00C72B03" w:rsidRPr="002B44C4" w:rsidDel="000B6169" w:rsidRDefault="00C72B03">
      <w:pPr>
        <w:keepNext/>
        <w:keepLines/>
        <w:numPr>
          <w:ilvl w:val="0"/>
          <w:numId w:val="24"/>
        </w:numPr>
        <w:spacing w:before="40" w:after="160" w:line="259" w:lineRule="auto"/>
        <w:outlineLvl w:val="1"/>
        <w:rPr>
          <w:del w:id="2514" w:author="Microsoft Office User" w:date="2022-09-15T12:30:00Z"/>
          <w:rFonts w:eastAsiaTheme="majorEastAsia"/>
          <w:i/>
        </w:rPr>
        <w:pPrChange w:id="2515" w:author="Microsoft Office User" w:date="2022-09-15T12:30:00Z">
          <w:pPr>
            <w:spacing w:after="160" w:line="259" w:lineRule="auto"/>
          </w:pPr>
        </w:pPrChange>
      </w:pPr>
    </w:p>
    <w:p w14:paraId="71C17219" w14:textId="06C5759D" w:rsidR="00C72B03" w:rsidRPr="002B44C4" w:rsidDel="000B6169" w:rsidRDefault="00C72B03">
      <w:pPr>
        <w:keepNext/>
        <w:keepLines/>
        <w:numPr>
          <w:ilvl w:val="0"/>
          <w:numId w:val="24"/>
        </w:numPr>
        <w:spacing w:before="40" w:after="160" w:line="259" w:lineRule="auto"/>
        <w:outlineLvl w:val="1"/>
        <w:rPr>
          <w:del w:id="2516" w:author="Microsoft Office User" w:date="2022-09-15T12:30:00Z"/>
          <w:rFonts w:eastAsiaTheme="majorEastAsia"/>
          <w:i/>
        </w:rPr>
        <w:pPrChange w:id="2517" w:author="Microsoft Office User" w:date="2022-09-15T12:30:00Z">
          <w:pPr>
            <w:spacing w:after="160" w:line="259" w:lineRule="auto"/>
          </w:pPr>
        </w:pPrChange>
      </w:pPr>
      <w:del w:id="2518" w:author="Microsoft Office User" w:date="2022-09-15T12:30:00Z">
        <w:r w:rsidRPr="002B44C4" w:rsidDel="000B6169">
          <w:rPr>
            <w:rFonts w:eastAsiaTheme="majorEastAsia"/>
            <w:i/>
            <w:noProof/>
            <w:rPrChange w:id="2519">
              <w:rPr>
                <w:noProof/>
              </w:rPr>
            </w:rPrChange>
          </w:rPr>
          <w:drawing>
            <wp:inline distT="0" distB="0" distL="0" distR="0" wp14:anchorId="1389C2E1" wp14:editId="24E2D259">
              <wp:extent cx="5725160" cy="659193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5160" cy="6591935"/>
                      </a:xfrm>
                      <a:prstGeom prst="rect">
                        <a:avLst/>
                      </a:prstGeom>
                      <a:noFill/>
                      <a:ln>
                        <a:noFill/>
                      </a:ln>
                    </pic:spPr>
                  </pic:pic>
                </a:graphicData>
              </a:graphic>
            </wp:inline>
          </w:drawing>
        </w:r>
      </w:del>
    </w:p>
    <w:p w14:paraId="4F3D999D" w14:textId="38D13EF9" w:rsidR="003176AB" w:rsidRPr="002B44C4" w:rsidDel="000B6169" w:rsidRDefault="003176AB">
      <w:pPr>
        <w:keepNext/>
        <w:keepLines/>
        <w:numPr>
          <w:ilvl w:val="0"/>
          <w:numId w:val="24"/>
        </w:numPr>
        <w:spacing w:before="40" w:after="160" w:line="259" w:lineRule="auto"/>
        <w:outlineLvl w:val="1"/>
        <w:rPr>
          <w:del w:id="2520" w:author="Microsoft Office User" w:date="2022-09-15T12:30:00Z"/>
          <w:rFonts w:eastAsiaTheme="majorEastAsia"/>
          <w:i/>
        </w:rPr>
        <w:pPrChange w:id="2521" w:author="Microsoft Office User" w:date="2022-09-15T12:30:00Z">
          <w:pPr>
            <w:spacing w:after="160" w:line="259" w:lineRule="auto"/>
          </w:pPr>
        </w:pPrChange>
      </w:pPr>
      <w:del w:id="2522" w:author="Microsoft Office User" w:date="2022-09-15T12:30:00Z">
        <w:r w:rsidRPr="002B44C4" w:rsidDel="000B6169">
          <w:br w:type="page"/>
        </w:r>
      </w:del>
    </w:p>
    <w:p w14:paraId="52239097" w14:textId="492D713C" w:rsidR="00983D75" w:rsidRPr="002B44C4" w:rsidDel="000B6169" w:rsidRDefault="0079266D">
      <w:pPr>
        <w:pStyle w:val="Heading5"/>
        <w:numPr>
          <w:ilvl w:val="0"/>
          <w:numId w:val="24"/>
        </w:numPr>
        <w:rPr>
          <w:del w:id="2523" w:author="Microsoft Office User" w:date="2022-09-15T12:30:00Z"/>
          <w:rFonts w:cs="Times New Roman"/>
        </w:rPr>
        <w:pPrChange w:id="2524" w:author="Microsoft Office User" w:date="2022-09-15T12:30:00Z">
          <w:pPr>
            <w:pStyle w:val="Heading5"/>
            <w:numPr>
              <w:ilvl w:val="3"/>
              <w:numId w:val="17"/>
            </w:numPr>
            <w:ind w:left="1728" w:hanging="647"/>
          </w:pPr>
        </w:pPrChange>
      </w:pPr>
      <w:bookmarkStart w:id="2525" w:name="_Toc113613758"/>
      <w:del w:id="2526" w:author="Microsoft Office User" w:date="2022-09-15T12:30:00Z">
        <w:r w:rsidRPr="002B44C4" w:rsidDel="000B6169">
          <w:rPr>
            <w:rFonts w:cs="Times New Roman"/>
          </w:rPr>
          <w:delText xml:space="preserve">Màn hình Chi tiết – </w:delText>
        </w:r>
        <w:r w:rsidR="002F2393" w:rsidRPr="002B44C4" w:rsidDel="000B6169">
          <w:rPr>
            <w:rFonts w:cs="Times New Roman"/>
          </w:rPr>
          <w:delText>Điều chỉnh chữ ký dán</w:delText>
        </w:r>
        <w:r w:rsidRPr="002B44C4" w:rsidDel="000B6169">
          <w:rPr>
            <w:rFonts w:cs="Times New Roman"/>
          </w:rPr>
          <w:delText xml:space="preserve"> – Account Cán bộ GQKN/ Lãnh đạo GQKN</w:delText>
        </w:r>
        <w:bookmarkEnd w:id="2525"/>
      </w:del>
    </w:p>
    <w:p w14:paraId="6610DF7E" w14:textId="6F5DE0F6" w:rsidR="00516F0C" w:rsidRPr="002B44C4" w:rsidDel="000B6169" w:rsidRDefault="00516F0C">
      <w:pPr>
        <w:keepNext/>
        <w:keepLines/>
        <w:numPr>
          <w:ilvl w:val="0"/>
          <w:numId w:val="24"/>
        </w:numPr>
        <w:spacing w:before="40"/>
        <w:outlineLvl w:val="1"/>
        <w:rPr>
          <w:del w:id="2527" w:author="Microsoft Office User" w:date="2022-09-15T12:30:00Z"/>
        </w:rPr>
        <w:pPrChange w:id="2528" w:author="Microsoft Office User" w:date="2022-09-15T12:30:00Z">
          <w:pPr/>
        </w:pPrChange>
      </w:pPr>
    </w:p>
    <w:p w14:paraId="3B43E790" w14:textId="526290CB" w:rsidR="0079266D" w:rsidRPr="002B44C4" w:rsidDel="000B6169" w:rsidRDefault="002F2393">
      <w:pPr>
        <w:keepNext/>
        <w:keepLines/>
        <w:numPr>
          <w:ilvl w:val="0"/>
          <w:numId w:val="24"/>
        </w:numPr>
        <w:spacing w:before="40"/>
        <w:outlineLvl w:val="1"/>
        <w:rPr>
          <w:del w:id="2529" w:author="Microsoft Office User" w:date="2022-09-15T12:30:00Z"/>
        </w:rPr>
        <w:pPrChange w:id="2530" w:author="Microsoft Office User" w:date="2022-09-15T12:30:00Z">
          <w:pPr/>
        </w:pPrChange>
      </w:pPr>
      <w:del w:id="2531" w:author="Microsoft Office User" w:date="2022-09-15T12:30:00Z">
        <w:r w:rsidRPr="002B44C4" w:rsidDel="000B6169">
          <w:delText>Sau khi Lãnh đạo GQKN đã phê duyệt đồng ý phương án giám định, trên màn hình In giấy yêu cầu giám định của Cán bộ GQKN sẽ xuất hiện chữ ký dán của Lãnh đạo.</w:delText>
        </w:r>
      </w:del>
    </w:p>
    <w:p w14:paraId="272AFF89" w14:textId="7D662C2A" w:rsidR="002F2393" w:rsidRPr="002B44C4" w:rsidDel="000B6169" w:rsidRDefault="002F2393">
      <w:pPr>
        <w:keepNext/>
        <w:keepLines/>
        <w:numPr>
          <w:ilvl w:val="0"/>
          <w:numId w:val="24"/>
        </w:numPr>
        <w:spacing w:before="40"/>
        <w:outlineLvl w:val="1"/>
        <w:rPr>
          <w:del w:id="2532" w:author="Microsoft Office User" w:date="2022-09-15T12:30:00Z"/>
        </w:rPr>
        <w:pPrChange w:id="2533" w:author="Microsoft Office User" w:date="2022-09-15T12:30:00Z">
          <w:pPr/>
        </w:pPrChange>
      </w:pPr>
      <w:del w:id="2534" w:author="Microsoft Office User" w:date="2022-09-15T12:30:00Z">
        <w:r w:rsidRPr="002B44C4" w:rsidDel="000B6169">
          <w:delText>Cán bộ GQKN điều chỉnh vị trí chữ ký cho khớp với văn bản hệ thống tạo sẵn, nhấn “Đồng bộ” để gửi Giấy yêu cầu giám định có chữ ký dán đã được điều chỉnh vị trí sang phần mềm DMS của văn thư.</w:delText>
        </w:r>
      </w:del>
    </w:p>
    <w:p w14:paraId="26466814" w14:textId="53B93CD2" w:rsidR="00516F0C" w:rsidRPr="002B44C4" w:rsidDel="000B6169" w:rsidRDefault="00516F0C">
      <w:pPr>
        <w:keepNext/>
        <w:keepLines/>
        <w:numPr>
          <w:ilvl w:val="0"/>
          <w:numId w:val="24"/>
        </w:numPr>
        <w:spacing w:before="40"/>
        <w:outlineLvl w:val="1"/>
        <w:rPr>
          <w:del w:id="2535" w:author="Microsoft Office User" w:date="2022-09-15T12:30:00Z"/>
        </w:rPr>
        <w:pPrChange w:id="2536" w:author="Microsoft Office User" w:date="2022-09-15T12:30:00Z">
          <w:pPr/>
        </w:pPrChange>
      </w:pPr>
    </w:p>
    <w:p w14:paraId="656F7026" w14:textId="0E2C8FBF" w:rsidR="00516F0C" w:rsidRPr="002B44C4" w:rsidDel="000B6169" w:rsidRDefault="0085644A">
      <w:pPr>
        <w:keepNext/>
        <w:keepLines/>
        <w:numPr>
          <w:ilvl w:val="0"/>
          <w:numId w:val="24"/>
        </w:numPr>
        <w:spacing w:before="40"/>
        <w:outlineLvl w:val="1"/>
        <w:rPr>
          <w:del w:id="2537" w:author="Microsoft Office User" w:date="2022-09-15T12:30:00Z"/>
        </w:rPr>
        <w:pPrChange w:id="2538" w:author="Microsoft Office User" w:date="2022-09-15T12:30:00Z">
          <w:pPr/>
        </w:pPrChange>
      </w:pPr>
      <w:del w:id="2539" w:author="Microsoft Office User" w:date="2022-09-15T12:30:00Z">
        <w:r w:rsidRPr="002B44C4" w:rsidDel="000B6169">
          <w:rPr>
            <w:noProof/>
          </w:rPr>
          <w:drawing>
            <wp:inline distT="0" distB="0" distL="0" distR="0" wp14:anchorId="111B6D79" wp14:editId="64437579">
              <wp:extent cx="5724525" cy="3581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del>
    </w:p>
    <w:p w14:paraId="13E11492" w14:textId="5E934928" w:rsidR="0079266D" w:rsidRPr="002B44C4" w:rsidDel="000B6169" w:rsidRDefault="0079266D">
      <w:pPr>
        <w:keepNext/>
        <w:keepLines/>
        <w:numPr>
          <w:ilvl w:val="0"/>
          <w:numId w:val="24"/>
        </w:numPr>
        <w:spacing w:before="40"/>
        <w:outlineLvl w:val="1"/>
        <w:rPr>
          <w:del w:id="2540" w:author="Microsoft Office User" w:date="2022-09-15T12:30:00Z"/>
        </w:rPr>
        <w:pPrChange w:id="2541" w:author="Microsoft Office User" w:date="2022-09-15T12:30:00Z">
          <w:pPr/>
        </w:pPrChange>
      </w:pPr>
    </w:p>
    <w:p w14:paraId="04CA7CDB" w14:textId="3707C395" w:rsidR="00293B07" w:rsidRPr="002B44C4" w:rsidDel="000B6169" w:rsidRDefault="00293B07">
      <w:pPr>
        <w:keepNext/>
        <w:keepLines/>
        <w:numPr>
          <w:ilvl w:val="0"/>
          <w:numId w:val="24"/>
        </w:numPr>
        <w:spacing w:before="40" w:after="160" w:line="259" w:lineRule="auto"/>
        <w:outlineLvl w:val="1"/>
        <w:rPr>
          <w:del w:id="2542" w:author="Microsoft Office User" w:date="2022-09-15T12:30:00Z"/>
          <w:rFonts w:eastAsiaTheme="majorEastAsia"/>
          <w:b/>
          <w:sz w:val="26"/>
        </w:rPr>
        <w:pPrChange w:id="2543" w:author="Microsoft Office User" w:date="2022-09-15T12:30:00Z">
          <w:pPr>
            <w:spacing w:after="160" w:line="259" w:lineRule="auto"/>
          </w:pPr>
        </w:pPrChange>
      </w:pPr>
      <w:del w:id="2544" w:author="Microsoft Office User" w:date="2022-09-15T12:30:00Z">
        <w:r w:rsidRPr="002B44C4" w:rsidDel="000B6169">
          <w:br w:type="page"/>
        </w:r>
      </w:del>
    </w:p>
    <w:p w14:paraId="30AB5796" w14:textId="6868AB84" w:rsidR="00983D75" w:rsidRPr="002B44C4" w:rsidDel="000B6169" w:rsidRDefault="00983D75">
      <w:pPr>
        <w:pStyle w:val="Heading3"/>
        <w:numPr>
          <w:ilvl w:val="0"/>
          <w:numId w:val="24"/>
        </w:numPr>
        <w:rPr>
          <w:del w:id="2545" w:author="Microsoft Office User" w:date="2022-09-15T12:30:00Z"/>
          <w:rFonts w:cs="Times New Roman"/>
        </w:rPr>
        <w:pPrChange w:id="2546" w:author="Microsoft Office User" w:date="2022-09-15T12:30:00Z">
          <w:pPr>
            <w:pStyle w:val="Heading3"/>
            <w:numPr>
              <w:ilvl w:val="1"/>
              <w:numId w:val="17"/>
            </w:numPr>
            <w:ind w:left="792" w:hanging="432"/>
          </w:pPr>
        </w:pPrChange>
      </w:pPr>
      <w:bookmarkStart w:id="2547" w:name="_Toc113613759"/>
      <w:del w:id="2548" w:author="Microsoft Office User" w:date="2022-09-15T12:30:00Z">
        <w:r w:rsidRPr="002B44C4" w:rsidDel="000B6169">
          <w:rPr>
            <w:rFonts w:cs="Times New Roman"/>
          </w:rPr>
          <w:delText>Thuê chuyên gia</w:delText>
        </w:r>
        <w:bookmarkEnd w:id="2547"/>
      </w:del>
    </w:p>
    <w:p w14:paraId="384BF0C1" w14:textId="05536878" w:rsidR="00983D75" w:rsidRPr="002B44C4" w:rsidDel="000B6169" w:rsidRDefault="00983D75">
      <w:pPr>
        <w:pStyle w:val="Heading4"/>
        <w:numPr>
          <w:ilvl w:val="0"/>
          <w:numId w:val="24"/>
        </w:numPr>
        <w:rPr>
          <w:del w:id="2549" w:author="Microsoft Office User" w:date="2022-09-15T12:30:00Z"/>
          <w:rFonts w:cs="Times New Roman"/>
        </w:rPr>
        <w:pPrChange w:id="2550" w:author="Microsoft Office User" w:date="2022-09-15T12:30:00Z">
          <w:pPr>
            <w:pStyle w:val="Heading4"/>
            <w:numPr>
              <w:ilvl w:val="2"/>
              <w:numId w:val="17"/>
            </w:numPr>
            <w:ind w:left="1224" w:hanging="504"/>
          </w:pPr>
        </w:pPrChange>
      </w:pPr>
      <w:bookmarkStart w:id="2551" w:name="_Toc113613760"/>
      <w:del w:id="2552" w:author="Microsoft Office User" w:date="2022-09-15T12:30:00Z">
        <w:r w:rsidRPr="002B44C4" w:rsidDel="000B6169">
          <w:rPr>
            <w:rFonts w:cs="Times New Roman"/>
          </w:rPr>
          <w:delText>Quy trình nghiệp vụ</w:delText>
        </w:r>
        <w:bookmarkEnd w:id="2551"/>
      </w:del>
    </w:p>
    <w:p w14:paraId="545FFF18" w14:textId="6BDB6DB3" w:rsidR="00983D75" w:rsidRPr="002B44C4" w:rsidDel="000B6169" w:rsidRDefault="00983D75">
      <w:pPr>
        <w:keepNext/>
        <w:keepLines/>
        <w:numPr>
          <w:ilvl w:val="0"/>
          <w:numId w:val="24"/>
        </w:numPr>
        <w:spacing w:before="40"/>
        <w:outlineLvl w:val="1"/>
        <w:rPr>
          <w:del w:id="2553" w:author="Microsoft Office User" w:date="2022-09-15T12:30:00Z"/>
        </w:rPr>
        <w:pPrChange w:id="2554" w:author="Microsoft Office User" w:date="2022-09-15T12:30:00Z">
          <w:pPr/>
        </w:pPrChange>
      </w:pPr>
    </w:p>
    <w:p w14:paraId="01CA138A" w14:textId="26D94D11" w:rsidR="00983D75" w:rsidRPr="002B44C4" w:rsidDel="000B6169" w:rsidRDefault="00983D75">
      <w:pPr>
        <w:keepNext/>
        <w:keepLines/>
        <w:numPr>
          <w:ilvl w:val="0"/>
          <w:numId w:val="24"/>
        </w:numPr>
        <w:spacing w:before="40"/>
        <w:jc w:val="center"/>
        <w:outlineLvl w:val="1"/>
        <w:rPr>
          <w:del w:id="2555" w:author="Microsoft Office User" w:date="2022-09-15T12:30:00Z"/>
        </w:rPr>
        <w:pPrChange w:id="2556" w:author="Microsoft Office User" w:date="2022-09-15T12:30:00Z">
          <w:pPr>
            <w:jc w:val="center"/>
          </w:pPr>
        </w:pPrChange>
      </w:pPr>
      <w:del w:id="2557" w:author="Microsoft Office User" w:date="2022-09-15T12:30:00Z">
        <w:r w:rsidRPr="002B44C4" w:rsidDel="000B6169">
          <w:rPr>
            <w:noProof/>
          </w:rPr>
          <w:drawing>
            <wp:inline distT="0" distB="0" distL="0" distR="0" wp14:anchorId="5062A4EF" wp14:editId="0D79A0FD">
              <wp:extent cx="5943600" cy="6200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del>
    </w:p>
    <w:p w14:paraId="7FE5A30F" w14:textId="1882622C" w:rsidR="00293B07" w:rsidRPr="002B44C4" w:rsidDel="000B6169" w:rsidRDefault="00293B07">
      <w:pPr>
        <w:keepNext/>
        <w:keepLines/>
        <w:numPr>
          <w:ilvl w:val="0"/>
          <w:numId w:val="24"/>
        </w:numPr>
        <w:spacing w:before="40" w:after="160" w:line="259" w:lineRule="auto"/>
        <w:outlineLvl w:val="1"/>
        <w:rPr>
          <w:del w:id="2558" w:author="Microsoft Office User" w:date="2022-09-15T12:30:00Z"/>
          <w:rFonts w:eastAsiaTheme="majorEastAsia"/>
          <w:b/>
          <w:i/>
          <w:iCs/>
        </w:rPr>
        <w:pPrChange w:id="2559" w:author="Microsoft Office User" w:date="2022-09-15T12:30:00Z">
          <w:pPr>
            <w:spacing w:after="160" w:line="259" w:lineRule="auto"/>
          </w:pPr>
        </w:pPrChange>
      </w:pPr>
      <w:del w:id="2560" w:author="Microsoft Office User" w:date="2022-09-15T12:30:00Z">
        <w:r w:rsidRPr="002B44C4" w:rsidDel="000B6169">
          <w:br w:type="page"/>
        </w:r>
      </w:del>
    </w:p>
    <w:p w14:paraId="405C441D" w14:textId="5934D03B" w:rsidR="00983D75" w:rsidRPr="002B44C4" w:rsidDel="000B6169" w:rsidRDefault="00983D75">
      <w:pPr>
        <w:pStyle w:val="Heading4"/>
        <w:numPr>
          <w:ilvl w:val="0"/>
          <w:numId w:val="24"/>
        </w:numPr>
        <w:rPr>
          <w:del w:id="2561" w:author="Microsoft Office User" w:date="2022-09-15T12:30:00Z"/>
          <w:rFonts w:cs="Times New Roman"/>
        </w:rPr>
        <w:pPrChange w:id="2562" w:author="Microsoft Office User" w:date="2022-09-15T12:30:00Z">
          <w:pPr>
            <w:pStyle w:val="Heading4"/>
            <w:numPr>
              <w:ilvl w:val="2"/>
              <w:numId w:val="17"/>
            </w:numPr>
            <w:ind w:left="1224" w:hanging="504"/>
          </w:pPr>
        </w:pPrChange>
      </w:pPr>
      <w:bookmarkStart w:id="2563" w:name="_Toc113613761"/>
      <w:del w:id="2564" w:author="Microsoft Office User" w:date="2022-09-15T12:30:00Z">
        <w:r w:rsidRPr="002B44C4" w:rsidDel="000B6169">
          <w:rPr>
            <w:rFonts w:cs="Times New Roman"/>
          </w:rPr>
          <w:delText>Mô tả quy trình</w:delText>
        </w:r>
        <w:bookmarkEnd w:id="2563"/>
      </w:del>
    </w:p>
    <w:p w14:paraId="7A52B8B1" w14:textId="5A25543A" w:rsidR="00176224" w:rsidRPr="002B44C4" w:rsidDel="000B6169" w:rsidRDefault="00176224">
      <w:pPr>
        <w:keepNext/>
        <w:keepLines/>
        <w:numPr>
          <w:ilvl w:val="0"/>
          <w:numId w:val="24"/>
        </w:numPr>
        <w:spacing w:before="40"/>
        <w:outlineLvl w:val="1"/>
        <w:rPr>
          <w:del w:id="2565" w:author="Microsoft Office User" w:date="2022-09-15T12:30:00Z"/>
        </w:rPr>
        <w:pPrChange w:id="2566"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176224" w:rsidRPr="002B44C4" w:rsidDel="000B6169" w14:paraId="1BF5E809" w14:textId="0445B1BE" w:rsidTr="00293B07">
        <w:trPr>
          <w:trHeight w:val="284"/>
          <w:tblHeader/>
          <w:jc w:val="center"/>
          <w:del w:id="2567" w:author="Microsoft Office User" w:date="2022-09-15T12:30:00Z"/>
        </w:trPr>
        <w:tc>
          <w:tcPr>
            <w:tcW w:w="881" w:type="dxa"/>
            <w:shd w:val="clear" w:color="auto" w:fill="F3F3F3"/>
            <w:vAlign w:val="center"/>
          </w:tcPr>
          <w:p w14:paraId="4E24AA7B" w14:textId="2B16212D" w:rsidR="00176224" w:rsidRPr="002B44C4" w:rsidDel="000B6169" w:rsidRDefault="00176224">
            <w:pPr>
              <w:keepNext/>
              <w:keepLines/>
              <w:numPr>
                <w:ilvl w:val="0"/>
                <w:numId w:val="24"/>
              </w:numPr>
              <w:spacing w:before="40" w:after="60" w:line="360" w:lineRule="auto"/>
              <w:outlineLvl w:val="1"/>
              <w:rPr>
                <w:del w:id="2568" w:author="Microsoft Office User" w:date="2022-09-15T12:30:00Z"/>
                <w:b/>
              </w:rPr>
              <w:pPrChange w:id="2569" w:author="Microsoft Office User" w:date="2022-09-15T12:30:00Z">
                <w:pPr>
                  <w:spacing w:before="60" w:after="60" w:line="360" w:lineRule="auto"/>
                  <w:ind w:left="142"/>
                </w:pPr>
              </w:pPrChange>
            </w:pPr>
            <w:del w:id="2570" w:author="Microsoft Office User" w:date="2022-09-15T12:30:00Z">
              <w:r w:rsidRPr="002B44C4" w:rsidDel="000B6169">
                <w:rPr>
                  <w:b/>
                </w:rPr>
                <w:delText>STT</w:delText>
              </w:r>
            </w:del>
          </w:p>
        </w:tc>
        <w:tc>
          <w:tcPr>
            <w:tcW w:w="1627" w:type="dxa"/>
          </w:tcPr>
          <w:p w14:paraId="6FAD01FA" w14:textId="1EB69B34" w:rsidR="00176224" w:rsidRPr="002B44C4" w:rsidDel="000B6169" w:rsidRDefault="00176224">
            <w:pPr>
              <w:keepNext/>
              <w:keepLines/>
              <w:widowControl w:val="0"/>
              <w:numPr>
                <w:ilvl w:val="0"/>
                <w:numId w:val="24"/>
              </w:numPr>
              <w:pBdr>
                <w:top w:val="nil"/>
                <w:left w:val="nil"/>
                <w:bottom w:val="nil"/>
                <w:right w:val="nil"/>
                <w:between w:val="nil"/>
              </w:pBdr>
              <w:spacing w:before="40" w:after="60" w:line="360" w:lineRule="auto"/>
              <w:jc w:val="center"/>
              <w:outlineLvl w:val="1"/>
              <w:rPr>
                <w:del w:id="2571" w:author="Microsoft Office User" w:date="2022-09-15T12:30:00Z"/>
                <w:color w:val="000000"/>
              </w:rPr>
              <w:pPrChange w:id="2572" w:author="Microsoft Office User" w:date="2022-09-15T12:30:00Z">
                <w:pPr>
                  <w:keepLines/>
                  <w:widowControl w:val="0"/>
                  <w:pBdr>
                    <w:top w:val="nil"/>
                    <w:left w:val="nil"/>
                    <w:bottom w:val="nil"/>
                    <w:right w:val="nil"/>
                    <w:between w:val="nil"/>
                  </w:pBdr>
                  <w:spacing w:before="60" w:after="60" w:line="360" w:lineRule="auto"/>
                  <w:jc w:val="center"/>
                </w:pPr>
              </w:pPrChange>
            </w:pPr>
            <w:del w:id="2573" w:author="Microsoft Office User" w:date="2022-09-15T12:30:00Z">
              <w:r w:rsidRPr="002B44C4" w:rsidDel="000B6169">
                <w:rPr>
                  <w:color w:val="000000"/>
                </w:rPr>
                <w:delText>Tên bước</w:delText>
              </w:r>
            </w:del>
          </w:p>
        </w:tc>
        <w:tc>
          <w:tcPr>
            <w:tcW w:w="1447" w:type="dxa"/>
          </w:tcPr>
          <w:p w14:paraId="5B31D718" w14:textId="135F2F2A" w:rsidR="00176224" w:rsidRPr="002B44C4" w:rsidDel="000B6169" w:rsidRDefault="00176224">
            <w:pPr>
              <w:keepNext/>
              <w:keepLines/>
              <w:widowControl w:val="0"/>
              <w:numPr>
                <w:ilvl w:val="0"/>
                <w:numId w:val="24"/>
              </w:numPr>
              <w:pBdr>
                <w:top w:val="nil"/>
                <w:left w:val="nil"/>
                <w:bottom w:val="nil"/>
                <w:right w:val="nil"/>
                <w:between w:val="nil"/>
              </w:pBdr>
              <w:spacing w:before="40" w:after="60" w:line="360" w:lineRule="auto"/>
              <w:jc w:val="center"/>
              <w:outlineLvl w:val="1"/>
              <w:rPr>
                <w:del w:id="2574" w:author="Microsoft Office User" w:date="2022-09-15T12:30:00Z"/>
                <w:color w:val="000000"/>
              </w:rPr>
              <w:pPrChange w:id="2575" w:author="Microsoft Office User" w:date="2022-09-15T12:30:00Z">
                <w:pPr>
                  <w:keepLines/>
                  <w:widowControl w:val="0"/>
                  <w:pBdr>
                    <w:top w:val="nil"/>
                    <w:left w:val="nil"/>
                    <w:bottom w:val="nil"/>
                    <w:right w:val="nil"/>
                    <w:between w:val="nil"/>
                  </w:pBdr>
                  <w:spacing w:before="60" w:after="60" w:line="360" w:lineRule="auto"/>
                  <w:jc w:val="center"/>
                </w:pPr>
              </w:pPrChange>
            </w:pPr>
            <w:del w:id="2576" w:author="Microsoft Office User" w:date="2022-09-15T12:30:00Z">
              <w:r w:rsidRPr="002B44C4" w:rsidDel="000B6169">
                <w:rPr>
                  <w:color w:val="000000"/>
                </w:rPr>
                <w:delText>Vai trò</w:delText>
              </w:r>
            </w:del>
          </w:p>
        </w:tc>
        <w:tc>
          <w:tcPr>
            <w:tcW w:w="3343" w:type="dxa"/>
          </w:tcPr>
          <w:p w14:paraId="2215968D" w14:textId="4DB0FC4C" w:rsidR="00176224" w:rsidRPr="002B44C4" w:rsidDel="000B6169" w:rsidRDefault="00176224">
            <w:pPr>
              <w:keepNext/>
              <w:keepLines/>
              <w:widowControl w:val="0"/>
              <w:numPr>
                <w:ilvl w:val="0"/>
                <w:numId w:val="24"/>
              </w:numPr>
              <w:pBdr>
                <w:top w:val="nil"/>
                <w:left w:val="nil"/>
                <w:bottom w:val="nil"/>
                <w:right w:val="nil"/>
                <w:between w:val="nil"/>
              </w:pBdr>
              <w:spacing w:before="40" w:after="60" w:line="360" w:lineRule="auto"/>
              <w:jc w:val="center"/>
              <w:outlineLvl w:val="1"/>
              <w:rPr>
                <w:del w:id="2577" w:author="Microsoft Office User" w:date="2022-09-15T12:30:00Z"/>
                <w:color w:val="000000"/>
              </w:rPr>
              <w:pPrChange w:id="2578" w:author="Microsoft Office User" w:date="2022-09-15T12:30:00Z">
                <w:pPr>
                  <w:keepLines/>
                  <w:widowControl w:val="0"/>
                  <w:pBdr>
                    <w:top w:val="nil"/>
                    <w:left w:val="nil"/>
                    <w:bottom w:val="nil"/>
                    <w:right w:val="nil"/>
                    <w:between w:val="nil"/>
                  </w:pBdr>
                  <w:spacing w:before="60" w:after="60" w:line="360" w:lineRule="auto"/>
                  <w:jc w:val="center"/>
                </w:pPr>
              </w:pPrChange>
            </w:pPr>
            <w:del w:id="2579" w:author="Microsoft Office User" w:date="2022-09-15T12:30:00Z">
              <w:r w:rsidRPr="002B44C4" w:rsidDel="000B6169">
                <w:rPr>
                  <w:color w:val="000000"/>
                </w:rPr>
                <w:delText>Mô tả nội dung</w:delText>
              </w:r>
            </w:del>
          </w:p>
        </w:tc>
        <w:tc>
          <w:tcPr>
            <w:tcW w:w="1533" w:type="dxa"/>
            <w:vAlign w:val="center"/>
          </w:tcPr>
          <w:p w14:paraId="313D691A" w14:textId="3C2F791A" w:rsidR="00176224" w:rsidRPr="002B44C4" w:rsidDel="000B6169" w:rsidRDefault="00176224">
            <w:pPr>
              <w:keepNext/>
              <w:keepLines/>
              <w:widowControl w:val="0"/>
              <w:numPr>
                <w:ilvl w:val="0"/>
                <w:numId w:val="24"/>
              </w:numPr>
              <w:pBdr>
                <w:top w:val="nil"/>
                <w:left w:val="nil"/>
                <w:bottom w:val="nil"/>
                <w:right w:val="nil"/>
                <w:between w:val="nil"/>
              </w:pBdr>
              <w:spacing w:before="40" w:after="60" w:line="360" w:lineRule="auto"/>
              <w:jc w:val="center"/>
              <w:outlineLvl w:val="1"/>
              <w:rPr>
                <w:del w:id="2580" w:author="Microsoft Office User" w:date="2022-09-15T12:30:00Z"/>
                <w:color w:val="000000"/>
              </w:rPr>
              <w:pPrChange w:id="2581" w:author="Microsoft Office User" w:date="2022-09-15T12:30:00Z">
                <w:pPr>
                  <w:keepLines/>
                  <w:widowControl w:val="0"/>
                  <w:pBdr>
                    <w:top w:val="nil"/>
                    <w:left w:val="nil"/>
                    <w:bottom w:val="nil"/>
                    <w:right w:val="nil"/>
                    <w:between w:val="nil"/>
                  </w:pBdr>
                  <w:spacing w:before="60" w:after="60" w:line="360" w:lineRule="auto"/>
                  <w:jc w:val="center"/>
                </w:pPr>
              </w:pPrChange>
            </w:pPr>
            <w:del w:id="2582" w:author="Microsoft Office User" w:date="2022-09-15T12:30:00Z">
              <w:r w:rsidRPr="002B44C4" w:rsidDel="000B6169">
                <w:rPr>
                  <w:color w:val="000000"/>
                </w:rPr>
                <w:delText>Thực hiện</w:delText>
              </w:r>
            </w:del>
          </w:p>
        </w:tc>
      </w:tr>
      <w:tr w:rsidR="00176224" w:rsidRPr="002B44C4" w:rsidDel="000B6169" w14:paraId="004C2B1A" w14:textId="341BF33A" w:rsidTr="000F244D">
        <w:trPr>
          <w:trHeight w:val="284"/>
          <w:jc w:val="center"/>
          <w:del w:id="2583" w:author="Microsoft Office User" w:date="2022-09-15T12:30:00Z"/>
        </w:trPr>
        <w:tc>
          <w:tcPr>
            <w:tcW w:w="881" w:type="dxa"/>
            <w:shd w:val="clear" w:color="auto" w:fill="F3F3F3"/>
            <w:vAlign w:val="center"/>
          </w:tcPr>
          <w:p w14:paraId="43D34FBA" w14:textId="70C5EEE8" w:rsidR="00176224" w:rsidRPr="002B44C4" w:rsidDel="000B6169" w:rsidRDefault="00176224">
            <w:pPr>
              <w:keepNext/>
              <w:keepLines/>
              <w:numPr>
                <w:ilvl w:val="0"/>
                <w:numId w:val="24"/>
              </w:numPr>
              <w:spacing w:before="40" w:after="60" w:line="360" w:lineRule="auto"/>
              <w:outlineLvl w:val="1"/>
              <w:rPr>
                <w:del w:id="2584" w:author="Microsoft Office User" w:date="2022-09-15T12:30:00Z"/>
                <w:b/>
              </w:rPr>
              <w:pPrChange w:id="2585" w:author="Microsoft Office User" w:date="2022-09-15T12:30:00Z">
                <w:pPr>
                  <w:spacing w:before="60" w:after="60" w:line="360" w:lineRule="auto"/>
                  <w:ind w:left="142"/>
                </w:pPr>
              </w:pPrChange>
            </w:pPr>
            <w:del w:id="2586" w:author="Microsoft Office User" w:date="2022-09-15T12:30:00Z">
              <w:r w:rsidRPr="002B44C4" w:rsidDel="000B6169">
                <w:rPr>
                  <w:b/>
                </w:rPr>
                <w:delText>B1</w:delText>
              </w:r>
            </w:del>
          </w:p>
        </w:tc>
        <w:tc>
          <w:tcPr>
            <w:tcW w:w="1627" w:type="dxa"/>
          </w:tcPr>
          <w:p w14:paraId="1CA65DBA" w14:textId="0CA70129" w:rsidR="00176224" w:rsidRPr="002B44C4" w:rsidDel="000B6169" w:rsidRDefault="00CC35D6">
            <w:pPr>
              <w:keepNext/>
              <w:keepLines/>
              <w:widowControl w:val="0"/>
              <w:numPr>
                <w:ilvl w:val="0"/>
                <w:numId w:val="24"/>
              </w:numPr>
              <w:pBdr>
                <w:top w:val="nil"/>
                <w:left w:val="nil"/>
                <w:bottom w:val="nil"/>
                <w:right w:val="nil"/>
                <w:between w:val="nil"/>
              </w:pBdr>
              <w:spacing w:before="40" w:after="60"/>
              <w:jc w:val="both"/>
              <w:outlineLvl w:val="1"/>
              <w:rPr>
                <w:del w:id="2587" w:author="Microsoft Office User" w:date="2022-09-15T12:30:00Z"/>
                <w:color w:val="000000"/>
              </w:rPr>
              <w:pPrChange w:id="2588" w:author="Microsoft Office User" w:date="2022-09-15T12:30:00Z">
                <w:pPr>
                  <w:keepLines/>
                  <w:widowControl w:val="0"/>
                  <w:pBdr>
                    <w:top w:val="nil"/>
                    <w:left w:val="nil"/>
                    <w:bottom w:val="nil"/>
                    <w:right w:val="nil"/>
                    <w:between w:val="nil"/>
                  </w:pBdr>
                  <w:spacing w:before="60" w:after="60"/>
                  <w:jc w:val="both"/>
                </w:pPr>
              </w:pPrChange>
            </w:pPr>
            <w:del w:id="2589" w:author="Microsoft Office User" w:date="2022-09-15T12:30:00Z">
              <w:r w:rsidRPr="002B44C4" w:rsidDel="000B6169">
                <w:rPr>
                  <w:color w:val="000000"/>
                </w:rPr>
                <w:delText>Tìm kiếm</w:delText>
              </w:r>
              <w:r w:rsidR="00BB099C" w:rsidRPr="002B44C4" w:rsidDel="000B6169">
                <w:rPr>
                  <w:color w:val="000000"/>
                </w:rPr>
                <w:delText>, đàm phán</w:delText>
              </w:r>
              <w:r w:rsidRPr="002B44C4" w:rsidDel="000B6169">
                <w:rPr>
                  <w:color w:val="000000"/>
                </w:rPr>
                <w:delText xml:space="preserve"> chuyên gia</w:delText>
              </w:r>
            </w:del>
          </w:p>
        </w:tc>
        <w:tc>
          <w:tcPr>
            <w:tcW w:w="1447" w:type="dxa"/>
          </w:tcPr>
          <w:p w14:paraId="3566632A" w14:textId="361CD7FB" w:rsidR="00176224"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590" w:author="Microsoft Office User" w:date="2022-09-15T12:30:00Z"/>
                <w:color w:val="000000"/>
              </w:rPr>
              <w:pPrChange w:id="2591" w:author="Microsoft Office User" w:date="2022-09-15T12:30:00Z">
                <w:pPr>
                  <w:keepLines/>
                  <w:widowControl w:val="0"/>
                  <w:pBdr>
                    <w:top w:val="nil"/>
                    <w:left w:val="nil"/>
                    <w:bottom w:val="nil"/>
                    <w:right w:val="nil"/>
                    <w:between w:val="nil"/>
                  </w:pBdr>
                  <w:spacing w:before="60" w:after="60"/>
                  <w:jc w:val="both"/>
                </w:pPr>
              </w:pPrChange>
            </w:pPr>
            <w:del w:id="2592" w:author="Microsoft Office User" w:date="2022-09-15T12:30:00Z">
              <w:r w:rsidRPr="002B44C4" w:rsidDel="000B6169">
                <w:rPr>
                  <w:color w:val="000000"/>
                </w:rPr>
                <w:delText>Cán bộ GQKN, Chuyên gia giám định</w:delText>
              </w:r>
            </w:del>
          </w:p>
        </w:tc>
        <w:tc>
          <w:tcPr>
            <w:tcW w:w="3343" w:type="dxa"/>
          </w:tcPr>
          <w:p w14:paraId="33F71DBF" w14:textId="1650B8F3" w:rsidR="00176224"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593" w:author="Microsoft Office User" w:date="2022-09-15T12:30:00Z"/>
                <w:color w:val="000000"/>
              </w:rPr>
              <w:pPrChange w:id="2594" w:author="Microsoft Office User" w:date="2022-09-15T12:30:00Z">
                <w:pPr>
                  <w:keepLines/>
                  <w:widowControl w:val="0"/>
                  <w:pBdr>
                    <w:top w:val="nil"/>
                    <w:left w:val="nil"/>
                    <w:bottom w:val="nil"/>
                    <w:right w:val="nil"/>
                    <w:between w:val="nil"/>
                  </w:pBdr>
                  <w:spacing w:before="60" w:after="60"/>
                  <w:jc w:val="both"/>
                </w:pPr>
              </w:pPrChange>
            </w:pPr>
            <w:del w:id="2595" w:author="Microsoft Office User" w:date="2022-09-15T12:30:00Z">
              <w:r w:rsidRPr="002B44C4" w:rsidDel="000B6169">
                <w:rPr>
                  <w:color w:val="000000"/>
                </w:rPr>
                <w:delText>Cán bộ GQKN tìm kiếm chuyên gia phụ trách giám định, đàm phán giá thuê, chuẩn bị tài liệu cần thiết khác theo quy định để sau khi lập phương án sẽ upload lên hệ thống.</w:delText>
              </w:r>
            </w:del>
          </w:p>
        </w:tc>
        <w:tc>
          <w:tcPr>
            <w:tcW w:w="1533" w:type="dxa"/>
            <w:vAlign w:val="center"/>
          </w:tcPr>
          <w:p w14:paraId="2A3CF9E9" w14:textId="2143763E" w:rsidR="00176224"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596" w:author="Microsoft Office User" w:date="2022-09-15T12:30:00Z"/>
                <w:color w:val="000000"/>
              </w:rPr>
              <w:pPrChange w:id="2597" w:author="Microsoft Office User" w:date="2022-09-15T12:30:00Z">
                <w:pPr>
                  <w:keepLines/>
                  <w:widowControl w:val="0"/>
                  <w:pBdr>
                    <w:top w:val="nil"/>
                    <w:left w:val="nil"/>
                    <w:bottom w:val="nil"/>
                    <w:right w:val="nil"/>
                    <w:between w:val="nil"/>
                  </w:pBdr>
                  <w:spacing w:before="60" w:after="60"/>
                  <w:jc w:val="both"/>
                </w:pPr>
              </w:pPrChange>
            </w:pPr>
            <w:del w:id="2598" w:author="Microsoft Office User" w:date="2022-09-15T12:30:00Z">
              <w:r w:rsidRPr="002B44C4" w:rsidDel="000B6169">
                <w:rPr>
                  <w:color w:val="000000"/>
                </w:rPr>
                <w:delText>Ngoài</w:delText>
              </w:r>
              <w:r w:rsidR="00176224" w:rsidRPr="002B44C4" w:rsidDel="000B6169">
                <w:rPr>
                  <w:color w:val="000000"/>
                </w:rPr>
                <w:delText xml:space="preserve"> hệ thống</w:delText>
              </w:r>
            </w:del>
          </w:p>
        </w:tc>
      </w:tr>
      <w:tr w:rsidR="00BB099C" w:rsidRPr="002B44C4" w:rsidDel="000B6169" w14:paraId="5EF857CF" w14:textId="7CA59AFC" w:rsidTr="000F244D">
        <w:trPr>
          <w:trHeight w:val="284"/>
          <w:jc w:val="center"/>
          <w:del w:id="2599" w:author="Microsoft Office User" w:date="2022-09-15T12:30:00Z"/>
        </w:trPr>
        <w:tc>
          <w:tcPr>
            <w:tcW w:w="881" w:type="dxa"/>
            <w:shd w:val="clear" w:color="auto" w:fill="F3F3F3"/>
            <w:vAlign w:val="center"/>
          </w:tcPr>
          <w:p w14:paraId="051E348E" w14:textId="7E6482FA" w:rsidR="00BB099C" w:rsidRPr="002B44C4" w:rsidDel="000B6169" w:rsidRDefault="00BB099C">
            <w:pPr>
              <w:keepNext/>
              <w:keepLines/>
              <w:numPr>
                <w:ilvl w:val="0"/>
                <w:numId w:val="24"/>
              </w:numPr>
              <w:spacing w:before="40" w:after="60" w:line="360" w:lineRule="auto"/>
              <w:outlineLvl w:val="1"/>
              <w:rPr>
                <w:del w:id="2600" w:author="Microsoft Office User" w:date="2022-09-15T12:30:00Z"/>
                <w:b/>
              </w:rPr>
              <w:pPrChange w:id="2601" w:author="Microsoft Office User" w:date="2022-09-15T12:30:00Z">
                <w:pPr>
                  <w:spacing w:before="60" w:after="60" w:line="360" w:lineRule="auto"/>
                  <w:ind w:left="142"/>
                </w:pPr>
              </w:pPrChange>
            </w:pPr>
            <w:del w:id="2602" w:author="Microsoft Office User" w:date="2022-09-15T12:30:00Z">
              <w:r w:rsidRPr="002B44C4" w:rsidDel="000B6169">
                <w:rPr>
                  <w:b/>
                </w:rPr>
                <w:delText>B2</w:delText>
              </w:r>
            </w:del>
          </w:p>
        </w:tc>
        <w:tc>
          <w:tcPr>
            <w:tcW w:w="1627" w:type="dxa"/>
          </w:tcPr>
          <w:p w14:paraId="72D2D039" w14:textId="675BB73C"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03" w:author="Microsoft Office User" w:date="2022-09-15T12:30:00Z"/>
                <w:color w:val="000000"/>
              </w:rPr>
              <w:pPrChange w:id="2604" w:author="Microsoft Office User" w:date="2022-09-15T12:30:00Z">
                <w:pPr>
                  <w:keepLines/>
                  <w:widowControl w:val="0"/>
                  <w:pBdr>
                    <w:top w:val="nil"/>
                    <w:left w:val="nil"/>
                    <w:bottom w:val="nil"/>
                    <w:right w:val="nil"/>
                    <w:between w:val="nil"/>
                  </w:pBdr>
                  <w:spacing w:before="60" w:after="60"/>
                  <w:jc w:val="both"/>
                </w:pPr>
              </w:pPrChange>
            </w:pPr>
            <w:del w:id="2605" w:author="Microsoft Office User" w:date="2022-09-15T12:30:00Z">
              <w:r w:rsidRPr="002B44C4" w:rsidDel="000B6169">
                <w:rPr>
                  <w:color w:val="000000"/>
                </w:rPr>
                <w:delText>Lập phương án giám định</w:delText>
              </w:r>
            </w:del>
          </w:p>
        </w:tc>
        <w:tc>
          <w:tcPr>
            <w:tcW w:w="1447" w:type="dxa"/>
          </w:tcPr>
          <w:p w14:paraId="1C8B2277" w14:textId="18FBE7C8"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06" w:author="Microsoft Office User" w:date="2022-09-15T12:30:00Z"/>
                <w:color w:val="000000"/>
              </w:rPr>
              <w:pPrChange w:id="2607" w:author="Microsoft Office User" w:date="2022-09-15T12:30:00Z">
                <w:pPr>
                  <w:keepLines/>
                  <w:widowControl w:val="0"/>
                  <w:pBdr>
                    <w:top w:val="nil"/>
                    <w:left w:val="nil"/>
                    <w:bottom w:val="nil"/>
                    <w:right w:val="nil"/>
                    <w:between w:val="nil"/>
                  </w:pBdr>
                  <w:spacing w:before="60" w:after="60"/>
                  <w:jc w:val="both"/>
                </w:pPr>
              </w:pPrChange>
            </w:pPr>
            <w:del w:id="2608" w:author="Microsoft Office User" w:date="2022-09-15T12:30:00Z">
              <w:r w:rsidRPr="002B44C4" w:rsidDel="000B6169">
                <w:rPr>
                  <w:color w:val="000000"/>
                </w:rPr>
                <w:delText>Cán bộ GQKN</w:delText>
              </w:r>
            </w:del>
          </w:p>
        </w:tc>
        <w:tc>
          <w:tcPr>
            <w:tcW w:w="3343" w:type="dxa"/>
          </w:tcPr>
          <w:p w14:paraId="1E6A3688" w14:textId="423C64B1"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09" w:author="Microsoft Office User" w:date="2022-09-15T12:30:00Z"/>
                <w:color w:val="000000"/>
              </w:rPr>
              <w:pPrChange w:id="2610" w:author="Microsoft Office User" w:date="2022-09-15T12:30:00Z">
                <w:pPr>
                  <w:keepLines/>
                  <w:widowControl w:val="0"/>
                  <w:pBdr>
                    <w:top w:val="nil"/>
                    <w:left w:val="nil"/>
                    <w:bottom w:val="nil"/>
                    <w:right w:val="nil"/>
                    <w:between w:val="nil"/>
                  </w:pBdr>
                  <w:spacing w:before="60" w:after="60"/>
                  <w:jc w:val="both"/>
                </w:pPr>
              </w:pPrChange>
            </w:pPr>
            <w:del w:id="2611" w:author="Microsoft Office User" w:date="2022-09-15T12:30:00Z">
              <w:r w:rsidRPr="002B44C4" w:rsidDel="000B6169">
                <w:rPr>
                  <w:color w:val="000000"/>
                </w:rPr>
                <w:delText>Người dùng tạo mới phương án giám định, chọn hình thức Thuê chuyên gia.</w:delText>
              </w:r>
            </w:del>
          </w:p>
          <w:p w14:paraId="6BBACCCE" w14:textId="4E892E17"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12" w:author="Microsoft Office User" w:date="2022-09-15T12:30:00Z"/>
                <w:color w:val="000000"/>
              </w:rPr>
              <w:pPrChange w:id="2613" w:author="Microsoft Office User" w:date="2022-09-15T12:30:00Z">
                <w:pPr>
                  <w:keepLines/>
                  <w:widowControl w:val="0"/>
                  <w:pBdr>
                    <w:top w:val="nil"/>
                    <w:left w:val="nil"/>
                    <w:bottom w:val="nil"/>
                    <w:right w:val="nil"/>
                    <w:between w:val="nil"/>
                  </w:pBdr>
                  <w:spacing w:before="60" w:after="60"/>
                  <w:jc w:val="both"/>
                </w:pPr>
              </w:pPrChange>
            </w:pPr>
            <w:del w:id="2614" w:author="Microsoft Office User" w:date="2022-09-15T12:30:00Z">
              <w:r w:rsidRPr="002B44C4" w:rsidDel="000B6169">
                <w:rPr>
                  <w:color w:val="000000"/>
                </w:rPr>
                <w:delText>Người dùng điền đầy đủ thông tin của Chuyên gia giám định</w:delText>
              </w:r>
              <w:r w:rsidR="000935D2" w:rsidRPr="002B44C4" w:rsidDel="000B6169">
                <w:rPr>
                  <w:color w:val="000000"/>
                </w:rPr>
                <w:delText xml:space="preserve"> và upload các file biểu mẫu cần đính kèm theo quy định.</w:delText>
              </w:r>
            </w:del>
          </w:p>
          <w:p w14:paraId="20B5F763" w14:textId="36CFEA6A"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15" w:author="Microsoft Office User" w:date="2022-09-15T12:30:00Z"/>
                <w:color w:val="000000"/>
              </w:rPr>
              <w:pPrChange w:id="2616" w:author="Microsoft Office User" w:date="2022-09-15T12:30:00Z">
                <w:pPr>
                  <w:keepLines/>
                  <w:widowControl w:val="0"/>
                  <w:pBdr>
                    <w:top w:val="nil"/>
                    <w:left w:val="nil"/>
                    <w:bottom w:val="nil"/>
                    <w:right w:val="nil"/>
                    <w:between w:val="nil"/>
                  </w:pBdr>
                  <w:spacing w:before="60" w:after="60"/>
                  <w:jc w:val="both"/>
                </w:pPr>
              </w:pPrChange>
            </w:pPr>
            <w:del w:id="2617" w:author="Microsoft Office User" w:date="2022-09-15T12:30:00Z">
              <w:r w:rsidRPr="002B44C4" w:rsidDel="000B6169">
                <w:rPr>
                  <w:color w:val="000000"/>
                </w:rPr>
                <w:delText>Hệ thống hỗ trợ người dùng gửi email phương án cho nhà Đồng/Tái Leader. Người dùng được sửa, xóa phương án ở các trạng thái: Chưa xử lý, Đang xử lý (Với trạng thái con là Cán bộ GQKN tạo mới phương án, chưa chuyển xử lý), quyền sửa ở trạng thái Từ chối.</w:delText>
              </w:r>
            </w:del>
          </w:p>
        </w:tc>
        <w:tc>
          <w:tcPr>
            <w:tcW w:w="1533" w:type="dxa"/>
            <w:vAlign w:val="center"/>
          </w:tcPr>
          <w:p w14:paraId="7FE067BA" w14:textId="57874D19"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18" w:author="Microsoft Office User" w:date="2022-09-15T12:30:00Z"/>
                <w:color w:val="000000"/>
              </w:rPr>
              <w:pPrChange w:id="2619" w:author="Microsoft Office User" w:date="2022-09-15T12:30:00Z">
                <w:pPr>
                  <w:keepLines/>
                  <w:widowControl w:val="0"/>
                  <w:pBdr>
                    <w:top w:val="nil"/>
                    <w:left w:val="nil"/>
                    <w:bottom w:val="nil"/>
                    <w:right w:val="nil"/>
                    <w:between w:val="nil"/>
                  </w:pBdr>
                  <w:spacing w:before="60" w:after="60"/>
                  <w:jc w:val="both"/>
                </w:pPr>
              </w:pPrChange>
            </w:pPr>
            <w:del w:id="2620" w:author="Microsoft Office User" w:date="2022-09-15T12:30:00Z">
              <w:r w:rsidRPr="002B44C4" w:rsidDel="000B6169">
                <w:rPr>
                  <w:color w:val="000000"/>
                </w:rPr>
                <w:delText>Trên hệ thống</w:delText>
              </w:r>
            </w:del>
          </w:p>
        </w:tc>
      </w:tr>
      <w:tr w:rsidR="00BB099C" w:rsidRPr="002B44C4" w:rsidDel="000B6169" w14:paraId="4032135D" w14:textId="2FFD36E1" w:rsidTr="000F244D">
        <w:trPr>
          <w:trHeight w:val="284"/>
          <w:jc w:val="center"/>
          <w:del w:id="2621" w:author="Microsoft Office User" w:date="2022-09-15T12:30:00Z"/>
        </w:trPr>
        <w:tc>
          <w:tcPr>
            <w:tcW w:w="881" w:type="dxa"/>
            <w:shd w:val="clear" w:color="auto" w:fill="F3F3F3"/>
            <w:vAlign w:val="center"/>
          </w:tcPr>
          <w:p w14:paraId="784D892C" w14:textId="0AEB6805" w:rsidR="00BB099C" w:rsidRPr="002B44C4" w:rsidDel="000B6169" w:rsidRDefault="00BB099C">
            <w:pPr>
              <w:keepNext/>
              <w:keepLines/>
              <w:numPr>
                <w:ilvl w:val="0"/>
                <w:numId w:val="24"/>
              </w:numPr>
              <w:spacing w:before="40" w:after="60" w:line="360" w:lineRule="auto"/>
              <w:outlineLvl w:val="1"/>
              <w:rPr>
                <w:del w:id="2622" w:author="Microsoft Office User" w:date="2022-09-15T12:30:00Z"/>
                <w:b/>
              </w:rPr>
              <w:pPrChange w:id="2623" w:author="Microsoft Office User" w:date="2022-09-15T12:30:00Z">
                <w:pPr>
                  <w:spacing w:before="60" w:after="60" w:line="360" w:lineRule="auto"/>
                  <w:ind w:left="142"/>
                </w:pPr>
              </w:pPrChange>
            </w:pPr>
            <w:del w:id="2624" w:author="Microsoft Office User" w:date="2022-09-15T12:30:00Z">
              <w:r w:rsidRPr="002B44C4" w:rsidDel="000B6169">
                <w:rPr>
                  <w:b/>
                </w:rPr>
                <w:delText>B3</w:delText>
              </w:r>
            </w:del>
          </w:p>
        </w:tc>
        <w:tc>
          <w:tcPr>
            <w:tcW w:w="1627" w:type="dxa"/>
          </w:tcPr>
          <w:p w14:paraId="5194492E" w14:textId="650579C7"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25" w:author="Microsoft Office User" w:date="2022-09-15T12:30:00Z"/>
                <w:color w:val="000000"/>
              </w:rPr>
              <w:pPrChange w:id="2626" w:author="Microsoft Office User" w:date="2022-09-15T12:30:00Z">
                <w:pPr>
                  <w:keepLines/>
                  <w:widowControl w:val="0"/>
                  <w:pBdr>
                    <w:top w:val="nil"/>
                    <w:left w:val="nil"/>
                    <w:bottom w:val="nil"/>
                    <w:right w:val="nil"/>
                    <w:between w:val="nil"/>
                  </w:pBdr>
                  <w:spacing w:before="60" w:after="60"/>
                  <w:jc w:val="both"/>
                </w:pPr>
              </w:pPrChange>
            </w:pPr>
            <w:del w:id="2627" w:author="Microsoft Office User" w:date="2022-09-15T12:30:00Z">
              <w:r w:rsidRPr="002B44C4" w:rsidDel="000B6169">
                <w:rPr>
                  <w:color w:val="000000"/>
                </w:rPr>
                <w:delText>Nhà Đồng/Tái Leader phê duyệt PA giám định</w:delText>
              </w:r>
            </w:del>
          </w:p>
        </w:tc>
        <w:tc>
          <w:tcPr>
            <w:tcW w:w="1447" w:type="dxa"/>
          </w:tcPr>
          <w:p w14:paraId="40C84EA4" w14:textId="74E6028D"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28" w:author="Microsoft Office User" w:date="2022-09-15T12:30:00Z"/>
                <w:color w:val="000000"/>
              </w:rPr>
              <w:pPrChange w:id="2629" w:author="Microsoft Office User" w:date="2022-09-15T12:30:00Z">
                <w:pPr>
                  <w:keepLines/>
                  <w:widowControl w:val="0"/>
                  <w:pBdr>
                    <w:top w:val="nil"/>
                    <w:left w:val="nil"/>
                    <w:bottom w:val="nil"/>
                    <w:right w:val="nil"/>
                    <w:between w:val="nil"/>
                  </w:pBdr>
                  <w:spacing w:before="60" w:after="60"/>
                  <w:jc w:val="both"/>
                </w:pPr>
              </w:pPrChange>
            </w:pPr>
            <w:del w:id="2630" w:author="Microsoft Office User" w:date="2022-09-15T12:30:00Z">
              <w:r w:rsidRPr="002B44C4" w:rsidDel="000B6169">
                <w:rPr>
                  <w:color w:val="000000"/>
                </w:rPr>
                <w:delText>Cán bộ GQKN</w:delText>
              </w:r>
            </w:del>
          </w:p>
        </w:tc>
        <w:tc>
          <w:tcPr>
            <w:tcW w:w="3343" w:type="dxa"/>
          </w:tcPr>
          <w:p w14:paraId="5F7DB6C1" w14:textId="54C9A762"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31" w:author="Microsoft Office User" w:date="2022-09-15T12:30:00Z"/>
                <w:color w:val="000000"/>
              </w:rPr>
              <w:pPrChange w:id="2632" w:author="Microsoft Office User" w:date="2022-09-15T12:30:00Z">
                <w:pPr>
                  <w:keepLines/>
                  <w:widowControl w:val="0"/>
                  <w:pBdr>
                    <w:top w:val="nil"/>
                    <w:left w:val="nil"/>
                    <w:bottom w:val="nil"/>
                    <w:right w:val="nil"/>
                    <w:between w:val="nil"/>
                  </w:pBdr>
                  <w:spacing w:before="60" w:after="60"/>
                  <w:jc w:val="both"/>
                </w:pPr>
              </w:pPrChange>
            </w:pPr>
            <w:del w:id="2633" w:author="Microsoft Office User" w:date="2022-09-15T12:30:00Z">
              <w:r w:rsidRPr="002B44C4" w:rsidDel="000B6169">
                <w:rPr>
                  <w:color w:val="000000"/>
                </w:rPr>
                <w:delText>Sau khi nhận được email xác nhận của Đồng/Tái Leader, người dùng upload file xác nhận lên phương án, chuyển xử lý tới Lãnh đạo GQKN.</w:delText>
              </w:r>
            </w:del>
          </w:p>
        </w:tc>
        <w:tc>
          <w:tcPr>
            <w:tcW w:w="1533" w:type="dxa"/>
            <w:vAlign w:val="center"/>
          </w:tcPr>
          <w:p w14:paraId="74D8E765" w14:textId="16756054"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34" w:author="Microsoft Office User" w:date="2022-09-15T12:30:00Z"/>
                <w:color w:val="000000"/>
              </w:rPr>
              <w:pPrChange w:id="2635" w:author="Microsoft Office User" w:date="2022-09-15T12:30:00Z">
                <w:pPr>
                  <w:keepLines/>
                  <w:widowControl w:val="0"/>
                  <w:pBdr>
                    <w:top w:val="nil"/>
                    <w:left w:val="nil"/>
                    <w:bottom w:val="nil"/>
                    <w:right w:val="nil"/>
                    <w:between w:val="nil"/>
                  </w:pBdr>
                  <w:spacing w:before="60" w:after="60"/>
                  <w:jc w:val="both"/>
                </w:pPr>
              </w:pPrChange>
            </w:pPr>
            <w:del w:id="2636" w:author="Microsoft Office User" w:date="2022-09-15T12:30:00Z">
              <w:r w:rsidRPr="002B44C4" w:rsidDel="000B6169">
                <w:rPr>
                  <w:color w:val="000000"/>
                </w:rPr>
                <w:delText>Trên hệ thống</w:delText>
              </w:r>
            </w:del>
          </w:p>
        </w:tc>
      </w:tr>
      <w:tr w:rsidR="00BB099C" w:rsidRPr="002B44C4" w:rsidDel="000B6169" w14:paraId="56CA243B" w14:textId="2C949C71" w:rsidTr="000F244D">
        <w:trPr>
          <w:trHeight w:val="284"/>
          <w:jc w:val="center"/>
          <w:del w:id="2637" w:author="Microsoft Office User" w:date="2022-09-15T12:30:00Z"/>
        </w:trPr>
        <w:tc>
          <w:tcPr>
            <w:tcW w:w="881" w:type="dxa"/>
            <w:shd w:val="clear" w:color="auto" w:fill="F3F3F3"/>
            <w:vAlign w:val="center"/>
          </w:tcPr>
          <w:p w14:paraId="3958B679" w14:textId="4D6C307F" w:rsidR="00BB099C" w:rsidRPr="002B44C4" w:rsidDel="000B6169" w:rsidRDefault="00BB099C">
            <w:pPr>
              <w:keepNext/>
              <w:keepLines/>
              <w:numPr>
                <w:ilvl w:val="0"/>
                <w:numId w:val="24"/>
              </w:numPr>
              <w:spacing w:before="40" w:after="60" w:line="360" w:lineRule="auto"/>
              <w:outlineLvl w:val="1"/>
              <w:rPr>
                <w:del w:id="2638" w:author="Microsoft Office User" w:date="2022-09-15T12:30:00Z"/>
                <w:b/>
              </w:rPr>
              <w:pPrChange w:id="2639" w:author="Microsoft Office User" w:date="2022-09-15T12:30:00Z">
                <w:pPr>
                  <w:spacing w:before="60" w:after="60" w:line="360" w:lineRule="auto"/>
                  <w:ind w:left="142"/>
                </w:pPr>
              </w:pPrChange>
            </w:pPr>
            <w:del w:id="2640" w:author="Microsoft Office User" w:date="2022-09-15T12:30:00Z">
              <w:r w:rsidRPr="002B44C4" w:rsidDel="000B6169">
                <w:rPr>
                  <w:b/>
                </w:rPr>
                <w:delText>B4</w:delText>
              </w:r>
            </w:del>
          </w:p>
        </w:tc>
        <w:tc>
          <w:tcPr>
            <w:tcW w:w="1627" w:type="dxa"/>
          </w:tcPr>
          <w:p w14:paraId="1B5D0A5D" w14:textId="2CB97C89"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41" w:author="Microsoft Office User" w:date="2022-09-15T12:30:00Z"/>
                <w:color w:val="000000"/>
              </w:rPr>
              <w:pPrChange w:id="2642" w:author="Microsoft Office User" w:date="2022-09-15T12:30:00Z">
                <w:pPr>
                  <w:keepLines/>
                  <w:widowControl w:val="0"/>
                  <w:pBdr>
                    <w:top w:val="nil"/>
                    <w:left w:val="nil"/>
                    <w:bottom w:val="nil"/>
                    <w:right w:val="nil"/>
                    <w:between w:val="nil"/>
                  </w:pBdr>
                  <w:spacing w:before="60" w:after="60"/>
                  <w:jc w:val="both"/>
                </w:pPr>
              </w:pPrChange>
            </w:pPr>
            <w:del w:id="2643" w:author="Microsoft Office User" w:date="2022-09-15T12:30:00Z">
              <w:r w:rsidRPr="002B44C4" w:rsidDel="000B6169">
                <w:rPr>
                  <w:color w:val="000000"/>
                </w:rPr>
                <w:delText>Lãnh đạo GQKN phê duyệt PA giám định</w:delText>
              </w:r>
            </w:del>
          </w:p>
        </w:tc>
        <w:tc>
          <w:tcPr>
            <w:tcW w:w="1447" w:type="dxa"/>
          </w:tcPr>
          <w:p w14:paraId="5B63536C" w14:textId="78919C9D"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44" w:author="Microsoft Office User" w:date="2022-09-15T12:30:00Z"/>
                <w:color w:val="000000"/>
              </w:rPr>
              <w:pPrChange w:id="2645" w:author="Microsoft Office User" w:date="2022-09-15T12:30:00Z">
                <w:pPr>
                  <w:keepLines/>
                  <w:widowControl w:val="0"/>
                  <w:pBdr>
                    <w:top w:val="nil"/>
                    <w:left w:val="nil"/>
                    <w:bottom w:val="nil"/>
                    <w:right w:val="nil"/>
                    <w:between w:val="nil"/>
                  </w:pBdr>
                  <w:spacing w:before="60" w:after="60"/>
                  <w:jc w:val="both"/>
                </w:pPr>
              </w:pPrChange>
            </w:pPr>
            <w:del w:id="2646" w:author="Microsoft Office User" w:date="2022-09-15T12:30:00Z">
              <w:r w:rsidRPr="002B44C4" w:rsidDel="000B6169">
                <w:rPr>
                  <w:color w:val="000000"/>
                </w:rPr>
                <w:delText>Lãnh đạo GQKN</w:delText>
              </w:r>
            </w:del>
          </w:p>
        </w:tc>
        <w:tc>
          <w:tcPr>
            <w:tcW w:w="3343" w:type="dxa"/>
          </w:tcPr>
          <w:p w14:paraId="3E86C4CD" w14:textId="5FC20778"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47" w:author="Microsoft Office User" w:date="2022-09-15T12:30:00Z"/>
                <w:color w:val="000000"/>
              </w:rPr>
              <w:pPrChange w:id="2648" w:author="Microsoft Office User" w:date="2022-09-15T12:30:00Z">
                <w:pPr>
                  <w:keepLines/>
                  <w:widowControl w:val="0"/>
                  <w:pBdr>
                    <w:top w:val="nil"/>
                    <w:left w:val="nil"/>
                    <w:bottom w:val="nil"/>
                    <w:right w:val="nil"/>
                    <w:between w:val="nil"/>
                  </w:pBdr>
                  <w:spacing w:before="60" w:after="60"/>
                  <w:jc w:val="both"/>
                </w:pPr>
              </w:pPrChange>
            </w:pPr>
            <w:del w:id="2649" w:author="Microsoft Office User" w:date="2022-09-15T12:30:00Z">
              <w:r w:rsidRPr="002B44C4" w:rsidDel="000B6169">
                <w:rPr>
                  <w:color w:val="000000"/>
                </w:rPr>
                <w:delText>Người dùng chọn “Phê duyệt” hoặc “Từ chối” phương án giám định. Nếu từ chối, người dùng nhập lý do để Cán bộ GQKN sửa lại  phương án từ đầu.</w:delText>
              </w:r>
            </w:del>
          </w:p>
          <w:p w14:paraId="5338C2B7" w14:textId="320F4160"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50" w:author="Microsoft Office User" w:date="2022-09-15T12:30:00Z"/>
                <w:color w:val="000000"/>
              </w:rPr>
              <w:pPrChange w:id="2651" w:author="Microsoft Office User" w:date="2022-09-15T12:30:00Z">
                <w:pPr>
                  <w:keepLines/>
                  <w:widowControl w:val="0"/>
                  <w:pBdr>
                    <w:top w:val="nil"/>
                    <w:left w:val="nil"/>
                    <w:bottom w:val="nil"/>
                    <w:right w:val="nil"/>
                    <w:between w:val="nil"/>
                  </w:pBdr>
                  <w:spacing w:before="60" w:after="60"/>
                  <w:jc w:val="both"/>
                </w:pPr>
              </w:pPrChange>
            </w:pPr>
            <w:del w:id="2652" w:author="Microsoft Office User" w:date="2022-09-15T12:30:00Z">
              <w:r w:rsidRPr="002B44C4" w:rsidDel="000B6169">
                <w:rPr>
                  <w:color w:val="000000"/>
                </w:rPr>
                <w:delText>Sau khi người dùng từ chối, trạng thái lập phương án của Cán bộ GQKN chuyển sang “Từ chối”. Cán bộ tiến hành sửa phương án và gửi chuyển xử lý lại.</w:delText>
              </w:r>
            </w:del>
          </w:p>
          <w:p w14:paraId="0C843493" w14:textId="19FDD775"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53" w:author="Microsoft Office User" w:date="2022-09-15T12:30:00Z"/>
                <w:color w:val="000000"/>
              </w:rPr>
              <w:pPrChange w:id="2654" w:author="Microsoft Office User" w:date="2022-09-15T12:30:00Z">
                <w:pPr>
                  <w:keepLines/>
                  <w:widowControl w:val="0"/>
                  <w:pBdr>
                    <w:top w:val="nil"/>
                    <w:left w:val="nil"/>
                    <w:bottom w:val="nil"/>
                    <w:right w:val="nil"/>
                    <w:between w:val="nil"/>
                  </w:pBdr>
                  <w:spacing w:before="60" w:after="60"/>
                  <w:jc w:val="both"/>
                </w:pPr>
              </w:pPrChange>
            </w:pPr>
            <w:del w:id="2655" w:author="Microsoft Office User" w:date="2022-09-15T12:30:00Z">
              <w:r w:rsidRPr="002B44C4" w:rsidDel="000B6169">
                <w:rPr>
                  <w:color w:val="000000"/>
                </w:rPr>
                <w:delText>Người dùng có quyền sửa, xóa  phương án ở tất cả trạng thái trừ Đã xử lý, Từ chối.</w:delText>
              </w:r>
            </w:del>
          </w:p>
        </w:tc>
        <w:tc>
          <w:tcPr>
            <w:tcW w:w="1533" w:type="dxa"/>
            <w:vAlign w:val="center"/>
          </w:tcPr>
          <w:p w14:paraId="46E192D1" w14:textId="2CAAB954" w:rsidR="00BB099C" w:rsidRPr="002B44C4" w:rsidDel="000B6169" w:rsidRDefault="00BB099C">
            <w:pPr>
              <w:keepNext/>
              <w:keepLines/>
              <w:widowControl w:val="0"/>
              <w:numPr>
                <w:ilvl w:val="0"/>
                <w:numId w:val="24"/>
              </w:numPr>
              <w:pBdr>
                <w:top w:val="nil"/>
                <w:left w:val="nil"/>
                <w:bottom w:val="nil"/>
                <w:right w:val="nil"/>
                <w:between w:val="nil"/>
              </w:pBdr>
              <w:spacing w:before="40" w:after="60"/>
              <w:jc w:val="both"/>
              <w:outlineLvl w:val="1"/>
              <w:rPr>
                <w:del w:id="2656" w:author="Microsoft Office User" w:date="2022-09-15T12:30:00Z"/>
                <w:color w:val="000000"/>
              </w:rPr>
              <w:pPrChange w:id="2657" w:author="Microsoft Office User" w:date="2022-09-15T12:30:00Z">
                <w:pPr>
                  <w:keepLines/>
                  <w:widowControl w:val="0"/>
                  <w:pBdr>
                    <w:top w:val="nil"/>
                    <w:left w:val="nil"/>
                    <w:bottom w:val="nil"/>
                    <w:right w:val="nil"/>
                    <w:between w:val="nil"/>
                  </w:pBdr>
                  <w:spacing w:before="60" w:after="60"/>
                  <w:jc w:val="both"/>
                </w:pPr>
              </w:pPrChange>
            </w:pPr>
            <w:del w:id="2658" w:author="Microsoft Office User" w:date="2022-09-15T12:30:00Z">
              <w:r w:rsidRPr="002B44C4" w:rsidDel="000B6169">
                <w:rPr>
                  <w:color w:val="000000"/>
                </w:rPr>
                <w:delText>Trên hệ thống</w:delText>
              </w:r>
            </w:del>
          </w:p>
        </w:tc>
      </w:tr>
    </w:tbl>
    <w:p w14:paraId="513A8C49" w14:textId="5C42551E" w:rsidR="00176224" w:rsidRPr="002B44C4" w:rsidDel="000B6169" w:rsidRDefault="00176224">
      <w:pPr>
        <w:keepNext/>
        <w:keepLines/>
        <w:numPr>
          <w:ilvl w:val="0"/>
          <w:numId w:val="24"/>
        </w:numPr>
        <w:spacing w:before="40"/>
        <w:outlineLvl w:val="1"/>
        <w:rPr>
          <w:del w:id="2659" w:author="Microsoft Office User" w:date="2022-09-15T12:30:00Z"/>
        </w:rPr>
        <w:pPrChange w:id="2660" w:author="Microsoft Office User" w:date="2022-09-15T12:30:00Z">
          <w:pPr/>
        </w:pPrChange>
      </w:pPr>
    </w:p>
    <w:p w14:paraId="2EADE21B" w14:textId="77C85755" w:rsidR="00983D75" w:rsidRPr="002B44C4" w:rsidDel="000B6169" w:rsidRDefault="00983D75">
      <w:pPr>
        <w:keepNext/>
        <w:keepLines/>
        <w:numPr>
          <w:ilvl w:val="0"/>
          <w:numId w:val="24"/>
        </w:numPr>
        <w:spacing w:before="40"/>
        <w:outlineLvl w:val="1"/>
        <w:rPr>
          <w:del w:id="2661" w:author="Microsoft Office User" w:date="2022-09-15T12:30:00Z"/>
        </w:rPr>
        <w:pPrChange w:id="2662" w:author="Microsoft Office User" w:date="2022-09-15T12:30:00Z">
          <w:pPr/>
        </w:pPrChange>
      </w:pPr>
    </w:p>
    <w:p w14:paraId="122CB130" w14:textId="2C964DD9" w:rsidR="00402224" w:rsidRPr="002B44C4" w:rsidDel="000B6169" w:rsidRDefault="00402224">
      <w:pPr>
        <w:pStyle w:val="Heading4"/>
        <w:numPr>
          <w:ilvl w:val="0"/>
          <w:numId w:val="24"/>
        </w:numPr>
        <w:rPr>
          <w:del w:id="2663" w:author="Microsoft Office User" w:date="2022-09-15T12:30:00Z"/>
          <w:rFonts w:cs="Times New Roman"/>
        </w:rPr>
        <w:pPrChange w:id="2664" w:author="Microsoft Office User" w:date="2022-09-15T12:30:00Z">
          <w:pPr>
            <w:pStyle w:val="Heading4"/>
            <w:numPr>
              <w:ilvl w:val="2"/>
              <w:numId w:val="17"/>
            </w:numPr>
            <w:ind w:left="1224" w:hanging="504"/>
          </w:pPr>
        </w:pPrChange>
      </w:pPr>
      <w:bookmarkStart w:id="2665" w:name="_Toc113613762"/>
      <w:del w:id="2666" w:author="Microsoft Office User" w:date="2022-09-15T12:30:00Z">
        <w:r w:rsidRPr="002B44C4" w:rsidDel="000B6169">
          <w:rPr>
            <w:rFonts w:cs="Times New Roman"/>
          </w:rPr>
          <w:delText>Mô tả dữ liệu đầu vào</w:delText>
        </w:r>
        <w:bookmarkEnd w:id="2665"/>
      </w:del>
    </w:p>
    <w:p w14:paraId="10E7F5E3" w14:textId="1F607677" w:rsidR="00176224" w:rsidRPr="002B44C4" w:rsidDel="000B6169" w:rsidRDefault="00176224">
      <w:pPr>
        <w:keepNext/>
        <w:keepLines/>
        <w:numPr>
          <w:ilvl w:val="0"/>
          <w:numId w:val="24"/>
        </w:numPr>
        <w:spacing w:before="40"/>
        <w:outlineLvl w:val="1"/>
        <w:rPr>
          <w:del w:id="2667" w:author="Microsoft Office User" w:date="2022-09-15T12:30:00Z"/>
        </w:rPr>
        <w:pPrChange w:id="2668" w:author="Microsoft Office User" w:date="2022-09-15T12:30:00Z">
          <w:pPr/>
        </w:pPrChange>
      </w:pPr>
      <w:del w:id="2669" w:author="Microsoft Office User" w:date="2022-09-15T12:30:00Z">
        <w:r w:rsidRPr="002B44C4" w:rsidDel="000B6169">
          <w:delText>[Dữ liệu đầu vào giống với dữ liệu đầu vào của phần Lập phương án giám định hình thức Tự giám định]</w:delText>
        </w:r>
      </w:del>
    </w:p>
    <w:p w14:paraId="3BE28331" w14:textId="52AD72C5" w:rsidR="00402224" w:rsidRPr="002B44C4" w:rsidDel="000B6169" w:rsidRDefault="00402224">
      <w:pPr>
        <w:keepNext/>
        <w:keepLines/>
        <w:numPr>
          <w:ilvl w:val="0"/>
          <w:numId w:val="24"/>
        </w:numPr>
        <w:spacing w:before="40"/>
        <w:outlineLvl w:val="1"/>
        <w:rPr>
          <w:del w:id="2670" w:author="Microsoft Office User" w:date="2022-09-15T12:30:00Z"/>
        </w:rPr>
        <w:pPrChange w:id="2671" w:author="Microsoft Office User" w:date="2022-09-15T12:30:00Z">
          <w:pPr/>
        </w:pPrChange>
      </w:pPr>
    </w:p>
    <w:p w14:paraId="485C7B02" w14:textId="63E82377" w:rsidR="002E5A60" w:rsidRPr="002B44C4" w:rsidDel="000B6169" w:rsidRDefault="002E5A60">
      <w:pPr>
        <w:pStyle w:val="Heading4"/>
        <w:numPr>
          <w:ilvl w:val="0"/>
          <w:numId w:val="24"/>
        </w:numPr>
        <w:rPr>
          <w:del w:id="2672" w:author="Microsoft Office User" w:date="2022-09-15T12:30:00Z"/>
          <w:rFonts w:cs="Times New Roman"/>
        </w:rPr>
        <w:pPrChange w:id="2673" w:author="Microsoft Office User" w:date="2022-09-15T12:30:00Z">
          <w:pPr>
            <w:pStyle w:val="Heading4"/>
            <w:numPr>
              <w:ilvl w:val="2"/>
              <w:numId w:val="17"/>
            </w:numPr>
            <w:ind w:left="1224" w:hanging="504"/>
          </w:pPr>
        </w:pPrChange>
      </w:pPr>
      <w:bookmarkStart w:id="2674" w:name="_Toc113613763"/>
      <w:del w:id="2675" w:author="Microsoft Office User" w:date="2022-09-15T12:30:00Z">
        <w:r w:rsidRPr="002B44C4" w:rsidDel="000B6169">
          <w:rPr>
            <w:rFonts w:cs="Times New Roman"/>
          </w:rPr>
          <w:delText>Mô tả dữ liệu đầu ra</w:delText>
        </w:r>
        <w:bookmarkEnd w:id="2674"/>
      </w:del>
    </w:p>
    <w:p w14:paraId="62ECFD6F" w14:textId="5BA56EE9" w:rsidR="002E5A60" w:rsidRPr="002B44C4" w:rsidDel="000B6169" w:rsidRDefault="002E5A60">
      <w:pPr>
        <w:keepNext/>
        <w:keepLines/>
        <w:numPr>
          <w:ilvl w:val="0"/>
          <w:numId w:val="24"/>
        </w:numPr>
        <w:spacing w:before="40"/>
        <w:outlineLvl w:val="1"/>
        <w:rPr>
          <w:del w:id="2676" w:author="Microsoft Office User" w:date="2022-09-15T12:30:00Z"/>
        </w:rPr>
        <w:pPrChange w:id="2677"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1916"/>
        <w:gridCol w:w="1533"/>
      </w:tblGrid>
      <w:tr w:rsidR="002E5A60" w:rsidRPr="002B44C4" w:rsidDel="000B6169" w14:paraId="25CC5E67" w14:textId="16237EF9" w:rsidTr="00293B07">
        <w:trPr>
          <w:trHeight w:val="284"/>
          <w:tblHeader/>
          <w:jc w:val="center"/>
          <w:del w:id="2678" w:author="Microsoft Office User" w:date="2022-09-15T12:30:00Z"/>
        </w:trPr>
        <w:tc>
          <w:tcPr>
            <w:tcW w:w="881" w:type="dxa"/>
            <w:shd w:val="clear" w:color="auto" w:fill="F3F3F3"/>
            <w:vAlign w:val="center"/>
          </w:tcPr>
          <w:p w14:paraId="54F763FF" w14:textId="3CEFCA1B" w:rsidR="002E5A60" w:rsidRPr="002B44C4" w:rsidDel="000B6169" w:rsidRDefault="002E5A60">
            <w:pPr>
              <w:keepNext/>
              <w:keepLines/>
              <w:numPr>
                <w:ilvl w:val="0"/>
                <w:numId w:val="24"/>
              </w:numPr>
              <w:spacing w:before="40" w:after="60" w:line="360" w:lineRule="auto"/>
              <w:outlineLvl w:val="1"/>
              <w:rPr>
                <w:del w:id="2679" w:author="Microsoft Office User" w:date="2022-09-15T12:30:00Z"/>
                <w:b/>
              </w:rPr>
              <w:pPrChange w:id="2680" w:author="Microsoft Office User" w:date="2022-09-15T12:30:00Z">
                <w:pPr>
                  <w:spacing w:before="60" w:after="60" w:line="360" w:lineRule="auto"/>
                  <w:ind w:left="142"/>
                </w:pPr>
              </w:pPrChange>
            </w:pPr>
            <w:del w:id="2681" w:author="Microsoft Office User" w:date="2022-09-15T12:30:00Z">
              <w:r w:rsidRPr="002B44C4" w:rsidDel="000B6169">
                <w:rPr>
                  <w:b/>
                </w:rPr>
                <w:delText>STT</w:delText>
              </w:r>
            </w:del>
          </w:p>
        </w:tc>
        <w:tc>
          <w:tcPr>
            <w:tcW w:w="1808" w:type="dxa"/>
          </w:tcPr>
          <w:p w14:paraId="31C3FFFC" w14:textId="07D406CF" w:rsidR="002E5A60" w:rsidRPr="002B44C4" w:rsidDel="000B6169" w:rsidRDefault="002E5A60">
            <w:pPr>
              <w:keepNext/>
              <w:keepLines/>
              <w:widowControl w:val="0"/>
              <w:numPr>
                <w:ilvl w:val="0"/>
                <w:numId w:val="24"/>
              </w:numPr>
              <w:pBdr>
                <w:top w:val="nil"/>
                <w:left w:val="nil"/>
                <w:bottom w:val="nil"/>
                <w:right w:val="nil"/>
                <w:between w:val="nil"/>
              </w:pBdr>
              <w:spacing w:before="40" w:after="60" w:line="360" w:lineRule="auto"/>
              <w:jc w:val="center"/>
              <w:outlineLvl w:val="1"/>
              <w:rPr>
                <w:del w:id="2682" w:author="Microsoft Office User" w:date="2022-09-15T12:30:00Z"/>
                <w:color w:val="000000"/>
              </w:rPr>
              <w:pPrChange w:id="2683" w:author="Microsoft Office User" w:date="2022-09-15T12:30:00Z">
                <w:pPr>
                  <w:keepLines/>
                  <w:widowControl w:val="0"/>
                  <w:pBdr>
                    <w:top w:val="nil"/>
                    <w:left w:val="nil"/>
                    <w:bottom w:val="nil"/>
                    <w:right w:val="nil"/>
                    <w:between w:val="nil"/>
                  </w:pBdr>
                  <w:spacing w:before="60" w:after="60" w:line="360" w:lineRule="auto"/>
                  <w:jc w:val="center"/>
                </w:pPr>
              </w:pPrChange>
            </w:pPr>
            <w:del w:id="2684" w:author="Microsoft Office User" w:date="2022-09-15T12:30:00Z">
              <w:r w:rsidRPr="002B44C4" w:rsidDel="000B6169">
                <w:rPr>
                  <w:color w:val="000000"/>
                </w:rPr>
                <w:delText>Dữ liệu đầu ra</w:delText>
              </w:r>
            </w:del>
          </w:p>
        </w:tc>
        <w:tc>
          <w:tcPr>
            <w:tcW w:w="2693" w:type="dxa"/>
          </w:tcPr>
          <w:p w14:paraId="474031ED" w14:textId="201F826F" w:rsidR="002E5A60" w:rsidRPr="002B44C4" w:rsidDel="000B6169" w:rsidRDefault="002E5A60">
            <w:pPr>
              <w:keepNext/>
              <w:keepLines/>
              <w:widowControl w:val="0"/>
              <w:numPr>
                <w:ilvl w:val="0"/>
                <w:numId w:val="24"/>
              </w:numPr>
              <w:pBdr>
                <w:top w:val="nil"/>
                <w:left w:val="nil"/>
                <w:bottom w:val="nil"/>
                <w:right w:val="nil"/>
                <w:between w:val="nil"/>
              </w:pBdr>
              <w:spacing w:before="40" w:after="60" w:line="360" w:lineRule="auto"/>
              <w:jc w:val="center"/>
              <w:outlineLvl w:val="1"/>
              <w:rPr>
                <w:del w:id="2685" w:author="Microsoft Office User" w:date="2022-09-15T12:30:00Z"/>
                <w:color w:val="000000"/>
              </w:rPr>
              <w:pPrChange w:id="2686" w:author="Microsoft Office User" w:date="2022-09-15T12:30:00Z">
                <w:pPr>
                  <w:keepLines/>
                  <w:widowControl w:val="0"/>
                  <w:pBdr>
                    <w:top w:val="nil"/>
                    <w:left w:val="nil"/>
                    <w:bottom w:val="nil"/>
                    <w:right w:val="nil"/>
                    <w:between w:val="nil"/>
                  </w:pBdr>
                  <w:spacing w:before="60" w:after="60" w:line="360" w:lineRule="auto"/>
                  <w:jc w:val="center"/>
                </w:pPr>
              </w:pPrChange>
            </w:pPr>
            <w:del w:id="2687" w:author="Microsoft Office User" w:date="2022-09-15T12:30:00Z">
              <w:r w:rsidRPr="002B44C4" w:rsidDel="000B6169">
                <w:rPr>
                  <w:color w:val="000000"/>
                </w:rPr>
                <w:delText>Trường thông tin</w:delText>
              </w:r>
            </w:del>
          </w:p>
        </w:tc>
        <w:tc>
          <w:tcPr>
            <w:tcW w:w="1916" w:type="dxa"/>
          </w:tcPr>
          <w:p w14:paraId="04C8209A" w14:textId="4CA954CB" w:rsidR="002E5A60" w:rsidRPr="002B44C4" w:rsidDel="000B6169" w:rsidRDefault="002E5A60">
            <w:pPr>
              <w:keepNext/>
              <w:keepLines/>
              <w:widowControl w:val="0"/>
              <w:numPr>
                <w:ilvl w:val="0"/>
                <w:numId w:val="24"/>
              </w:numPr>
              <w:pBdr>
                <w:top w:val="nil"/>
                <w:left w:val="nil"/>
                <w:bottom w:val="nil"/>
                <w:right w:val="nil"/>
                <w:between w:val="nil"/>
              </w:pBdr>
              <w:spacing w:before="40" w:after="60" w:line="360" w:lineRule="auto"/>
              <w:jc w:val="center"/>
              <w:outlineLvl w:val="1"/>
              <w:rPr>
                <w:del w:id="2688" w:author="Microsoft Office User" w:date="2022-09-15T12:30:00Z"/>
                <w:color w:val="000000"/>
              </w:rPr>
              <w:pPrChange w:id="2689" w:author="Microsoft Office User" w:date="2022-09-15T12:30:00Z">
                <w:pPr>
                  <w:keepLines/>
                  <w:widowControl w:val="0"/>
                  <w:pBdr>
                    <w:top w:val="nil"/>
                    <w:left w:val="nil"/>
                    <w:bottom w:val="nil"/>
                    <w:right w:val="nil"/>
                    <w:between w:val="nil"/>
                  </w:pBdr>
                  <w:spacing w:before="60" w:after="60" w:line="360" w:lineRule="auto"/>
                  <w:jc w:val="center"/>
                </w:pPr>
              </w:pPrChange>
            </w:pPr>
            <w:del w:id="2690" w:author="Microsoft Office User" w:date="2022-09-15T12:30:00Z">
              <w:r w:rsidRPr="002B44C4" w:rsidDel="000B6169">
                <w:rPr>
                  <w:color w:val="000000"/>
                </w:rPr>
                <w:delText>Nguồn dữ liệu</w:delText>
              </w:r>
            </w:del>
          </w:p>
        </w:tc>
        <w:tc>
          <w:tcPr>
            <w:tcW w:w="1533" w:type="dxa"/>
          </w:tcPr>
          <w:p w14:paraId="0C975CB6" w14:textId="48CDB19C" w:rsidR="002E5A60" w:rsidRPr="002B44C4" w:rsidDel="000B6169" w:rsidRDefault="002E5A60">
            <w:pPr>
              <w:keepNext/>
              <w:keepLines/>
              <w:widowControl w:val="0"/>
              <w:numPr>
                <w:ilvl w:val="0"/>
                <w:numId w:val="24"/>
              </w:numPr>
              <w:pBdr>
                <w:top w:val="nil"/>
                <w:left w:val="nil"/>
                <w:bottom w:val="nil"/>
                <w:right w:val="nil"/>
                <w:between w:val="nil"/>
              </w:pBdr>
              <w:spacing w:before="40" w:after="60" w:line="360" w:lineRule="auto"/>
              <w:jc w:val="center"/>
              <w:outlineLvl w:val="1"/>
              <w:rPr>
                <w:del w:id="2691" w:author="Microsoft Office User" w:date="2022-09-15T12:30:00Z"/>
                <w:color w:val="000000"/>
              </w:rPr>
              <w:pPrChange w:id="2692" w:author="Microsoft Office User" w:date="2022-09-15T12:30:00Z">
                <w:pPr>
                  <w:keepLines/>
                  <w:widowControl w:val="0"/>
                  <w:pBdr>
                    <w:top w:val="nil"/>
                    <w:left w:val="nil"/>
                    <w:bottom w:val="nil"/>
                    <w:right w:val="nil"/>
                    <w:between w:val="nil"/>
                  </w:pBdr>
                  <w:spacing w:before="60" w:after="60" w:line="360" w:lineRule="auto"/>
                  <w:jc w:val="center"/>
                </w:pPr>
              </w:pPrChange>
            </w:pPr>
            <w:del w:id="2693" w:author="Microsoft Office User" w:date="2022-09-15T12:30:00Z">
              <w:r w:rsidRPr="002B44C4" w:rsidDel="000B6169">
                <w:rPr>
                  <w:color w:val="000000"/>
                </w:rPr>
                <w:delText>Ghi chú</w:delText>
              </w:r>
            </w:del>
          </w:p>
        </w:tc>
      </w:tr>
      <w:tr w:rsidR="002E5A60" w:rsidRPr="002B44C4" w:rsidDel="000B6169" w14:paraId="591CBCC5" w14:textId="0B0AD82D" w:rsidTr="000F244D">
        <w:trPr>
          <w:trHeight w:val="284"/>
          <w:jc w:val="center"/>
          <w:del w:id="2694" w:author="Microsoft Office User" w:date="2022-09-15T12:30:00Z"/>
        </w:trPr>
        <w:tc>
          <w:tcPr>
            <w:tcW w:w="881" w:type="dxa"/>
            <w:shd w:val="clear" w:color="auto" w:fill="F3F3F3"/>
            <w:vAlign w:val="center"/>
          </w:tcPr>
          <w:p w14:paraId="2C4E564F" w14:textId="01278233" w:rsidR="002E5A60" w:rsidRPr="002B44C4" w:rsidDel="000B6169" w:rsidRDefault="002E5A60">
            <w:pPr>
              <w:keepNext/>
              <w:keepLines/>
              <w:numPr>
                <w:ilvl w:val="0"/>
                <w:numId w:val="24"/>
              </w:numPr>
              <w:spacing w:before="40" w:after="60" w:line="360" w:lineRule="auto"/>
              <w:outlineLvl w:val="1"/>
              <w:rPr>
                <w:del w:id="2695" w:author="Microsoft Office User" w:date="2022-09-15T12:30:00Z"/>
                <w:b/>
              </w:rPr>
              <w:pPrChange w:id="2696" w:author="Microsoft Office User" w:date="2022-09-15T12:30:00Z">
                <w:pPr>
                  <w:spacing w:before="60" w:after="60" w:line="360" w:lineRule="auto"/>
                  <w:ind w:left="142"/>
                </w:pPr>
              </w:pPrChange>
            </w:pPr>
            <w:del w:id="2697" w:author="Microsoft Office User" w:date="2022-09-15T12:30:00Z">
              <w:r w:rsidRPr="002B44C4" w:rsidDel="000B6169">
                <w:rPr>
                  <w:b/>
                </w:rPr>
                <w:delText>1</w:delText>
              </w:r>
            </w:del>
          </w:p>
        </w:tc>
        <w:tc>
          <w:tcPr>
            <w:tcW w:w="1808" w:type="dxa"/>
          </w:tcPr>
          <w:p w14:paraId="5451D3B7" w14:textId="028B474E"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698" w:author="Microsoft Office User" w:date="2022-09-15T12:30:00Z"/>
                <w:color w:val="000000"/>
              </w:rPr>
              <w:pPrChange w:id="2699" w:author="Microsoft Office User" w:date="2022-09-15T12:30:00Z">
                <w:pPr>
                  <w:keepLines/>
                  <w:widowControl w:val="0"/>
                  <w:pBdr>
                    <w:top w:val="nil"/>
                    <w:left w:val="nil"/>
                    <w:bottom w:val="nil"/>
                    <w:right w:val="nil"/>
                    <w:between w:val="nil"/>
                  </w:pBdr>
                  <w:spacing w:before="60" w:after="60"/>
                  <w:jc w:val="both"/>
                </w:pPr>
              </w:pPrChange>
            </w:pPr>
            <w:del w:id="2700" w:author="Microsoft Office User" w:date="2022-09-15T12:30:00Z">
              <w:r w:rsidRPr="002B44C4" w:rsidDel="000B6169">
                <w:rPr>
                  <w:color w:val="000000"/>
                </w:rPr>
                <w:delText xml:space="preserve">Phương án giám định – Hình thức </w:delText>
              </w:r>
              <w:r w:rsidR="009C1939" w:rsidRPr="002B44C4" w:rsidDel="000B6169">
                <w:rPr>
                  <w:color w:val="000000"/>
                </w:rPr>
                <w:delText>Thuê chuyên gia</w:delText>
              </w:r>
            </w:del>
          </w:p>
        </w:tc>
        <w:tc>
          <w:tcPr>
            <w:tcW w:w="2693" w:type="dxa"/>
          </w:tcPr>
          <w:p w14:paraId="6233E41A" w14:textId="5FE6D78F"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701" w:author="Microsoft Office User" w:date="2022-09-15T12:30:00Z"/>
                <w:color w:val="000000"/>
              </w:rPr>
              <w:pPrChange w:id="2702" w:author="Microsoft Office User" w:date="2022-09-15T12:30:00Z">
                <w:pPr>
                  <w:keepLines/>
                  <w:widowControl w:val="0"/>
                  <w:pBdr>
                    <w:top w:val="nil"/>
                    <w:left w:val="nil"/>
                    <w:bottom w:val="nil"/>
                    <w:right w:val="nil"/>
                    <w:between w:val="nil"/>
                  </w:pBdr>
                  <w:spacing w:before="60" w:after="60"/>
                  <w:jc w:val="both"/>
                </w:pPr>
              </w:pPrChange>
            </w:pPr>
            <w:del w:id="2703" w:author="Microsoft Office User" w:date="2022-09-15T12:30:00Z">
              <w:r w:rsidRPr="002B44C4" w:rsidDel="000B6169">
                <w:rPr>
                  <w:color w:val="000000"/>
                </w:rPr>
                <w:delText>1. Hình thức giám định: Thuê chuyên gia</w:delText>
              </w:r>
            </w:del>
          </w:p>
          <w:p w14:paraId="7BC2A45D" w14:textId="3295295A"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704" w:author="Microsoft Office User" w:date="2022-09-15T12:30:00Z"/>
                <w:color w:val="000000"/>
              </w:rPr>
              <w:pPrChange w:id="2705" w:author="Microsoft Office User" w:date="2022-09-15T12:30:00Z">
                <w:pPr>
                  <w:keepLines/>
                  <w:widowControl w:val="0"/>
                  <w:pBdr>
                    <w:top w:val="nil"/>
                    <w:left w:val="nil"/>
                    <w:bottom w:val="nil"/>
                    <w:right w:val="nil"/>
                    <w:between w:val="nil"/>
                  </w:pBdr>
                  <w:spacing w:before="60" w:after="60"/>
                  <w:jc w:val="both"/>
                </w:pPr>
              </w:pPrChange>
            </w:pPr>
            <w:del w:id="2706" w:author="Microsoft Office User" w:date="2022-09-15T12:30:00Z">
              <w:r w:rsidRPr="002B44C4" w:rsidDel="000B6169">
                <w:rPr>
                  <w:color w:val="000000"/>
                </w:rPr>
                <w:delText>2. Trạng thái phương án</w:delText>
              </w:r>
            </w:del>
          </w:p>
          <w:p w14:paraId="75288BB4" w14:textId="43EE81E5"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707" w:author="Microsoft Office User" w:date="2022-09-15T12:30:00Z"/>
                <w:color w:val="000000"/>
              </w:rPr>
              <w:pPrChange w:id="2708" w:author="Microsoft Office User" w:date="2022-09-15T12:30:00Z">
                <w:pPr>
                  <w:keepLines/>
                  <w:widowControl w:val="0"/>
                  <w:pBdr>
                    <w:top w:val="nil"/>
                    <w:left w:val="nil"/>
                    <w:bottom w:val="nil"/>
                    <w:right w:val="nil"/>
                    <w:between w:val="nil"/>
                  </w:pBdr>
                  <w:spacing w:before="60" w:after="60"/>
                  <w:jc w:val="both"/>
                </w:pPr>
              </w:pPrChange>
            </w:pPr>
            <w:del w:id="2709" w:author="Microsoft Office User" w:date="2022-09-15T12:30:00Z">
              <w:r w:rsidRPr="002B44C4" w:rsidDel="000B6169">
                <w:rPr>
                  <w:color w:val="000000"/>
                </w:rPr>
                <w:delText xml:space="preserve">3. Họ và tên </w:delText>
              </w:r>
              <w:r w:rsidR="00560A58" w:rsidRPr="002B44C4" w:rsidDel="000B6169">
                <w:rPr>
                  <w:color w:val="000000"/>
                </w:rPr>
                <w:delText>chuyên gia</w:delText>
              </w:r>
            </w:del>
          </w:p>
          <w:p w14:paraId="2F84656A" w14:textId="6E2CE965"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710" w:author="Microsoft Office User" w:date="2022-09-15T12:30:00Z"/>
              </w:rPr>
              <w:pPrChange w:id="2711" w:author="Microsoft Office User" w:date="2022-09-15T12:30:00Z">
                <w:pPr>
                  <w:keepLines/>
                  <w:widowControl w:val="0"/>
                  <w:pBdr>
                    <w:top w:val="nil"/>
                    <w:left w:val="nil"/>
                    <w:bottom w:val="nil"/>
                    <w:right w:val="nil"/>
                    <w:between w:val="nil"/>
                  </w:pBdr>
                  <w:spacing w:before="60" w:after="60"/>
                  <w:jc w:val="both"/>
                </w:pPr>
              </w:pPrChange>
            </w:pPr>
            <w:del w:id="2712" w:author="Microsoft Office User" w:date="2022-09-15T12:30:00Z">
              <w:r w:rsidRPr="002B44C4" w:rsidDel="000B6169">
                <w:rPr>
                  <w:color w:val="000000"/>
                </w:rPr>
                <w:delText xml:space="preserve">4. </w:delText>
              </w:r>
              <w:r w:rsidRPr="002B44C4" w:rsidDel="000B6169">
                <w:delText xml:space="preserve">Số điện thoại </w:delText>
              </w:r>
              <w:r w:rsidR="00560A58" w:rsidRPr="002B44C4" w:rsidDel="000B6169">
                <w:delText>chuyên gia</w:delText>
              </w:r>
            </w:del>
          </w:p>
          <w:p w14:paraId="05335214" w14:textId="0D659CD2"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713" w:author="Microsoft Office User" w:date="2022-09-15T12:30:00Z"/>
              </w:rPr>
              <w:pPrChange w:id="2714" w:author="Microsoft Office User" w:date="2022-09-15T12:30:00Z">
                <w:pPr>
                  <w:keepLines/>
                  <w:widowControl w:val="0"/>
                  <w:pBdr>
                    <w:top w:val="nil"/>
                    <w:left w:val="nil"/>
                    <w:bottom w:val="nil"/>
                    <w:right w:val="nil"/>
                    <w:between w:val="nil"/>
                  </w:pBdr>
                  <w:spacing w:before="60" w:after="60"/>
                  <w:jc w:val="both"/>
                </w:pPr>
              </w:pPrChange>
            </w:pPr>
            <w:del w:id="2715" w:author="Microsoft Office User" w:date="2022-09-15T12:30:00Z">
              <w:r w:rsidRPr="002B44C4" w:rsidDel="000B6169">
                <w:delText xml:space="preserve">5. Email </w:delText>
              </w:r>
              <w:r w:rsidR="00560A58" w:rsidRPr="002B44C4" w:rsidDel="000B6169">
                <w:delText>chuyên gia</w:delText>
              </w:r>
            </w:del>
          </w:p>
          <w:p w14:paraId="1CE07015" w14:textId="3CE33E4D"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716" w:author="Microsoft Office User" w:date="2022-09-15T12:30:00Z"/>
              </w:rPr>
              <w:pPrChange w:id="2717" w:author="Microsoft Office User" w:date="2022-09-15T12:30:00Z">
                <w:pPr>
                  <w:keepLines/>
                  <w:widowControl w:val="0"/>
                  <w:pBdr>
                    <w:top w:val="nil"/>
                    <w:left w:val="nil"/>
                    <w:bottom w:val="nil"/>
                    <w:right w:val="nil"/>
                    <w:between w:val="nil"/>
                  </w:pBdr>
                  <w:spacing w:before="60" w:after="60"/>
                  <w:jc w:val="both"/>
                </w:pPr>
              </w:pPrChange>
            </w:pPr>
            <w:del w:id="2718" w:author="Microsoft Office User" w:date="2022-09-15T12:30:00Z">
              <w:r w:rsidRPr="002B44C4" w:rsidDel="000B6169">
                <w:delText xml:space="preserve">6. </w:delText>
              </w:r>
              <w:r w:rsidR="00560A58" w:rsidRPr="002B44C4" w:rsidDel="000B6169">
                <w:delText>Dự phòng phí thuê</w:delText>
              </w:r>
              <w:r w:rsidRPr="002B44C4" w:rsidDel="000B6169">
                <w:delText xml:space="preserve"> </w:delText>
              </w:r>
            </w:del>
          </w:p>
          <w:p w14:paraId="3974DC88" w14:textId="66D78323" w:rsidR="002E5A60"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19" w:author="Microsoft Office User" w:date="2022-09-15T12:30:00Z"/>
              </w:rPr>
              <w:pPrChange w:id="2720" w:author="Microsoft Office User" w:date="2022-09-15T12:30:00Z">
                <w:pPr>
                  <w:keepLines/>
                  <w:widowControl w:val="0"/>
                  <w:pBdr>
                    <w:top w:val="nil"/>
                    <w:left w:val="nil"/>
                    <w:bottom w:val="nil"/>
                    <w:right w:val="nil"/>
                    <w:between w:val="nil"/>
                  </w:pBdr>
                  <w:spacing w:before="60" w:after="60"/>
                  <w:jc w:val="both"/>
                </w:pPr>
              </w:pPrChange>
            </w:pPr>
            <w:del w:id="2721" w:author="Microsoft Office User" w:date="2022-09-15T12:30:00Z">
              <w:r w:rsidRPr="002B44C4" w:rsidDel="000B6169">
                <w:delText>7. Loại tiền</w:delText>
              </w:r>
            </w:del>
          </w:p>
          <w:p w14:paraId="250DF574" w14:textId="152F67F9"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22" w:author="Microsoft Office User" w:date="2022-09-15T12:30:00Z"/>
              </w:rPr>
              <w:pPrChange w:id="2723" w:author="Microsoft Office User" w:date="2022-09-15T12:30:00Z">
                <w:pPr>
                  <w:keepLines/>
                  <w:widowControl w:val="0"/>
                  <w:pBdr>
                    <w:top w:val="nil"/>
                    <w:left w:val="nil"/>
                    <w:bottom w:val="nil"/>
                    <w:right w:val="nil"/>
                    <w:between w:val="nil"/>
                  </w:pBdr>
                  <w:spacing w:before="60" w:after="60"/>
                  <w:jc w:val="both"/>
                </w:pPr>
              </w:pPrChange>
            </w:pPr>
            <w:del w:id="2724" w:author="Microsoft Office User" w:date="2022-09-15T12:30:00Z">
              <w:r w:rsidRPr="002B44C4" w:rsidDel="000B6169">
                <w:delText>8. Tên tổ chức của chuyên gia (nếu có)</w:delText>
              </w:r>
            </w:del>
          </w:p>
          <w:p w14:paraId="2AAE840A" w14:textId="61C047A0"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25" w:author="Microsoft Office User" w:date="2022-09-15T12:30:00Z"/>
              </w:rPr>
              <w:pPrChange w:id="2726" w:author="Microsoft Office User" w:date="2022-09-15T12:30:00Z">
                <w:pPr>
                  <w:keepLines/>
                  <w:widowControl w:val="0"/>
                  <w:pBdr>
                    <w:top w:val="nil"/>
                    <w:left w:val="nil"/>
                    <w:bottom w:val="nil"/>
                    <w:right w:val="nil"/>
                    <w:between w:val="nil"/>
                  </w:pBdr>
                  <w:spacing w:before="60" w:after="60"/>
                  <w:jc w:val="both"/>
                </w:pPr>
              </w:pPrChange>
            </w:pPr>
            <w:del w:id="2727" w:author="Microsoft Office User" w:date="2022-09-15T12:30:00Z">
              <w:r w:rsidRPr="002B44C4" w:rsidDel="000B6169">
                <w:delText>9. Tên giám đốc tổ chức của chuyên gia (nếu có)</w:delText>
              </w:r>
            </w:del>
          </w:p>
          <w:p w14:paraId="032E210B" w14:textId="1F7A768C"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28" w:author="Microsoft Office User" w:date="2022-09-15T12:30:00Z"/>
              </w:rPr>
              <w:pPrChange w:id="2729" w:author="Microsoft Office User" w:date="2022-09-15T12:30:00Z">
                <w:pPr>
                  <w:keepLines/>
                  <w:widowControl w:val="0"/>
                  <w:pBdr>
                    <w:top w:val="nil"/>
                    <w:left w:val="nil"/>
                    <w:bottom w:val="nil"/>
                    <w:right w:val="nil"/>
                    <w:between w:val="nil"/>
                  </w:pBdr>
                  <w:spacing w:before="60" w:after="60"/>
                  <w:jc w:val="both"/>
                </w:pPr>
              </w:pPrChange>
            </w:pPr>
            <w:del w:id="2730" w:author="Microsoft Office User" w:date="2022-09-15T12:30:00Z">
              <w:r w:rsidRPr="002B44C4" w:rsidDel="000B6169">
                <w:delText>10. Số điện thoại tổ chức của chuyên gia (nếu có)</w:delText>
              </w:r>
            </w:del>
          </w:p>
          <w:p w14:paraId="66CAFFB1" w14:textId="22939837"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31" w:author="Microsoft Office User" w:date="2022-09-15T12:30:00Z"/>
              </w:rPr>
              <w:pPrChange w:id="2732" w:author="Microsoft Office User" w:date="2022-09-15T12:30:00Z">
                <w:pPr>
                  <w:keepLines/>
                  <w:widowControl w:val="0"/>
                  <w:pBdr>
                    <w:top w:val="nil"/>
                    <w:left w:val="nil"/>
                    <w:bottom w:val="nil"/>
                    <w:right w:val="nil"/>
                    <w:between w:val="nil"/>
                  </w:pBdr>
                  <w:spacing w:before="60" w:after="60"/>
                  <w:jc w:val="both"/>
                </w:pPr>
              </w:pPrChange>
            </w:pPr>
            <w:del w:id="2733" w:author="Microsoft Office User" w:date="2022-09-15T12:30:00Z">
              <w:r w:rsidRPr="002B44C4" w:rsidDel="000B6169">
                <w:delText>11. Email tổ chức của chuyên gia (nếu có)</w:delText>
              </w:r>
            </w:del>
          </w:p>
          <w:p w14:paraId="78A92F73" w14:textId="154F0003"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34" w:author="Microsoft Office User" w:date="2022-09-15T12:30:00Z"/>
              </w:rPr>
              <w:pPrChange w:id="2735" w:author="Microsoft Office User" w:date="2022-09-15T12:30:00Z">
                <w:pPr>
                  <w:keepLines/>
                  <w:widowControl w:val="0"/>
                  <w:pBdr>
                    <w:top w:val="nil"/>
                    <w:left w:val="nil"/>
                    <w:bottom w:val="nil"/>
                    <w:right w:val="nil"/>
                    <w:between w:val="nil"/>
                  </w:pBdr>
                  <w:spacing w:before="60" w:after="60"/>
                  <w:jc w:val="both"/>
                </w:pPr>
              </w:pPrChange>
            </w:pPr>
            <w:del w:id="2736" w:author="Microsoft Office User" w:date="2022-09-15T12:30:00Z">
              <w:r w:rsidRPr="002B44C4" w:rsidDel="000B6169">
                <w:delText>12. Thêm chuyên gia</w:delText>
              </w:r>
            </w:del>
          </w:p>
          <w:p w14:paraId="14F4C77C" w14:textId="7126F3C0"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37" w:author="Microsoft Office User" w:date="2022-09-15T12:30:00Z"/>
              </w:rPr>
              <w:pPrChange w:id="2738" w:author="Microsoft Office User" w:date="2022-09-15T12:30:00Z">
                <w:pPr>
                  <w:keepLines/>
                  <w:widowControl w:val="0"/>
                  <w:pBdr>
                    <w:top w:val="nil"/>
                    <w:left w:val="nil"/>
                    <w:bottom w:val="nil"/>
                    <w:right w:val="nil"/>
                    <w:between w:val="nil"/>
                  </w:pBdr>
                  <w:spacing w:before="60" w:after="60"/>
                  <w:jc w:val="both"/>
                </w:pPr>
              </w:pPrChange>
            </w:pPr>
            <w:del w:id="2739" w:author="Microsoft Office User" w:date="2022-09-15T12:30:00Z">
              <w:r w:rsidRPr="002B44C4" w:rsidDel="000B6169">
                <w:delText>13. Đồng/Tái Leader yêu cầu duyệt đơn vị giám định</w:delText>
              </w:r>
            </w:del>
          </w:p>
          <w:p w14:paraId="2BB77E4B" w14:textId="436309F8"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40" w:author="Microsoft Office User" w:date="2022-09-15T12:30:00Z"/>
              </w:rPr>
              <w:pPrChange w:id="2741" w:author="Microsoft Office User" w:date="2022-09-15T12:30:00Z">
                <w:pPr>
                  <w:keepLines/>
                  <w:widowControl w:val="0"/>
                  <w:pBdr>
                    <w:top w:val="nil"/>
                    <w:left w:val="nil"/>
                    <w:bottom w:val="nil"/>
                    <w:right w:val="nil"/>
                    <w:between w:val="nil"/>
                  </w:pBdr>
                  <w:spacing w:before="60" w:after="60"/>
                  <w:jc w:val="both"/>
                </w:pPr>
              </w:pPrChange>
            </w:pPr>
            <w:del w:id="2742" w:author="Microsoft Office User" w:date="2022-09-15T12:30:00Z">
              <w:r w:rsidRPr="002B44C4" w:rsidDel="000B6169">
                <w:delText>14. Upload File xác nhận phương án giám định của Đồng/Tái leader.</w:delText>
              </w:r>
            </w:del>
          </w:p>
          <w:p w14:paraId="57F28CAE" w14:textId="28AA4E2D"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43" w:author="Microsoft Office User" w:date="2022-09-15T12:30:00Z"/>
              </w:rPr>
              <w:pPrChange w:id="2744" w:author="Microsoft Office User" w:date="2022-09-15T12:30:00Z">
                <w:pPr>
                  <w:keepLines/>
                  <w:widowControl w:val="0"/>
                  <w:pBdr>
                    <w:top w:val="nil"/>
                    <w:left w:val="nil"/>
                    <w:bottom w:val="nil"/>
                    <w:right w:val="nil"/>
                    <w:between w:val="nil"/>
                  </w:pBdr>
                  <w:spacing w:before="60" w:after="60"/>
                  <w:jc w:val="both"/>
                </w:pPr>
              </w:pPrChange>
            </w:pPr>
            <w:del w:id="2745" w:author="Microsoft Office User" w:date="2022-09-15T12:30:00Z">
              <w:r w:rsidRPr="002B44C4" w:rsidDel="000B6169">
                <w:delText>15. Lý do đề xuất chuyên gia</w:delText>
              </w:r>
            </w:del>
          </w:p>
          <w:p w14:paraId="24628AB7" w14:textId="2885D995" w:rsidR="00560A58" w:rsidRPr="002B44C4" w:rsidDel="000B6169" w:rsidRDefault="00560A58">
            <w:pPr>
              <w:keepNext/>
              <w:keepLines/>
              <w:widowControl w:val="0"/>
              <w:numPr>
                <w:ilvl w:val="0"/>
                <w:numId w:val="24"/>
              </w:numPr>
              <w:pBdr>
                <w:top w:val="nil"/>
                <w:left w:val="nil"/>
                <w:bottom w:val="nil"/>
                <w:right w:val="nil"/>
                <w:between w:val="nil"/>
              </w:pBdr>
              <w:spacing w:before="40" w:after="60"/>
              <w:jc w:val="both"/>
              <w:outlineLvl w:val="1"/>
              <w:rPr>
                <w:del w:id="2746" w:author="Microsoft Office User" w:date="2022-09-15T12:30:00Z"/>
              </w:rPr>
              <w:pPrChange w:id="2747" w:author="Microsoft Office User" w:date="2022-09-15T12:30:00Z">
                <w:pPr>
                  <w:keepLines/>
                  <w:widowControl w:val="0"/>
                  <w:pBdr>
                    <w:top w:val="nil"/>
                    <w:left w:val="nil"/>
                    <w:bottom w:val="nil"/>
                    <w:right w:val="nil"/>
                    <w:between w:val="nil"/>
                  </w:pBdr>
                  <w:spacing w:before="60" w:after="60"/>
                  <w:jc w:val="both"/>
                </w:pPr>
              </w:pPrChange>
            </w:pPr>
          </w:p>
          <w:p w14:paraId="533D290B" w14:textId="31F8FCAD"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748" w:author="Microsoft Office User" w:date="2022-09-15T12:30:00Z"/>
                <w:color w:val="000000"/>
              </w:rPr>
              <w:pPrChange w:id="2749" w:author="Microsoft Office User" w:date="2022-09-15T12:30:00Z">
                <w:pPr>
                  <w:keepLines/>
                  <w:widowControl w:val="0"/>
                  <w:pBdr>
                    <w:top w:val="nil"/>
                    <w:left w:val="nil"/>
                    <w:bottom w:val="nil"/>
                    <w:right w:val="nil"/>
                    <w:between w:val="nil"/>
                  </w:pBdr>
                  <w:spacing w:before="60" w:after="60"/>
                  <w:jc w:val="both"/>
                </w:pPr>
              </w:pPrChange>
            </w:pPr>
          </w:p>
        </w:tc>
        <w:tc>
          <w:tcPr>
            <w:tcW w:w="1916" w:type="dxa"/>
          </w:tcPr>
          <w:p w14:paraId="6C5C6A74" w14:textId="380240A1"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750" w:author="Microsoft Office User" w:date="2022-09-15T12:30:00Z"/>
                <w:color w:val="000000"/>
              </w:rPr>
              <w:pPrChange w:id="2751" w:author="Microsoft Office User" w:date="2022-09-15T12:30:00Z">
                <w:pPr>
                  <w:keepLines/>
                  <w:widowControl w:val="0"/>
                  <w:pBdr>
                    <w:top w:val="nil"/>
                    <w:left w:val="nil"/>
                    <w:bottom w:val="nil"/>
                    <w:right w:val="nil"/>
                    <w:between w:val="nil"/>
                  </w:pBdr>
                  <w:spacing w:before="60" w:after="60"/>
                  <w:jc w:val="both"/>
                </w:pPr>
              </w:pPrChange>
            </w:pPr>
          </w:p>
        </w:tc>
        <w:tc>
          <w:tcPr>
            <w:tcW w:w="1533" w:type="dxa"/>
            <w:vAlign w:val="center"/>
          </w:tcPr>
          <w:p w14:paraId="306CCDB7" w14:textId="57B9B969" w:rsidR="002E5A60" w:rsidRPr="002B44C4" w:rsidDel="000B6169" w:rsidRDefault="002E5A60">
            <w:pPr>
              <w:keepNext/>
              <w:keepLines/>
              <w:widowControl w:val="0"/>
              <w:numPr>
                <w:ilvl w:val="0"/>
                <w:numId w:val="24"/>
              </w:numPr>
              <w:pBdr>
                <w:top w:val="nil"/>
                <w:left w:val="nil"/>
                <w:bottom w:val="nil"/>
                <w:right w:val="nil"/>
                <w:between w:val="nil"/>
              </w:pBdr>
              <w:spacing w:before="40" w:after="60"/>
              <w:jc w:val="both"/>
              <w:outlineLvl w:val="1"/>
              <w:rPr>
                <w:del w:id="2752" w:author="Microsoft Office User" w:date="2022-09-15T12:30:00Z"/>
                <w:color w:val="000000"/>
              </w:rPr>
              <w:pPrChange w:id="2753" w:author="Microsoft Office User" w:date="2022-09-15T12:30:00Z">
                <w:pPr>
                  <w:keepLines/>
                  <w:widowControl w:val="0"/>
                  <w:pBdr>
                    <w:top w:val="nil"/>
                    <w:left w:val="nil"/>
                    <w:bottom w:val="nil"/>
                    <w:right w:val="nil"/>
                    <w:between w:val="nil"/>
                  </w:pBdr>
                  <w:spacing w:before="60" w:after="60"/>
                  <w:jc w:val="both"/>
                </w:pPr>
              </w:pPrChange>
            </w:pPr>
            <w:del w:id="2754" w:author="Microsoft Office User" w:date="2022-09-15T12:30:00Z">
              <w:r w:rsidRPr="002B44C4" w:rsidDel="000B6169">
                <w:rPr>
                  <w:color w:val="000000"/>
                </w:rPr>
                <w:delText>Các trường thông tin đều bắt buộc trừ trường “Lý do chỉ định”.</w:delText>
              </w:r>
            </w:del>
          </w:p>
        </w:tc>
      </w:tr>
    </w:tbl>
    <w:p w14:paraId="3F5F2021" w14:textId="3A13E075" w:rsidR="002E5A60" w:rsidRPr="002B44C4" w:rsidDel="000B6169" w:rsidRDefault="002E5A60">
      <w:pPr>
        <w:keepNext/>
        <w:keepLines/>
        <w:numPr>
          <w:ilvl w:val="0"/>
          <w:numId w:val="24"/>
        </w:numPr>
        <w:spacing w:before="40"/>
        <w:outlineLvl w:val="1"/>
        <w:rPr>
          <w:del w:id="2755" w:author="Microsoft Office User" w:date="2022-09-15T12:30:00Z"/>
        </w:rPr>
        <w:pPrChange w:id="2756" w:author="Microsoft Office User" w:date="2022-09-15T12:30:00Z">
          <w:pPr/>
        </w:pPrChange>
      </w:pPr>
    </w:p>
    <w:p w14:paraId="6EA5B1C0" w14:textId="2796C57E" w:rsidR="002E5A60" w:rsidRPr="002B44C4" w:rsidDel="000B6169" w:rsidRDefault="002E5A60">
      <w:pPr>
        <w:keepNext/>
        <w:keepLines/>
        <w:numPr>
          <w:ilvl w:val="0"/>
          <w:numId w:val="24"/>
        </w:numPr>
        <w:spacing w:before="40"/>
        <w:outlineLvl w:val="1"/>
        <w:rPr>
          <w:del w:id="2757" w:author="Microsoft Office User" w:date="2022-09-15T12:30:00Z"/>
        </w:rPr>
        <w:pPrChange w:id="2758" w:author="Microsoft Office User" w:date="2022-09-15T12:30:00Z">
          <w:pPr/>
        </w:pPrChange>
      </w:pPr>
    </w:p>
    <w:p w14:paraId="45FB276A" w14:textId="07E37B61" w:rsidR="00293B07" w:rsidRPr="002B44C4" w:rsidDel="000B6169" w:rsidRDefault="00293B07">
      <w:pPr>
        <w:keepNext/>
        <w:keepLines/>
        <w:numPr>
          <w:ilvl w:val="0"/>
          <w:numId w:val="24"/>
        </w:numPr>
        <w:spacing w:before="40" w:after="160" w:line="259" w:lineRule="auto"/>
        <w:outlineLvl w:val="1"/>
        <w:rPr>
          <w:del w:id="2759" w:author="Microsoft Office User" w:date="2022-09-15T12:30:00Z"/>
          <w:rFonts w:eastAsiaTheme="majorEastAsia"/>
          <w:b/>
          <w:i/>
          <w:iCs/>
        </w:rPr>
        <w:pPrChange w:id="2760" w:author="Microsoft Office User" w:date="2022-09-15T12:30:00Z">
          <w:pPr>
            <w:spacing w:after="160" w:line="259" w:lineRule="auto"/>
          </w:pPr>
        </w:pPrChange>
      </w:pPr>
      <w:del w:id="2761" w:author="Microsoft Office User" w:date="2022-09-15T12:30:00Z">
        <w:r w:rsidRPr="002B44C4" w:rsidDel="000B6169">
          <w:br w:type="page"/>
        </w:r>
      </w:del>
    </w:p>
    <w:p w14:paraId="73061FFB" w14:textId="73788CF9" w:rsidR="002E5A60" w:rsidRPr="002B44C4" w:rsidDel="000B6169" w:rsidRDefault="002E5A60">
      <w:pPr>
        <w:pStyle w:val="Heading4"/>
        <w:numPr>
          <w:ilvl w:val="0"/>
          <w:numId w:val="24"/>
        </w:numPr>
        <w:rPr>
          <w:del w:id="2762" w:author="Microsoft Office User" w:date="2022-09-15T12:30:00Z"/>
          <w:rFonts w:cs="Times New Roman"/>
        </w:rPr>
        <w:pPrChange w:id="2763" w:author="Microsoft Office User" w:date="2022-09-15T12:30:00Z">
          <w:pPr>
            <w:pStyle w:val="Heading4"/>
            <w:numPr>
              <w:ilvl w:val="2"/>
              <w:numId w:val="17"/>
            </w:numPr>
            <w:ind w:left="1224" w:hanging="504"/>
          </w:pPr>
        </w:pPrChange>
      </w:pPr>
      <w:bookmarkStart w:id="2764" w:name="_Toc113613764"/>
      <w:del w:id="2765" w:author="Microsoft Office User" w:date="2022-09-15T12:30:00Z">
        <w:r w:rsidRPr="002B44C4" w:rsidDel="000B6169">
          <w:rPr>
            <w:rFonts w:cs="Times New Roman"/>
          </w:rPr>
          <w:delText>Giao diện thiết kế</w:delText>
        </w:r>
        <w:bookmarkEnd w:id="2764"/>
      </w:del>
    </w:p>
    <w:p w14:paraId="608631B0" w14:textId="3962028E" w:rsidR="009A6481" w:rsidRPr="002B44C4" w:rsidDel="000B6169" w:rsidRDefault="009A6481">
      <w:pPr>
        <w:pStyle w:val="Heading5"/>
        <w:numPr>
          <w:ilvl w:val="0"/>
          <w:numId w:val="24"/>
        </w:numPr>
        <w:rPr>
          <w:del w:id="2766" w:author="Microsoft Office User" w:date="2022-09-15T12:30:00Z"/>
          <w:rFonts w:cs="Times New Roman"/>
        </w:rPr>
        <w:pPrChange w:id="2767" w:author="Microsoft Office User" w:date="2022-09-15T12:30:00Z">
          <w:pPr>
            <w:pStyle w:val="Heading5"/>
            <w:numPr>
              <w:ilvl w:val="3"/>
              <w:numId w:val="17"/>
            </w:numPr>
            <w:ind w:left="1728" w:hanging="647"/>
          </w:pPr>
        </w:pPrChange>
      </w:pPr>
      <w:bookmarkStart w:id="2768" w:name="_Toc113613765"/>
      <w:del w:id="2769" w:author="Microsoft Office User" w:date="2022-09-15T12:30:00Z">
        <w:r w:rsidRPr="002B44C4" w:rsidDel="000B6169">
          <w:rPr>
            <w:rFonts w:cs="Times New Roman"/>
          </w:rPr>
          <w:delText>Màn hình Danh sách – Account Khách hàng/Môi giới</w:delText>
        </w:r>
        <w:bookmarkEnd w:id="2768"/>
      </w:del>
    </w:p>
    <w:p w14:paraId="38CDEAE9" w14:textId="0008C8D9" w:rsidR="009A6481" w:rsidRPr="002B44C4" w:rsidDel="000B6169" w:rsidRDefault="009A6481">
      <w:pPr>
        <w:keepNext/>
        <w:keepLines/>
        <w:numPr>
          <w:ilvl w:val="0"/>
          <w:numId w:val="24"/>
        </w:numPr>
        <w:spacing w:before="40"/>
        <w:outlineLvl w:val="1"/>
        <w:rPr>
          <w:del w:id="2770" w:author="Microsoft Office User" w:date="2022-09-15T12:30:00Z"/>
        </w:rPr>
        <w:pPrChange w:id="2771" w:author="Microsoft Office User" w:date="2022-09-15T12:30:00Z">
          <w:pPr/>
        </w:pPrChange>
      </w:pPr>
    </w:p>
    <w:p w14:paraId="3A7402AA" w14:textId="06B00829" w:rsidR="00B542F2" w:rsidRPr="002B44C4" w:rsidDel="000B6169" w:rsidRDefault="00B542F2">
      <w:pPr>
        <w:pStyle w:val="ListParagraph"/>
        <w:keepNext/>
        <w:keepLines/>
        <w:numPr>
          <w:ilvl w:val="0"/>
          <w:numId w:val="24"/>
        </w:numPr>
        <w:spacing w:before="40"/>
        <w:outlineLvl w:val="1"/>
        <w:rPr>
          <w:del w:id="2772" w:author="Microsoft Office User" w:date="2022-09-15T12:30:00Z"/>
        </w:rPr>
        <w:pPrChange w:id="2773" w:author="Microsoft Office User" w:date="2022-09-15T12:30:00Z">
          <w:pPr>
            <w:pStyle w:val="ListParagraph"/>
            <w:numPr>
              <w:numId w:val="6"/>
            </w:numPr>
            <w:ind w:hanging="360"/>
          </w:pPr>
        </w:pPrChange>
      </w:pPr>
      <w:del w:id="2774" w:author="Microsoft Office User" w:date="2022-09-15T12:30:00Z">
        <w:r w:rsidRPr="002B44C4" w:rsidDel="000B6169">
          <w:delText>[Giống giao diện của Lập phương án giám định hình thức Tự giám định]</w:delText>
        </w:r>
      </w:del>
    </w:p>
    <w:p w14:paraId="4EB9B51A" w14:textId="2A35B283" w:rsidR="009A6481" w:rsidRPr="002B44C4" w:rsidDel="000B6169" w:rsidRDefault="009A6481">
      <w:pPr>
        <w:keepNext/>
        <w:keepLines/>
        <w:numPr>
          <w:ilvl w:val="0"/>
          <w:numId w:val="24"/>
        </w:numPr>
        <w:spacing w:before="40"/>
        <w:outlineLvl w:val="1"/>
        <w:rPr>
          <w:del w:id="2775" w:author="Microsoft Office User" w:date="2022-09-15T12:30:00Z"/>
        </w:rPr>
        <w:pPrChange w:id="2776" w:author="Microsoft Office User" w:date="2022-09-15T12:30:00Z">
          <w:pPr/>
        </w:pPrChange>
      </w:pPr>
    </w:p>
    <w:p w14:paraId="456572B9" w14:textId="399113FB" w:rsidR="009A6481" w:rsidRPr="002B44C4" w:rsidDel="000B6169" w:rsidRDefault="009A6481">
      <w:pPr>
        <w:pStyle w:val="Heading5"/>
        <w:numPr>
          <w:ilvl w:val="0"/>
          <w:numId w:val="24"/>
        </w:numPr>
        <w:rPr>
          <w:del w:id="2777" w:author="Microsoft Office User" w:date="2022-09-15T12:30:00Z"/>
          <w:rFonts w:cs="Times New Roman"/>
        </w:rPr>
        <w:pPrChange w:id="2778" w:author="Microsoft Office User" w:date="2022-09-15T12:30:00Z">
          <w:pPr>
            <w:pStyle w:val="Heading5"/>
            <w:numPr>
              <w:ilvl w:val="3"/>
              <w:numId w:val="17"/>
            </w:numPr>
            <w:ind w:left="1728" w:hanging="647"/>
          </w:pPr>
        </w:pPrChange>
      </w:pPr>
      <w:bookmarkStart w:id="2779" w:name="_Toc113613766"/>
      <w:del w:id="2780" w:author="Microsoft Office User" w:date="2022-09-15T12:30:00Z">
        <w:r w:rsidRPr="002B44C4" w:rsidDel="000B6169">
          <w:rPr>
            <w:rFonts w:cs="Times New Roman"/>
          </w:rPr>
          <w:delText>Màn hình Danh sách – Account Cán bộ GQKN/ Lãnh đạo đơn vị hỗ trợ/ Lãnh đạo GQKN/ Công ty giám định</w:delText>
        </w:r>
        <w:bookmarkEnd w:id="2779"/>
      </w:del>
    </w:p>
    <w:p w14:paraId="365E599F" w14:textId="0DB8575B" w:rsidR="00B542F2" w:rsidRPr="002B44C4" w:rsidDel="000B6169" w:rsidRDefault="00B542F2">
      <w:pPr>
        <w:keepNext/>
        <w:keepLines/>
        <w:numPr>
          <w:ilvl w:val="0"/>
          <w:numId w:val="24"/>
        </w:numPr>
        <w:spacing w:before="40"/>
        <w:outlineLvl w:val="1"/>
        <w:rPr>
          <w:del w:id="2781" w:author="Microsoft Office User" w:date="2022-09-15T12:30:00Z"/>
        </w:rPr>
        <w:pPrChange w:id="2782" w:author="Microsoft Office User" w:date="2022-09-15T12:30:00Z">
          <w:pPr/>
        </w:pPrChange>
      </w:pPr>
    </w:p>
    <w:p w14:paraId="5FEEF999" w14:textId="26FFFD51" w:rsidR="009A6481" w:rsidRPr="002B44C4" w:rsidDel="000B6169" w:rsidRDefault="00B542F2">
      <w:pPr>
        <w:keepNext/>
        <w:keepLines/>
        <w:numPr>
          <w:ilvl w:val="0"/>
          <w:numId w:val="24"/>
        </w:numPr>
        <w:spacing w:before="40"/>
        <w:outlineLvl w:val="1"/>
        <w:rPr>
          <w:del w:id="2783" w:author="Microsoft Office User" w:date="2022-09-15T12:30:00Z"/>
        </w:rPr>
        <w:pPrChange w:id="2784" w:author="Microsoft Office User" w:date="2022-09-15T12:30:00Z">
          <w:pPr/>
        </w:pPrChange>
      </w:pPr>
      <w:del w:id="2785" w:author="Microsoft Office User" w:date="2022-09-15T12:30:00Z">
        <w:r w:rsidRPr="002B44C4" w:rsidDel="000B6169">
          <w:delText>-</w:delText>
        </w:r>
        <w:r w:rsidRPr="002B44C4" w:rsidDel="000B6169">
          <w:tab/>
          <w:delText>[Giống giao diện của Lập phương án giám định hình thức Tự giám định]</w:delText>
        </w:r>
      </w:del>
    </w:p>
    <w:p w14:paraId="6DEA4CFA" w14:textId="45A5DFAC" w:rsidR="009A6481" w:rsidRPr="002B44C4" w:rsidDel="000B6169" w:rsidRDefault="009A6481">
      <w:pPr>
        <w:keepNext/>
        <w:keepLines/>
        <w:numPr>
          <w:ilvl w:val="0"/>
          <w:numId w:val="24"/>
        </w:numPr>
        <w:spacing w:before="40"/>
        <w:outlineLvl w:val="1"/>
        <w:rPr>
          <w:del w:id="2786" w:author="Microsoft Office User" w:date="2022-09-15T12:30:00Z"/>
        </w:rPr>
        <w:pPrChange w:id="2787" w:author="Microsoft Office User" w:date="2022-09-15T12:30:00Z">
          <w:pPr/>
        </w:pPrChange>
      </w:pPr>
    </w:p>
    <w:p w14:paraId="50981053" w14:textId="1EDE6282" w:rsidR="009A6481" w:rsidRPr="002B44C4" w:rsidDel="000B6169" w:rsidRDefault="009A6481">
      <w:pPr>
        <w:pStyle w:val="Heading5"/>
        <w:numPr>
          <w:ilvl w:val="0"/>
          <w:numId w:val="24"/>
        </w:numPr>
        <w:rPr>
          <w:del w:id="2788" w:author="Microsoft Office User" w:date="2022-09-15T12:30:00Z"/>
          <w:rFonts w:cs="Times New Roman"/>
        </w:rPr>
        <w:pPrChange w:id="2789" w:author="Microsoft Office User" w:date="2022-09-15T12:30:00Z">
          <w:pPr>
            <w:pStyle w:val="Heading5"/>
            <w:numPr>
              <w:ilvl w:val="3"/>
              <w:numId w:val="17"/>
            </w:numPr>
            <w:ind w:left="1728" w:hanging="647"/>
          </w:pPr>
        </w:pPrChange>
      </w:pPr>
      <w:bookmarkStart w:id="2790" w:name="_Toc113613767"/>
      <w:del w:id="2791" w:author="Microsoft Office User" w:date="2022-09-15T12:30:00Z">
        <w:r w:rsidRPr="002B44C4" w:rsidDel="000B6169">
          <w:rPr>
            <w:rFonts w:cs="Times New Roman"/>
          </w:rPr>
          <w:delText>Màn hình Chi tiết – Thông tin tổn thất</w:delText>
        </w:r>
        <w:bookmarkEnd w:id="2790"/>
      </w:del>
    </w:p>
    <w:p w14:paraId="74B72394" w14:textId="5475D7B0" w:rsidR="009A6481" w:rsidRPr="002B44C4" w:rsidDel="000B6169" w:rsidRDefault="009A6481">
      <w:pPr>
        <w:keepNext/>
        <w:keepLines/>
        <w:numPr>
          <w:ilvl w:val="0"/>
          <w:numId w:val="24"/>
        </w:numPr>
        <w:spacing w:before="40"/>
        <w:outlineLvl w:val="1"/>
        <w:rPr>
          <w:del w:id="2792" w:author="Microsoft Office User" w:date="2022-09-15T12:30:00Z"/>
        </w:rPr>
        <w:pPrChange w:id="2793" w:author="Microsoft Office User" w:date="2022-09-15T12:30:00Z">
          <w:pPr/>
        </w:pPrChange>
      </w:pPr>
    </w:p>
    <w:p w14:paraId="5CA0F8B5" w14:textId="71416FAB" w:rsidR="00B542F2" w:rsidRPr="002B44C4" w:rsidDel="000B6169" w:rsidRDefault="00B542F2">
      <w:pPr>
        <w:pStyle w:val="ListParagraph"/>
        <w:keepNext/>
        <w:keepLines/>
        <w:numPr>
          <w:ilvl w:val="0"/>
          <w:numId w:val="24"/>
        </w:numPr>
        <w:spacing w:before="40"/>
        <w:outlineLvl w:val="1"/>
        <w:rPr>
          <w:del w:id="2794" w:author="Microsoft Office User" w:date="2022-09-15T12:30:00Z"/>
        </w:rPr>
        <w:pPrChange w:id="2795" w:author="Microsoft Office User" w:date="2022-09-15T12:30:00Z">
          <w:pPr>
            <w:pStyle w:val="ListParagraph"/>
            <w:numPr>
              <w:numId w:val="6"/>
            </w:numPr>
            <w:ind w:hanging="360"/>
          </w:pPr>
        </w:pPrChange>
      </w:pPr>
      <w:del w:id="2796" w:author="Microsoft Office User" w:date="2022-09-15T12:30:00Z">
        <w:r w:rsidRPr="002B44C4" w:rsidDel="000B6169">
          <w:delText>[Giống giao diện của Lập phương án giám định hình thức Tự giám định]</w:delText>
        </w:r>
      </w:del>
    </w:p>
    <w:p w14:paraId="30DCE665" w14:textId="7665D772" w:rsidR="009A6481" w:rsidRPr="002B44C4" w:rsidDel="000B6169" w:rsidRDefault="009A6481">
      <w:pPr>
        <w:keepNext/>
        <w:keepLines/>
        <w:numPr>
          <w:ilvl w:val="0"/>
          <w:numId w:val="24"/>
        </w:numPr>
        <w:spacing w:before="40"/>
        <w:outlineLvl w:val="1"/>
        <w:rPr>
          <w:del w:id="2797" w:author="Microsoft Office User" w:date="2022-09-15T12:30:00Z"/>
        </w:rPr>
        <w:pPrChange w:id="2798" w:author="Microsoft Office User" w:date="2022-09-15T12:30:00Z">
          <w:pPr/>
        </w:pPrChange>
      </w:pPr>
    </w:p>
    <w:p w14:paraId="257F6D76" w14:textId="003A9B60" w:rsidR="009A6481" w:rsidRPr="002B44C4" w:rsidDel="000B6169" w:rsidRDefault="009A6481">
      <w:pPr>
        <w:pStyle w:val="Heading5"/>
        <w:numPr>
          <w:ilvl w:val="0"/>
          <w:numId w:val="24"/>
        </w:numPr>
        <w:rPr>
          <w:del w:id="2799" w:author="Microsoft Office User" w:date="2022-09-15T12:30:00Z"/>
          <w:rFonts w:cs="Times New Roman"/>
        </w:rPr>
        <w:pPrChange w:id="2800" w:author="Microsoft Office User" w:date="2022-09-15T12:30:00Z">
          <w:pPr>
            <w:pStyle w:val="Heading5"/>
            <w:numPr>
              <w:ilvl w:val="3"/>
              <w:numId w:val="17"/>
            </w:numPr>
            <w:ind w:left="1728" w:hanging="647"/>
          </w:pPr>
        </w:pPrChange>
      </w:pPr>
      <w:bookmarkStart w:id="2801" w:name="_Toc113613768"/>
      <w:del w:id="2802" w:author="Microsoft Office User" w:date="2022-09-15T12:30:00Z">
        <w:r w:rsidRPr="002B44C4" w:rsidDel="000B6169">
          <w:rPr>
            <w:rFonts w:cs="Times New Roman"/>
          </w:rPr>
          <w:delText>Màn hình Chi tiết – Báo cáo tổn thất</w:delText>
        </w:r>
        <w:bookmarkEnd w:id="2801"/>
      </w:del>
    </w:p>
    <w:p w14:paraId="24970742" w14:textId="6367547D" w:rsidR="009A6481" w:rsidRPr="002B44C4" w:rsidDel="000B6169" w:rsidRDefault="009A6481">
      <w:pPr>
        <w:keepNext/>
        <w:keepLines/>
        <w:numPr>
          <w:ilvl w:val="0"/>
          <w:numId w:val="24"/>
        </w:numPr>
        <w:spacing w:before="40"/>
        <w:outlineLvl w:val="1"/>
        <w:rPr>
          <w:del w:id="2803" w:author="Microsoft Office User" w:date="2022-09-15T12:30:00Z"/>
        </w:rPr>
        <w:pPrChange w:id="2804" w:author="Microsoft Office User" w:date="2022-09-15T12:30:00Z">
          <w:pPr/>
        </w:pPrChange>
      </w:pPr>
    </w:p>
    <w:p w14:paraId="4B7F2941" w14:textId="2C198F87" w:rsidR="00B542F2" w:rsidRPr="002B44C4" w:rsidDel="000B6169" w:rsidRDefault="00B542F2">
      <w:pPr>
        <w:pStyle w:val="ListParagraph"/>
        <w:keepNext/>
        <w:keepLines/>
        <w:numPr>
          <w:ilvl w:val="0"/>
          <w:numId w:val="24"/>
        </w:numPr>
        <w:spacing w:before="40"/>
        <w:outlineLvl w:val="1"/>
        <w:rPr>
          <w:del w:id="2805" w:author="Microsoft Office User" w:date="2022-09-15T12:30:00Z"/>
        </w:rPr>
        <w:pPrChange w:id="2806" w:author="Microsoft Office User" w:date="2022-09-15T12:30:00Z">
          <w:pPr>
            <w:pStyle w:val="ListParagraph"/>
            <w:numPr>
              <w:numId w:val="6"/>
            </w:numPr>
            <w:ind w:hanging="360"/>
          </w:pPr>
        </w:pPrChange>
      </w:pPr>
      <w:del w:id="2807" w:author="Microsoft Office User" w:date="2022-09-15T12:30:00Z">
        <w:r w:rsidRPr="002B44C4" w:rsidDel="000B6169">
          <w:delText>[Giống giao diện của Lập phương án giám định hình thức Tự giám định]</w:delText>
        </w:r>
      </w:del>
    </w:p>
    <w:p w14:paraId="50FE3C14" w14:textId="6BA3EFE7" w:rsidR="009A6481" w:rsidRPr="002B44C4" w:rsidDel="000B6169" w:rsidRDefault="009A6481">
      <w:pPr>
        <w:keepNext/>
        <w:keepLines/>
        <w:numPr>
          <w:ilvl w:val="0"/>
          <w:numId w:val="24"/>
        </w:numPr>
        <w:spacing w:before="40"/>
        <w:outlineLvl w:val="1"/>
        <w:rPr>
          <w:del w:id="2808" w:author="Microsoft Office User" w:date="2022-09-15T12:30:00Z"/>
        </w:rPr>
        <w:pPrChange w:id="2809" w:author="Microsoft Office User" w:date="2022-09-15T12:30:00Z">
          <w:pPr/>
        </w:pPrChange>
      </w:pPr>
    </w:p>
    <w:p w14:paraId="4453A195" w14:textId="6A2A40CD" w:rsidR="009A6481" w:rsidRPr="002B44C4" w:rsidDel="000B6169" w:rsidRDefault="009A6481">
      <w:pPr>
        <w:pStyle w:val="Heading5"/>
        <w:numPr>
          <w:ilvl w:val="0"/>
          <w:numId w:val="24"/>
        </w:numPr>
        <w:rPr>
          <w:del w:id="2810" w:author="Microsoft Office User" w:date="2022-09-15T12:30:00Z"/>
          <w:rFonts w:cs="Times New Roman"/>
        </w:rPr>
        <w:pPrChange w:id="2811" w:author="Microsoft Office User" w:date="2022-09-15T12:30:00Z">
          <w:pPr>
            <w:pStyle w:val="Heading5"/>
            <w:numPr>
              <w:ilvl w:val="3"/>
              <w:numId w:val="17"/>
            </w:numPr>
            <w:ind w:left="1728" w:hanging="647"/>
          </w:pPr>
        </w:pPrChange>
      </w:pPr>
      <w:bookmarkStart w:id="2812" w:name="_Toc113613769"/>
      <w:del w:id="2813" w:author="Microsoft Office User" w:date="2022-09-15T12:30:00Z">
        <w:r w:rsidRPr="002B44C4" w:rsidDel="000B6169">
          <w:rPr>
            <w:rFonts w:cs="Times New Roman"/>
          </w:rPr>
          <w:delText>Màn hình Chi tiết – Hồ sơ bồi thường</w:delText>
        </w:r>
        <w:bookmarkEnd w:id="2812"/>
      </w:del>
    </w:p>
    <w:p w14:paraId="29C4BED1" w14:textId="7204E198" w:rsidR="00B542F2" w:rsidRPr="002B44C4" w:rsidDel="000B6169" w:rsidRDefault="00B542F2">
      <w:pPr>
        <w:keepNext/>
        <w:keepLines/>
        <w:numPr>
          <w:ilvl w:val="0"/>
          <w:numId w:val="24"/>
        </w:numPr>
        <w:spacing w:before="40"/>
        <w:outlineLvl w:val="1"/>
        <w:rPr>
          <w:del w:id="2814" w:author="Microsoft Office User" w:date="2022-09-15T12:30:00Z"/>
        </w:rPr>
        <w:pPrChange w:id="2815" w:author="Microsoft Office User" w:date="2022-09-15T12:30:00Z">
          <w:pPr/>
        </w:pPrChange>
      </w:pPr>
    </w:p>
    <w:p w14:paraId="5A8BC437" w14:textId="0D598046" w:rsidR="00B542F2" w:rsidRPr="002B44C4" w:rsidDel="000B6169" w:rsidRDefault="00B542F2">
      <w:pPr>
        <w:pStyle w:val="ListParagraph"/>
        <w:keepNext/>
        <w:keepLines/>
        <w:numPr>
          <w:ilvl w:val="0"/>
          <w:numId w:val="24"/>
        </w:numPr>
        <w:spacing w:before="40"/>
        <w:outlineLvl w:val="1"/>
        <w:rPr>
          <w:del w:id="2816" w:author="Microsoft Office User" w:date="2022-09-15T12:30:00Z"/>
        </w:rPr>
        <w:pPrChange w:id="2817" w:author="Microsoft Office User" w:date="2022-09-15T12:30:00Z">
          <w:pPr>
            <w:pStyle w:val="ListParagraph"/>
            <w:numPr>
              <w:numId w:val="6"/>
            </w:numPr>
            <w:ind w:hanging="360"/>
          </w:pPr>
        </w:pPrChange>
      </w:pPr>
      <w:del w:id="2818" w:author="Microsoft Office User" w:date="2022-09-15T12:30:00Z">
        <w:r w:rsidRPr="002B44C4" w:rsidDel="000B6169">
          <w:delText xml:space="preserve"> [Giống giao diện của Lập phương án giám định hình thức Tự giám định]</w:delText>
        </w:r>
      </w:del>
    </w:p>
    <w:p w14:paraId="290B9DDA" w14:textId="3D9AA511" w:rsidR="00B542F2" w:rsidDel="000B6169" w:rsidRDefault="00B542F2">
      <w:pPr>
        <w:pStyle w:val="ListParagraph"/>
        <w:keepNext/>
        <w:keepLines/>
        <w:numPr>
          <w:ilvl w:val="0"/>
          <w:numId w:val="24"/>
        </w:numPr>
        <w:spacing w:before="40"/>
        <w:outlineLvl w:val="1"/>
        <w:rPr>
          <w:del w:id="2819" w:author="Microsoft Office User" w:date="2022-09-15T12:30:00Z"/>
        </w:rPr>
        <w:pPrChange w:id="2820" w:author="Microsoft Office User" w:date="2022-09-15T12:30:00Z">
          <w:pPr>
            <w:pStyle w:val="ListParagraph"/>
          </w:pPr>
        </w:pPrChange>
      </w:pPr>
    </w:p>
    <w:p w14:paraId="2DC2C646" w14:textId="5E87604E" w:rsidR="00293B07" w:rsidDel="000B6169" w:rsidRDefault="00293B07">
      <w:pPr>
        <w:keepNext/>
        <w:keepLines/>
        <w:numPr>
          <w:ilvl w:val="0"/>
          <w:numId w:val="24"/>
        </w:numPr>
        <w:spacing w:before="40" w:after="160" w:line="259" w:lineRule="auto"/>
        <w:outlineLvl w:val="1"/>
        <w:rPr>
          <w:del w:id="2821" w:author="Microsoft Office User" w:date="2022-09-15T12:30:00Z"/>
          <w:rFonts w:eastAsiaTheme="majorEastAsia" w:cstheme="majorBidi"/>
          <w:i/>
        </w:rPr>
        <w:pPrChange w:id="2822" w:author="Microsoft Office User" w:date="2022-09-15T12:30:00Z">
          <w:pPr>
            <w:spacing w:after="160" w:line="259" w:lineRule="auto"/>
          </w:pPr>
        </w:pPrChange>
      </w:pPr>
      <w:del w:id="2823" w:author="Microsoft Office User" w:date="2022-09-15T12:30:00Z">
        <w:r w:rsidDel="000B6169">
          <w:br w:type="page"/>
        </w:r>
      </w:del>
    </w:p>
    <w:p w14:paraId="430AD399" w14:textId="3FE54659" w:rsidR="009A6481" w:rsidDel="000B6169" w:rsidRDefault="009A6481">
      <w:pPr>
        <w:pStyle w:val="Heading5"/>
        <w:numPr>
          <w:ilvl w:val="0"/>
          <w:numId w:val="24"/>
        </w:numPr>
        <w:rPr>
          <w:del w:id="2824" w:author="Microsoft Office User" w:date="2022-09-15T12:30:00Z"/>
        </w:rPr>
        <w:pPrChange w:id="2825" w:author="Microsoft Office User" w:date="2022-09-15T12:30:00Z">
          <w:pPr>
            <w:pStyle w:val="Heading5"/>
            <w:numPr>
              <w:ilvl w:val="3"/>
              <w:numId w:val="17"/>
            </w:numPr>
            <w:ind w:left="1728" w:hanging="647"/>
          </w:pPr>
        </w:pPrChange>
      </w:pPr>
      <w:bookmarkStart w:id="2826" w:name="_Toc113613770"/>
      <w:del w:id="2827" w:author="Microsoft Office User" w:date="2022-09-15T12:30:00Z">
        <w:r w:rsidDel="000B6169">
          <w:delText>Màn hình Chi tiết – Lập phương án giám định – Account Cán bộ GQKN/ Lãnh đạo đơn vị hỗ trợ/ Lãnh đạo GQKN</w:delText>
        </w:r>
        <w:bookmarkEnd w:id="2826"/>
      </w:del>
    </w:p>
    <w:p w14:paraId="6ADD341F" w14:textId="59C89986" w:rsidR="009A6481" w:rsidDel="000B6169" w:rsidRDefault="009A6481">
      <w:pPr>
        <w:keepNext/>
        <w:keepLines/>
        <w:numPr>
          <w:ilvl w:val="0"/>
          <w:numId w:val="24"/>
        </w:numPr>
        <w:spacing w:before="40"/>
        <w:outlineLvl w:val="1"/>
        <w:rPr>
          <w:del w:id="2828" w:author="Microsoft Office User" w:date="2022-09-15T12:30:00Z"/>
        </w:rPr>
        <w:pPrChange w:id="2829" w:author="Microsoft Office User" w:date="2022-09-15T12:30:00Z">
          <w:pPr/>
        </w:pPrChange>
      </w:pPr>
    </w:p>
    <w:p w14:paraId="7E6344EC" w14:textId="1AE59434" w:rsidR="009A6481" w:rsidDel="000B6169" w:rsidRDefault="009A6481">
      <w:pPr>
        <w:keepNext/>
        <w:keepLines/>
        <w:numPr>
          <w:ilvl w:val="0"/>
          <w:numId w:val="24"/>
        </w:numPr>
        <w:spacing w:before="40"/>
        <w:outlineLvl w:val="1"/>
        <w:rPr>
          <w:del w:id="2830" w:author="Microsoft Office User" w:date="2022-09-15T12:30:00Z"/>
        </w:rPr>
        <w:pPrChange w:id="2831" w:author="Microsoft Office User" w:date="2022-09-15T12:30:00Z">
          <w:pPr/>
        </w:pPrChange>
      </w:pPr>
      <w:del w:id="2832" w:author="Microsoft Office User" w:date="2022-09-15T12:30:00Z">
        <w:r w:rsidDel="000B6169">
          <w:delText>Thông tin chi tiết phương án giám định thể hiện trong mục “3.Phương án”</w:delText>
        </w:r>
      </w:del>
    </w:p>
    <w:p w14:paraId="7A5B40CF" w14:textId="647699F1" w:rsidR="009A6481" w:rsidDel="000B6169" w:rsidRDefault="009A6481">
      <w:pPr>
        <w:keepNext/>
        <w:keepLines/>
        <w:numPr>
          <w:ilvl w:val="0"/>
          <w:numId w:val="24"/>
        </w:numPr>
        <w:spacing w:before="40"/>
        <w:outlineLvl w:val="1"/>
        <w:rPr>
          <w:del w:id="2833" w:author="Microsoft Office User" w:date="2022-09-15T12:30:00Z"/>
        </w:rPr>
        <w:pPrChange w:id="2834" w:author="Microsoft Office User" w:date="2022-09-15T12:30:00Z">
          <w:pPr/>
        </w:pPrChange>
      </w:pPr>
      <w:del w:id="2835" w:author="Microsoft Office User" w:date="2022-09-15T12:30:00Z">
        <w:r w:rsidDel="000B6169">
          <w:rPr>
            <w:noProof/>
          </w:rPr>
          <w:drawing>
            <wp:inline distT="0" distB="0" distL="0" distR="0" wp14:anchorId="351DA87A" wp14:editId="7F38052C">
              <wp:extent cx="5943600" cy="684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del>
    </w:p>
    <w:p w14:paraId="120E5C62" w14:textId="34FC9994" w:rsidR="002E5A60" w:rsidRPr="002E5A60" w:rsidDel="000B6169" w:rsidRDefault="002E5A60">
      <w:pPr>
        <w:keepNext/>
        <w:keepLines/>
        <w:numPr>
          <w:ilvl w:val="0"/>
          <w:numId w:val="24"/>
        </w:numPr>
        <w:spacing w:before="40"/>
        <w:outlineLvl w:val="1"/>
        <w:rPr>
          <w:del w:id="2836" w:author="Microsoft Office User" w:date="2022-09-15T12:30:00Z"/>
        </w:rPr>
        <w:pPrChange w:id="2837" w:author="Microsoft Office User" w:date="2022-09-15T12:30:00Z">
          <w:pPr/>
        </w:pPrChange>
      </w:pPr>
    </w:p>
    <w:p w14:paraId="16D832C8" w14:textId="599C933D" w:rsidR="00983D75" w:rsidDel="000B6169" w:rsidRDefault="00983D75">
      <w:pPr>
        <w:keepNext/>
        <w:keepLines/>
        <w:numPr>
          <w:ilvl w:val="0"/>
          <w:numId w:val="24"/>
        </w:numPr>
        <w:spacing w:before="40"/>
        <w:outlineLvl w:val="1"/>
        <w:rPr>
          <w:del w:id="2838" w:author="Microsoft Office User" w:date="2022-09-15T12:30:00Z"/>
        </w:rPr>
        <w:pPrChange w:id="2839" w:author="Microsoft Office User" w:date="2022-09-15T12:30:00Z">
          <w:pPr/>
        </w:pPrChange>
      </w:pPr>
    </w:p>
    <w:p w14:paraId="6D767CE6" w14:textId="77777777" w:rsidR="00983D75" w:rsidRPr="00983D75" w:rsidRDefault="00983D75">
      <w:pPr>
        <w:keepNext/>
        <w:keepLines/>
        <w:spacing w:before="40"/>
        <w:ind w:left="360"/>
        <w:outlineLvl w:val="1"/>
        <w:pPrChange w:id="2840" w:author="Microsoft Office User" w:date="2022-09-15T12:31:00Z">
          <w:pPr/>
        </w:pPrChange>
      </w:pPr>
    </w:p>
    <w:sectPr w:rsidR="00983D75" w:rsidRPr="00983D75" w:rsidSect="00C94C5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9986F0" w14:textId="77777777" w:rsidR="00DA3073" w:rsidRDefault="00DA3073">
      <w:r>
        <w:separator/>
      </w:r>
    </w:p>
  </w:endnote>
  <w:endnote w:type="continuationSeparator" w:id="0">
    <w:p w14:paraId="0AE5C316" w14:textId="77777777" w:rsidR="00DA3073" w:rsidRDefault="00DA3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7A4F3E" w14:textId="77777777" w:rsidR="006A4074" w:rsidRDefault="006A4074">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DCC163" w14:textId="77777777" w:rsidR="006A4074" w:rsidRDefault="006A4074">
    <w:pPr>
      <w:pBdr>
        <w:top w:val="nil"/>
        <w:left w:val="nil"/>
        <w:bottom w:val="nil"/>
        <w:right w:val="nil"/>
        <w:between w:val="nil"/>
      </w:pBdr>
      <w:tabs>
        <w:tab w:val="center" w:pos="4680"/>
        <w:tab w:val="right" w:pos="9360"/>
      </w:tabs>
      <w:jc w:val="right"/>
      <w:rPr>
        <w:color w:val="000000"/>
      </w:rPr>
    </w:pPr>
  </w:p>
  <w:p w14:paraId="6CF3D62B" w14:textId="77777777" w:rsidR="006A4074" w:rsidRDefault="006A4074">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54F7E5" w14:textId="77777777" w:rsidR="006A4074" w:rsidRDefault="006A4074">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29380C" w14:textId="65393185" w:rsidR="006A4074" w:rsidRDefault="006A4074">
    <w:pPr>
      <w:pBdr>
        <w:top w:val="nil"/>
        <w:left w:val="nil"/>
        <w:bottom w:val="nil"/>
        <w:right w:val="nil"/>
        <w:between w:val="nil"/>
      </w:pBdr>
      <w:tabs>
        <w:tab w:val="center" w:pos="4680"/>
        <w:tab w:val="right" w:pos="9360"/>
      </w:tabs>
      <w:jc w:val="right"/>
      <w:rPr>
        <w:color w:val="000000"/>
      </w:rPr>
    </w:pPr>
    <w:r>
      <w:rPr>
        <w:color w:val="000000"/>
      </w:rPr>
      <w:t xml:space="preserve"> </w:t>
    </w:r>
    <w:r>
      <w:rPr>
        <w:color w:val="000000"/>
        <w:sz w:val="22"/>
        <w:szCs w:val="22"/>
      </w:rPr>
      <w:fldChar w:fldCharType="begin"/>
    </w:r>
    <w:r>
      <w:rPr>
        <w:color w:val="000000"/>
        <w:sz w:val="22"/>
        <w:szCs w:val="22"/>
      </w:rPr>
      <w:instrText>PAGE</w:instrText>
    </w:r>
    <w:r>
      <w:rPr>
        <w:color w:val="000000"/>
        <w:sz w:val="22"/>
        <w:szCs w:val="22"/>
      </w:rPr>
      <w:fldChar w:fldCharType="separate"/>
    </w:r>
    <w:r w:rsidR="004C23CB">
      <w:rPr>
        <w:noProof/>
        <w:color w:val="000000"/>
        <w:sz w:val="22"/>
        <w:szCs w:val="22"/>
      </w:rPr>
      <w:t>62</w:t>
    </w:r>
    <w:r>
      <w:rPr>
        <w:color w:val="000000"/>
        <w:sz w:val="22"/>
        <w:szCs w:val="22"/>
      </w:rPr>
      <w:fldChar w:fldCharType="end"/>
    </w:r>
    <w:r>
      <w:rPr>
        <w:color w:val="000000"/>
      </w:rPr>
      <w:t xml:space="preserve"> / </w:t>
    </w:r>
    <w:r>
      <w:rPr>
        <w:color w:val="000000"/>
        <w:sz w:val="22"/>
        <w:szCs w:val="22"/>
      </w:rPr>
      <w:t>84</w:t>
    </w:r>
  </w:p>
  <w:p w14:paraId="1857E57A" w14:textId="77777777" w:rsidR="006A4074" w:rsidRDefault="006A407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5C5F5" w14:textId="77777777" w:rsidR="00DA3073" w:rsidRDefault="00DA3073">
      <w:r>
        <w:separator/>
      </w:r>
    </w:p>
  </w:footnote>
  <w:footnote w:type="continuationSeparator" w:id="0">
    <w:p w14:paraId="2D2358C4" w14:textId="77777777" w:rsidR="00DA3073" w:rsidRDefault="00DA30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74B389" w14:textId="77777777" w:rsidR="006A4074" w:rsidRDefault="006A4074">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AB4E9" w14:textId="77777777" w:rsidR="006A4074" w:rsidRDefault="006A4074">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882507" w14:textId="77777777" w:rsidR="006A4074" w:rsidRDefault="006A4074">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21E8B" w14:textId="77777777" w:rsidR="006A4074" w:rsidRDefault="006A4074">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5" w:author="Mít love" w:date="2022-09-15T11:29:00Z">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7645"/>
      <w:gridCol w:w="1374"/>
      <w:tblGridChange w:id="6">
        <w:tblGrid>
          <w:gridCol w:w="7105"/>
          <w:gridCol w:w="1914"/>
        </w:tblGrid>
      </w:tblGridChange>
    </w:tblGrid>
    <w:tr w:rsidR="006A4074" w14:paraId="6FC240C5" w14:textId="77777777" w:rsidTr="002C53E3">
      <w:tc>
        <w:tcPr>
          <w:tcW w:w="7645" w:type="dxa"/>
          <w:tcPrChange w:id="7" w:author="Mít love" w:date="2022-09-15T11:29:00Z">
            <w:tcPr>
              <w:tcW w:w="7105" w:type="dxa"/>
            </w:tcPr>
          </w:tcPrChange>
        </w:tcPr>
        <w:p w14:paraId="5BEA7ABF" w14:textId="4E497ABE" w:rsidR="006A4074" w:rsidRPr="00580339" w:rsidRDefault="006A4074">
          <w:pPr>
            <w:pBdr>
              <w:top w:val="nil"/>
              <w:left w:val="nil"/>
              <w:bottom w:val="nil"/>
              <w:right w:val="nil"/>
              <w:between w:val="nil"/>
            </w:pBdr>
            <w:tabs>
              <w:tab w:val="center" w:pos="4680"/>
              <w:tab w:val="right" w:pos="9360"/>
            </w:tabs>
            <w:spacing w:after="120"/>
            <w:rPr>
              <w:b/>
              <w:i/>
              <w:color w:val="000000"/>
              <w:sz w:val="18"/>
              <w:szCs w:val="18"/>
              <w:rPrChange w:id="8" w:author="Mít love" w:date="2022-09-15T11:29:00Z">
                <w:rPr>
                  <w:b/>
                  <w:i/>
                  <w:color w:val="000000"/>
                  <w:sz w:val="22"/>
                  <w:szCs w:val="22"/>
                </w:rPr>
              </w:rPrChange>
            </w:rPr>
          </w:pPr>
          <w:r w:rsidRPr="00580339">
            <w:rPr>
              <w:b/>
              <w:i/>
              <w:color w:val="000000"/>
              <w:sz w:val="18"/>
              <w:szCs w:val="18"/>
              <w:rPrChange w:id="9" w:author="Mít love" w:date="2022-09-15T11:29:00Z">
                <w:rPr>
                  <w:b/>
                  <w:i/>
                  <w:color w:val="000000"/>
                  <w:sz w:val="22"/>
                  <w:szCs w:val="22"/>
                </w:rPr>
              </w:rPrChange>
            </w:rPr>
            <w:t xml:space="preserve">Tài liệu phân tích yêu cầu người sử dụng – Hệ thống Phần mềm GQKN ngoài </w:t>
          </w:r>
          <w:del w:id="10" w:author="Mít love" w:date="2022-09-15T11:29:00Z">
            <w:r w:rsidRPr="00580339" w:rsidDel="002C53E3">
              <w:rPr>
                <w:b/>
                <w:i/>
                <w:color w:val="000000"/>
                <w:sz w:val="18"/>
                <w:szCs w:val="18"/>
                <w:rPrChange w:id="11" w:author="Mít love" w:date="2022-09-15T11:29:00Z">
                  <w:rPr>
                    <w:b/>
                    <w:i/>
                    <w:color w:val="000000"/>
                    <w:sz w:val="22"/>
                    <w:szCs w:val="22"/>
                  </w:rPr>
                </w:rPrChange>
              </w:rPr>
              <w:delText>xe cơ giới</w:delText>
            </w:r>
          </w:del>
          <w:ins w:id="12" w:author="Mít love" w:date="2022-09-15T11:29:00Z">
            <w:r w:rsidR="002C53E3">
              <w:rPr>
                <w:b/>
                <w:i/>
                <w:color w:val="000000"/>
                <w:sz w:val="18"/>
                <w:szCs w:val="18"/>
              </w:rPr>
              <w:t>XCG</w:t>
            </w:r>
          </w:ins>
          <w:r w:rsidRPr="00580339">
            <w:rPr>
              <w:b/>
              <w:i/>
              <w:color w:val="000000"/>
              <w:sz w:val="18"/>
              <w:szCs w:val="18"/>
              <w:rPrChange w:id="13" w:author="Mít love" w:date="2022-09-15T11:29:00Z">
                <w:rPr>
                  <w:b/>
                  <w:i/>
                  <w:color w:val="000000"/>
                  <w:sz w:val="22"/>
                  <w:szCs w:val="22"/>
                </w:rPr>
              </w:rPrChange>
            </w:rPr>
            <w:t xml:space="preserve"> và </w:t>
          </w:r>
          <w:del w:id="14" w:author="Mít love" w:date="2022-09-15T11:29:00Z">
            <w:r w:rsidRPr="00580339" w:rsidDel="002C53E3">
              <w:rPr>
                <w:b/>
                <w:i/>
                <w:color w:val="000000"/>
                <w:sz w:val="18"/>
                <w:szCs w:val="18"/>
                <w:rPrChange w:id="15" w:author="Mít love" w:date="2022-09-15T11:29:00Z">
                  <w:rPr>
                    <w:b/>
                    <w:i/>
                    <w:color w:val="000000"/>
                    <w:sz w:val="22"/>
                    <w:szCs w:val="22"/>
                  </w:rPr>
                </w:rPrChange>
              </w:rPr>
              <w:delText>con người</w:delText>
            </w:r>
          </w:del>
          <w:ins w:id="16" w:author="Mít love" w:date="2022-09-15T11:29:00Z">
            <w:r w:rsidR="002C53E3">
              <w:rPr>
                <w:b/>
                <w:i/>
                <w:color w:val="000000"/>
                <w:sz w:val="18"/>
                <w:szCs w:val="18"/>
              </w:rPr>
              <w:t>CN</w:t>
            </w:r>
          </w:ins>
        </w:p>
      </w:tc>
      <w:tc>
        <w:tcPr>
          <w:tcW w:w="1374" w:type="dxa"/>
          <w:tcPrChange w:id="17" w:author="Mít love" w:date="2022-09-15T11:29:00Z">
            <w:tcPr>
              <w:tcW w:w="1914" w:type="dxa"/>
            </w:tcPr>
          </w:tcPrChange>
        </w:tcPr>
        <w:p w14:paraId="4D73D514" w14:textId="77777777" w:rsidR="006A4074" w:rsidRPr="002C53E3" w:rsidRDefault="006A4074">
          <w:pPr>
            <w:pBdr>
              <w:top w:val="nil"/>
              <w:left w:val="nil"/>
              <w:bottom w:val="nil"/>
              <w:right w:val="nil"/>
              <w:between w:val="nil"/>
            </w:pBdr>
            <w:tabs>
              <w:tab w:val="center" w:pos="4680"/>
              <w:tab w:val="right" w:pos="9360"/>
            </w:tabs>
            <w:spacing w:after="120"/>
            <w:jc w:val="right"/>
            <w:rPr>
              <w:b/>
              <w:i/>
              <w:color w:val="000000"/>
              <w:sz w:val="18"/>
              <w:szCs w:val="18"/>
              <w:rPrChange w:id="18" w:author="Mít love" w:date="2022-09-15T11:29:00Z">
                <w:rPr>
                  <w:b/>
                  <w:i/>
                  <w:color w:val="000000"/>
                  <w:sz w:val="22"/>
                  <w:szCs w:val="22"/>
                </w:rPr>
              </w:rPrChange>
            </w:rPr>
          </w:pPr>
          <w:r w:rsidRPr="002C53E3">
            <w:rPr>
              <w:b/>
              <w:i/>
              <w:color w:val="000000"/>
              <w:sz w:val="18"/>
              <w:szCs w:val="18"/>
              <w:rPrChange w:id="19" w:author="Mít love" w:date="2022-09-15T11:29:00Z">
                <w:rPr>
                  <w:b/>
                  <w:i/>
                  <w:color w:val="000000"/>
                  <w:sz w:val="22"/>
                  <w:szCs w:val="22"/>
                </w:rPr>
              </w:rPrChange>
            </w:rPr>
            <w:t>Phiên bản:1.0</w:t>
          </w:r>
        </w:p>
      </w:tc>
    </w:tr>
  </w:tbl>
  <w:p w14:paraId="0A3BC3F9" w14:textId="77777777" w:rsidR="006A4074" w:rsidRDefault="006A4074">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hidden="0" allowOverlap="1" wp14:anchorId="69DF49FF" wp14:editId="3626A7C2">
              <wp:simplePos x="0" y="0"/>
              <wp:positionH relativeFrom="column">
                <wp:posOffset>1</wp:posOffset>
              </wp:positionH>
              <wp:positionV relativeFrom="paragraph">
                <wp:posOffset>38100</wp:posOffset>
              </wp:positionV>
              <wp:extent cx="5743575" cy="22225"/>
              <wp:effectExtent l="0" t="0" r="0" b="0"/>
              <wp:wrapNone/>
              <wp:docPr id="311" name="Straight Arrow Connector 311"/>
              <wp:cNvGraphicFramePr/>
              <a:graphic xmlns:a="http://schemas.openxmlformats.org/drawingml/2006/main">
                <a:graphicData uri="http://schemas.microsoft.com/office/word/2010/wordprocessingShape">
                  <wps:wsp>
                    <wps:cNvCnPr/>
                    <wps:spPr>
                      <a:xfrm>
                        <a:off x="2478975" y="3775238"/>
                        <a:ext cx="573405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6CE474" id="_x0000_t32" coordsize="21600,21600" o:spt="32" o:oned="t" path="m,l21600,21600e" filled="f">
              <v:path arrowok="t" fillok="f" o:connecttype="none"/>
              <o:lock v:ext="edit" shapetype="t"/>
            </v:shapetype>
            <v:shape id="Straight Arrow Connector 311" o:spid="_x0000_s1026" type="#_x0000_t32" style="position:absolute;margin-left:0;margin-top:3pt;width:452.2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" strokecolor="black [3200]">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10084"/>
    <w:multiLevelType w:val="multilevel"/>
    <w:tmpl w:val="00A8760E"/>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7F97A52"/>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0DA2C7D"/>
    <w:multiLevelType w:val="multilevel"/>
    <w:tmpl w:val="05FCE6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2335A38"/>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4B50776"/>
    <w:multiLevelType w:val="multilevel"/>
    <w:tmpl w:val="AFD4F1A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9D64B09"/>
    <w:multiLevelType w:val="hybridMultilevel"/>
    <w:tmpl w:val="097EA6D0"/>
    <w:lvl w:ilvl="0" w:tplc="0409000B">
      <w:start w:val="2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2B4532"/>
    <w:multiLevelType w:val="hybridMultilevel"/>
    <w:tmpl w:val="C6367F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AC4FA5"/>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361292"/>
    <w:multiLevelType w:val="multilevel"/>
    <w:tmpl w:val="501CCC84"/>
    <w:lvl w:ilvl="0">
      <w:start w:val="1"/>
      <w:numFmt w:val="upperRoman"/>
      <w:pStyle w:val="Item1"/>
      <w:lvlText w:val="%1."/>
      <w:lvlJc w:val="left"/>
      <w:pPr>
        <w:ind w:left="1080" w:hanging="720"/>
      </w:p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0">
    <w:nsid w:val="26CA40AB"/>
    <w:multiLevelType w:val="multilevel"/>
    <w:tmpl w:val="3FD2DF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E72075A"/>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FC4262B"/>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DD18F8"/>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F05668"/>
    <w:multiLevelType w:val="hybridMultilevel"/>
    <w:tmpl w:val="6588AC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3A43C63"/>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D8771EF"/>
    <w:multiLevelType w:val="hybridMultilevel"/>
    <w:tmpl w:val="55A89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A52EE0"/>
    <w:multiLevelType w:val="hybridMultilevel"/>
    <w:tmpl w:val="D2AEF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DA402B"/>
    <w:multiLevelType w:val="multilevel"/>
    <w:tmpl w:val="A614D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5A6059D8"/>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D596D47"/>
    <w:multiLevelType w:val="hybridMultilevel"/>
    <w:tmpl w:val="23144018"/>
    <w:lvl w:ilvl="0" w:tplc="57D044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9522E8"/>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0"/>
  </w:num>
  <w:num w:numId="3">
    <w:abstractNumId w:val="9"/>
  </w:num>
  <w:num w:numId="4">
    <w:abstractNumId w:val="15"/>
  </w:num>
  <w:num w:numId="5">
    <w:abstractNumId w:val="4"/>
  </w:num>
  <w:num w:numId="6">
    <w:abstractNumId w:val="19"/>
  </w:num>
  <w:num w:numId="7">
    <w:abstractNumId w:val="23"/>
  </w:num>
  <w:num w:numId="8">
    <w:abstractNumId w:val="22"/>
  </w:num>
  <w:num w:numId="9">
    <w:abstractNumId w:val="3"/>
  </w:num>
  <w:num w:numId="10">
    <w:abstractNumId w:val="1"/>
  </w:num>
  <w:num w:numId="11">
    <w:abstractNumId w:val="12"/>
  </w:num>
  <w:num w:numId="12">
    <w:abstractNumId w:val="8"/>
  </w:num>
  <w:num w:numId="13">
    <w:abstractNumId w:val="20"/>
  </w:num>
  <w:num w:numId="14">
    <w:abstractNumId w:val="24"/>
  </w:num>
  <w:num w:numId="15">
    <w:abstractNumId w:val="21"/>
  </w:num>
  <w:num w:numId="16">
    <w:abstractNumId w:val="17"/>
  </w:num>
  <w:num w:numId="17">
    <w:abstractNumId w:val="11"/>
  </w:num>
  <w:num w:numId="18">
    <w:abstractNumId w:val="2"/>
  </w:num>
  <w:num w:numId="19">
    <w:abstractNumId w:val="5"/>
  </w:num>
  <w:num w:numId="20">
    <w:abstractNumId w:val="18"/>
  </w:num>
  <w:num w:numId="21">
    <w:abstractNumId w:val="14"/>
  </w:num>
  <w:num w:numId="22">
    <w:abstractNumId w:val="6"/>
  </w:num>
  <w:num w:numId="23">
    <w:abstractNumId w:val="7"/>
  </w:num>
  <w:num w:numId="24">
    <w:abstractNumId w:val="13"/>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ít love">
    <w15:presenceInfo w15:providerId="Windows Live" w15:userId="4b6116f7b3d92961"/>
  </w15:person>
  <w15:person w15:author="Nguyen Thi Cuc">
    <w15:presenceInfo w15:providerId="AD" w15:userId="S::cuc.nguyenthi@mobifone.vn::c432d6d9-bab0-414d-8478-55ea632ca5d7"/>
  </w15:person>
  <w15:person w15:author="Microsoft Office User">
    <w15:presenceInfo w15:providerId="None" w15:userId="Microsoft Office User"/>
  </w15:person>
  <w15:person w15:author="Hoang, Dinh Tien (TT-CNTT)">
    <w15:presenceInfo w15:providerId="AD" w15:userId="S::hoangdt@pvi.com.vn::af2f3a80-0637-4292-a02f-2efbd907a7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6A5A"/>
    <w:rsid w:val="00000296"/>
    <w:rsid w:val="000035D1"/>
    <w:rsid w:val="000070E0"/>
    <w:rsid w:val="00017397"/>
    <w:rsid w:val="000226C5"/>
    <w:rsid w:val="000306CB"/>
    <w:rsid w:val="00040622"/>
    <w:rsid w:val="00042179"/>
    <w:rsid w:val="00051F91"/>
    <w:rsid w:val="0005250D"/>
    <w:rsid w:val="00061D51"/>
    <w:rsid w:val="00066848"/>
    <w:rsid w:val="00086DC2"/>
    <w:rsid w:val="00092350"/>
    <w:rsid w:val="000929F5"/>
    <w:rsid w:val="000935D2"/>
    <w:rsid w:val="000A173A"/>
    <w:rsid w:val="000A5C1A"/>
    <w:rsid w:val="000B157A"/>
    <w:rsid w:val="000B4EFB"/>
    <w:rsid w:val="000B6169"/>
    <w:rsid w:val="000C2CE6"/>
    <w:rsid w:val="000C3883"/>
    <w:rsid w:val="000D2B0F"/>
    <w:rsid w:val="000D2B3F"/>
    <w:rsid w:val="000D66A6"/>
    <w:rsid w:val="000E0C56"/>
    <w:rsid w:val="000E4872"/>
    <w:rsid w:val="000E60E1"/>
    <w:rsid w:val="000F244D"/>
    <w:rsid w:val="000F3AA7"/>
    <w:rsid w:val="000F78DA"/>
    <w:rsid w:val="00101E90"/>
    <w:rsid w:val="001041CD"/>
    <w:rsid w:val="001044DD"/>
    <w:rsid w:val="00106E58"/>
    <w:rsid w:val="00111173"/>
    <w:rsid w:val="00120985"/>
    <w:rsid w:val="00120CA1"/>
    <w:rsid w:val="001335E2"/>
    <w:rsid w:val="00136610"/>
    <w:rsid w:val="001478BB"/>
    <w:rsid w:val="00151D77"/>
    <w:rsid w:val="00160618"/>
    <w:rsid w:val="001663F2"/>
    <w:rsid w:val="00167ECC"/>
    <w:rsid w:val="001753FA"/>
    <w:rsid w:val="00176224"/>
    <w:rsid w:val="001824B2"/>
    <w:rsid w:val="00187DA0"/>
    <w:rsid w:val="001A0BE1"/>
    <w:rsid w:val="001A7AE5"/>
    <w:rsid w:val="001B3AF5"/>
    <w:rsid w:val="001C02D2"/>
    <w:rsid w:val="001D1D5C"/>
    <w:rsid w:val="001D3C52"/>
    <w:rsid w:val="001E2BF8"/>
    <w:rsid w:val="001E3F38"/>
    <w:rsid w:val="001E5D93"/>
    <w:rsid w:val="001F5333"/>
    <w:rsid w:val="00200675"/>
    <w:rsid w:val="00201C1F"/>
    <w:rsid w:val="00211B3B"/>
    <w:rsid w:val="00211D2C"/>
    <w:rsid w:val="002160BC"/>
    <w:rsid w:val="00216B9F"/>
    <w:rsid w:val="002219D2"/>
    <w:rsid w:val="00233BCC"/>
    <w:rsid w:val="002363BC"/>
    <w:rsid w:val="00254887"/>
    <w:rsid w:val="00255FD3"/>
    <w:rsid w:val="00262DB3"/>
    <w:rsid w:val="0026776B"/>
    <w:rsid w:val="00271E8D"/>
    <w:rsid w:val="00293B07"/>
    <w:rsid w:val="002B0601"/>
    <w:rsid w:val="002B44C4"/>
    <w:rsid w:val="002B57B1"/>
    <w:rsid w:val="002B6593"/>
    <w:rsid w:val="002C53E3"/>
    <w:rsid w:val="002D106B"/>
    <w:rsid w:val="002D1B73"/>
    <w:rsid w:val="002D5E1A"/>
    <w:rsid w:val="002E26E8"/>
    <w:rsid w:val="002E5A60"/>
    <w:rsid w:val="002F2393"/>
    <w:rsid w:val="002F276B"/>
    <w:rsid w:val="003126DC"/>
    <w:rsid w:val="003174BE"/>
    <w:rsid w:val="003176AB"/>
    <w:rsid w:val="003219CD"/>
    <w:rsid w:val="0033077F"/>
    <w:rsid w:val="00336BEA"/>
    <w:rsid w:val="003416D1"/>
    <w:rsid w:val="003472EE"/>
    <w:rsid w:val="00352B94"/>
    <w:rsid w:val="00355D72"/>
    <w:rsid w:val="003628A4"/>
    <w:rsid w:val="00376A1E"/>
    <w:rsid w:val="00377F06"/>
    <w:rsid w:val="00390B87"/>
    <w:rsid w:val="00392923"/>
    <w:rsid w:val="00393912"/>
    <w:rsid w:val="003978BC"/>
    <w:rsid w:val="003B3702"/>
    <w:rsid w:val="003C5A03"/>
    <w:rsid w:val="003D001C"/>
    <w:rsid w:val="003D0B2B"/>
    <w:rsid w:val="003D3BC6"/>
    <w:rsid w:val="003D7854"/>
    <w:rsid w:val="003E690A"/>
    <w:rsid w:val="003E75CB"/>
    <w:rsid w:val="003F2827"/>
    <w:rsid w:val="003F63E8"/>
    <w:rsid w:val="003F6806"/>
    <w:rsid w:val="00402224"/>
    <w:rsid w:val="00402A86"/>
    <w:rsid w:val="00402C99"/>
    <w:rsid w:val="00407B43"/>
    <w:rsid w:val="00413ACF"/>
    <w:rsid w:val="00417228"/>
    <w:rsid w:val="00420F39"/>
    <w:rsid w:val="004235D1"/>
    <w:rsid w:val="004248B3"/>
    <w:rsid w:val="00427590"/>
    <w:rsid w:val="00431A61"/>
    <w:rsid w:val="00436A5A"/>
    <w:rsid w:val="0043743D"/>
    <w:rsid w:val="004378ED"/>
    <w:rsid w:val="00440AE4"/>
    <w:rsid w:val="004462EF"/>
    <w:rsid w:val="004661B3"/>
    <w:rsid w:val="00472E18"/>
    <w:rsid w:val="0047430D"/>
    <w:rsid w:val="00477A84"/>
    <w:rsid w:val="004830D1"/>
    <w:rsid w:val="0049408A"/>
    <w:rsid w:val="004A557D"/>
    <w:rsid w:val="004B14C0"/>
    <w:rsid w:val="004C0214"/>
    <w:rsid w:val="004C23CB"/>
    <w:rsid w:val="004C5850"/>
    <w:rsid w:val="004C7777"/>
    <w:rsid w:val="004C7C21"/>
    <w:rsid w:val="00506296"/>
    <w:rsid w:val="005106C2"/>
    <w:rsid w:val="00516F0C"/>
    <w:rsid w:val="00521B94"/>
    <w:rsid w:val="005232C6"/>
    <w:rsid w:val="00525909"/>
    <w:rsid w:val="00532521"/>
    <w:rsid w:val="005336A3"/>
    <w:rsid w:val="00545A5A"/>
    <w:rsid w:val="005518A7"/>
    <w:rsid w:val="00553412"/>
    <w:rsid w:val="0055524B"/>
    <w:rsid w:val="00557D14"/>
    <w:rsid w:val="00557ECB"/>
    <w:rsid w:val="00560A58"/>
    <w:rsid w:val="00562AF7"/>
    <w:rsid w:val="005721F9"/>
    <w:rsid w:val="00580339"/>
    <w:rsid w:val="005840EA"/>
    <w:rsid w:val="0058764F"/>
    <w:rsid w:val="00590892"/>
    <w:rsid w:val="00592D0C"/>
    <w:rsid w:val="005A2860"/>
    <w:rsid w:val="005B6E32"/>
    <w:rsid w:val="005C0F97"/>
    <w:rsid w:val="005C745A"/>
    <w:rsid w:val="005D0253"/>
    <w:rsid w:val="005D3317"/>
    <w:rsid w:val="005D6AC0"/>
    <w:rsid w:val="005D73B0"/>
    <w:rsid w:val="005E117F"/>
    <w:rsid w:val="005E2E62"/>
    <w:rsid w:val="005E36E6"/>
    <w:rsid w:val="005F2C9A"/>
    <w:rsid w:val="0060046F"/>
    <w:rsid w:val="00601B12"/>
    <w:rsid w:val="006126E5"/>
    <w:rsid w:val="00612D4A"/>
    <w:rsid w:val="006156DE"/>
    <w:rsid w:val="006174C2"/>
    <w:rsid w:val="006175E0"/>
    <w:rsid w:val="0062104B"/>
    <w:rsid w:val="00623C0B"/>
    <w:rsid w:val="00643861"/>
    <w:rsid w:val="00654780"/>
    <w:rsid w:val="00656DF9"/>
    <w:rsid w:val="00657963"/>
    <w:rsid w:val="00671955"/>
    <w:rsid w:val="00674F21"/>
    <w:rsid w:val="00675B7C"/>
    <w:rsid w:val="00685838"/>
    <w:rsid w:val="00687B0A"/>
    <w:rsid w:val="0069434E"/>
    <w:rsid w:val="00694588"/>
    <w:rsid w:val="006A2C77"/>
    <w:rsid w:val="006A3954"/>
    <w:rsid w:val="006A4074"/>
    <w:rsid w:val="006B00AA"/>
    <w:rsid w:val="006B2E77"/>
    <w:rsid w:val="006B381E"/>
    <w:rsid w:val="006C134C"/>
    <w:rsid w:val="006C2CB3"/>
    <w:rsid w:val="006C3512"/>
    <w:rsid w:val="006E14AE"/>
    <w:rsid w:val="006E4FEF"/>
    <w:rsid w:val="006F0ABC"/>
    <w:rsid w:val="006F2F15"/>
    <w:rsid w:val="006F488B"/>
    <w:rsid w:val="006F7F35"/>
    <w:rsid w:val="00704DDC"/>
    <w:rsid w:val="007133E9"/>
    <w:rsid w:val="007226B4"/>
    <w:rsid w:val="00726E20"/>
    <w:rsid w:val="0074339C"/>
    <w:rsid w:val="00750225"/>
    <w:rsid w:val="00752FC9"/>
    <w:rsid w:val="00754B71"/>
    <w:rsid w:val="007658B3"/>
    <w:rsid w:val="00772507"/>
    <w:rsid w:val="00791526"/>
    <w:rsid w:val="0079266D"/>
    <w:rsid w:val="0079354A"/>
    <w:rsid w:val="00793AD3"/>
    <w:rsid w:val="007B2165"/>
    <w:rsid w:val="007B5157"/>
    <w:rsid w:val="007B5732"/>
    <w:rsid w:val="007C235A"/>
    <w:rsid w:val="007C5772"/>
    <w:rsid w:val="007D54DD"/>
    <w:rsid w:val="007D6107"/>
    <w:rsid w:val="007E1ACC"/>
    <w:rsid w:val="007E5CF2"/>
    <w:rsid w:val="007F1D00"/>
    <w:rsid w:val="007F3DEB"/>
    <w:rsid w:val="007F4832"/>
    <w:rsid w:val="007F5EC9"/>
    <w:rsid w:val="008000B5"/>
    <w:rsid w:val="00801D5B"/>
    <w:rsid w:val="0081286B"/>
    <w:rsid w:val="00813CE4"/>
    <w:rsid w:val="00814935"/>
    <w:rsid w:val="00822132"/>
    <w:rsid w:val="00837967"/>
    <w:rsid w:val="00841DBD"/>
    <w:rsid w:val="00843014"/>
    <w:rsid w:val="00844BAF"/>
    <w:rsid w:val="0084536B"/>
    <w:rsid w:val="00846F5A"/>
    <w:rsid w:val="00853531"/>
    <w:rsid w:val="00853E0F"/>
    <w:rsid w:val="0085644A"/>
    <w:rsid w:val="008607B2"/>
    <w:rsid w:val="00862E95"/>
    <w:rsid w:val="00865D91"/>
    <w:rsid w:val="00870AB6"/>
    <w:rsid w:val="00890DF1"/>
    <w:rsid w:val="008A65AF"/>
    <w:rsid w:val="008A7FB5"/>
    <w:rsid w:val="008C559C"/>
    <w:rsid w:val="008C62F5"/>
    <w:rsid w:val="008C7A63"/>
    <w:rsid w:val="008D1366"/>
    <w:rsid w:val="008D4061"/>
    <w:rsid w:val="008D56B7"/>
    <w:rsid w:val="008D5B48"/>
    <w:rsid w:val="008E6864"/>
    <w:rsid w:val="008F0297"/>
    <w:rsid w:val="008F18FB"/>
    <w:rsid w:val="00900855"/>
    <w:rsid w:val="00900C99"/>
    <w:rsid w:val="00904002"/>
    <w:rsid w:val="00905031"/>
    <w:rsid w:val="00914E4C"/>
    <w:rsid w:val="0093125F"/>
    <w:rsid w:val="009316DB"/>
    <w:rsid w:val="00937F5A"/>
    <w:rsid w:val="009429FB"/>
    <w:rsid w:val="009445BB"/>
    <w:rsid w:val="009572CD"/>
    <w:rsid w:val="00973FFB"/>
    <w:rsid w:val="00980350"/>
    <w:rsid w:val="00983D75"/>
    <w:rsid w:val="00987736"/>
    <w:rsid w:val="00991584"/>
    <w:rsid w:val="009A6481"/>
    <w:rsid w:val="009B28AD"/>
    <w:rsid w:val="009B7AEB"/>
    <w:rsid w:val="009C1939"/>
    <w:rsid w:val="009C473D"/>
    <w:rsid w:val="009E144B"/>
    <w:rsid w:val="009E536B"/>
    <w:rsid w:val="009E6E28"/>
    <w:rsid w:val="009E7C1C"/>
    <w:rsid w:val="00A010C3"/>
    <w:rsid w:val="00A07581"/>
    <w:rsid w:val="00A140E8"/>
    <w:rsid w:val="00A171B0"/>
    <w:rsid w:val="00A1766D"/>
    <w:rsid w:val="00A24FA3"/>
    <w:rsid w:val="00A26A16"/>
    <w:rsid w:val="00A3323A"/>
    <w:rsid w:val="00A35C40"/>
    <w:rsid w:val="00A37A08"/>
    <w:rsid w:val="00A40CBD"/>
    <w:rsid w:val="00A40EDC"/>
    <w:rsid w:val="00A42C12"/>
    <w:rsid w:val="00A439F5"/>
    <w:rsid w:val="00A43C37"/>
    <w:rsid w:val="00A54BA3"/>
    <w:rsid w:val="00A609E7"/>
    <w:rsid w:val="00A63EA3"/>
    <w:rsid w:val="00A66383"/>
    <w:rsid w:val="00A7020B"/>
    <w:rsid w:val="00A71202"/>
    <w:rsid w:val="00A733E3"/>
    <w:rsid w:val="00A8113D"/>
    <w:rsid w:val="00A854B0"/>
    <w:rsid w:val="00A910B1"/>
    <w:rsid w:val="00A92BFA"/>
    <w:rsid w:val="00A97936"/>
    <w:rsid w:val="00AB50C7"/>
    <w:rsid w:val="00AC6029"/>
    <w:rsid w:val="00AC6237"/>
    <w:rsid w:val="00AC69AE"/>
    <w:rsid w:val="00AC6CA7"/>
    <w:rsid w:val="00AE1493"/>
    <w:rsid w:val="00AE5C22"/>
    <w:rsid w:val="00B14F6E"/>
    <w:rsid w:val="00B16F7C"/>
    <w:rsid w:val="00B357D7"/>
    <w:rsid w:val="00B40225"/>
    <w:rsid w:val="00B542F2"/>
    <w:rsid w:val="00B80C57"/>
    <w:rsid w:val="00B821D8"/>
    <w:rsid w:val="00B82940"/>
    <w:rsid w:val="00B964F6"/>
    <w:rsid w:val="00B97DBC"/>
    <w:rsid w:val="00BA3E0C"/>
    <w:rsid w:val="00BA7110"/>
    <w:rsid w:val="00BB099C"/>
    <w:rsid w:val="00BB27C3"/>
    <w:rsid w:val="00BB4237"/>
    <w:rsid w:val="00BB6C65"/>
    <w:rsid w:val="00BC2651"/>
    <w:rsid w:val="00BD254E"/>
    <w:rsid w:val="00BD58B6"/>
    <w:rsid w:val="00BD5DAF"/>
    <w:rsid w:val="00BE2115"/>
    <w:rsid w:val="00BE3834"/>
    <w:rsid w:val="00BF0C89"/>
    <w:rsid w:val="00BF0EBE"/>
    <w:rsid w:val="00BF37A1"/>
    <w:rsid w:val="00C008D2"/>
    <w:rsid w:val="00C05163"/>
    <w:rsid w:val="00C1735E"/>
    <w:rsid w:val="00C224A5"/>
    <w:rsid w:val="00C365AE"/>
    <w:rsid w:val="00C36B76"/>
    <w:rsid w:val="00C52066"/>
    <w:rsid w:val="00C53901"/>
    <w:rsid w:val="00C53E9C"/>
    <w:rsid w:val="00C54BB0"/>
    <w:rsid w:val="00C55401"/>
    <w:rsid w:val="00C57376"/>
    <w:rsid w:val="00C72B03"/>
    <w:rsid w:val="00C752CA"/>
    <w:rsid w:val="00C76B42"/>
    <w:rsid w:val="00C925D1"/>
    <w:rsid w:val="00C94C5C"/>
    <w:rsid w:val="00C95D22"/>
    <w:rsid w:val="00CA6C21"/>
    <w:rsid w:val="00CA7EC1"/>
    <w:rsid w:val="00CB29BD"/>
    <w:rsid w:val="00CB2E38"/>
    <w:rsid w:val="00CC35D6"/>
    <w:rsid w:val="00CC7712"/>
    <w:rsid w:val="00CD282A"/>
    <w:rsid w:val="00CD7360"/>
    <w:rsid w:val="00CE5992"/>
    <w:rsid w:val="00CE59DA"/>
    <w:rsid w:val="00CE5A72"/>
    <w:rsid w:val="00CF1DF8"/>
    <w:rsid w:val="00CF5655"/>
    <w:rsid w:val="00CF7EAA"/>
    <w:rsid w:val="00D14C0E"/>
    <w:rsid w:val="00D2213D"/>
    <w:rsid w:val="00D25C6B"/>
    <w:rsid w:val="00D320D8"/>
    <w:rsid w:val="00D32EF4"/>
    <w:rsid w:val="00D54DE7"/>
    <w:rsid w:val="00D626EC"/>
    <w:rsid w:val="00D7115C"/>
    <w:rsid w:val="00D72E0B"/>
    <w:rsid w:val="00D741D9"/>
    <w:rsid w:val="00D76141"/>
    <w:rsid w:val="00D76696"/>
    <w:rsid w:val="00D77225"/>
    <w:rsid w:val="00D80355"/>
    <w:rsid w:val="00D81F4F"/>
    <w:rsid w:val="00D828D5"/>
    <w:rsid w:val="00D84238"/>
    <w:rsid w:val="00D85614"/>
    <w:rsid w:val="00D8777C"/>
    <w:rsid w:val="00D94035"/>
    <w:rsid w:val="00D95D93"/>
    <w:rsid w:val="00D9633F"/>
    <w:rsid w:val="00DA0F2C"/>
    <w:rsid w:val="00DA2155"/>
    <w:rsid w:val="00DA3073"/>
    <w:rsid w:val="00DA48EF"/>
    <w:rsid w:val="00DB0C47"/>
    <w:rsid w:val="00DC0D5E"/>
    <w:rsid w:val="00DC78CB"/>
    <w:rsid w:val="00DD55F4"/>
    <w:rsid w:val="00DD641E"/>
    <w:rsid w:val="00DE2DEA"/>
    <w:rsid w:val="00DE7B83"/>
    <w:rsid w:val="00DF3BA4"/>
    <w:rsid w:val="00DF4118"/>
    <w:rsid w:val="00E03E22"/>
    <w:rsid w:val="00E0400B"/>
    <w:rsid w:val="00E06521"/>
    <w:rsid w:val="00E229DB"/>
    <w:rsid w:val="00E3085D"/>
    <w:rsid w:val="00E318A3"/>
    <w:rsid w:val="00E34A49"/>
    <w:rsid w:val="00E41B9C"/>
    <w:rsid w:val="00E43A9A"/>
    <w:rsid w:val="00E43D03"/>
    <w:rsid w:val="00E45372"/>
    <w:rsid w:val="00E45DDC"/>
    <w:rsid w:val="00E46FDF"/>
    <w:rsid w:val="00E50C05"/>
    <w:rsid w:val="00E516D6"/>
    <w:rsid w:val="00E571A5"/>
    <w:rsid w:val="00E62B13"/>
    <w:rsid w:val="00E67675"/>
    <w:rsid w:val="00E71461"/>
    <w:rsid w:val="00E7263E"/>
    <w:rsid w:val="00E73F3C"/>
    <w:rsid w:val="00E81A8D"/>
    <w:rsid w:val="00E904D2"/>
    <w:rsid w:val="00E925D9"/>
    <w:rsid w:val="00E95871"/>
    <w:rsid w:val="00EA343F"/>
    <w:rsid w:val="00EA4F49"/>
    <w:rsid w:val="00EC4361"/>
    <w:rsid w:val="00EC65D7"/>
    <w:rsid w:val="00EE42B3"/>
    <w:rsid w:val="00EE6819"/>
    <w:rsid w:val="00EF0769"/>
    <w:rsid w:val="00EF4F98"/>
    <w:rsid w:val="00F00441"/>
    <w:rsid w:val="00F0099C"/>
    <w:rsid w:val="00F03CE2"/>
    <w:rsid w:val="00F12115"/>
    <w:rsid w:val="00F125DC"/>
    <w:rsid w:val="00F1620A"/>
    <w:rsid w:val="00F17D1E"/>
    <w:rsid w:val="00F241B2"/>
    <w:rsid w:val="00F31CA4"/>
    <w:rsid w:val="00F34FF2"/>
    <w:rsid w:val="00F55FA3"/>
    <w:rsid w:val="00F661DB"/>
    <w:rsid w:val="00F666FE"/>
    <w:rsid w:val="00F672BE"/>
    <w:rsid w:val="00F700AB"/>
    <w:rsid w:val="00F722EA"/>
    <w:rsid w:val="00F8314C"/>
    <w:rsid w:val="00F83E15"/>
    <w:rsid w:val="00F91460"/>
    <w:rsid w:val="00F92E46"/>
    <w:rsid w:val="00F9305E"/>
    <w:rsid w:val="00F94F69"/>
    <w:rsid w:val="00FA4E77"/>
    <w:rsid w:val="00FB4C32"/>
    <w:rsid w:val="00FC7C7F"/>
    <w:rsid w:val="00FD3F25"/>
    <w:rsid w:val="00FD5025"/>
    <w:rsid w:val="00FD7DB4"/>
    <w:rsid w:val="00FE22F9"/>
    <w:rsid w:val="00FE46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AF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75C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3531"/>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53531"/>
    <w:pPr>
      <w:keepNext/>
      <w:keepLines/>
      <w:spacing w:before="40"/>
      <w:outlineLvl w:val="1"/>
    </w:pPr>
    <w:rPr>
      <w:rFonts w:eastAsiaTheme="majorEastAsia"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853531"/>
    <w:pPr>
      <w:keepNext/>
      <w:keepLines/>
      <w:spacing w:before="40"/>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853531"/>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472EE"/>
    <w:pPr>
      <w:keepNext/>
      <w:keepLines/>
      <w:spacing w:before="40"/>
      <w:outlineLvl w:val="4"/>
    </w:pPr>
    <w:rPr>
      <w:rFonts w:eastAsiaTheme="majorEastAsia" w:cstheme="majorBidi"/>
      <w:i/>
    </w:rPr>
  </w:style>
  <w:style w:type="paragraph" w:styleId="Heading6">
    <w:name w:val="heading 6"/>
    <w:basedOn w:val="Normal"/>
    <w:next w:val="Normal"/>
    <w:link w:val="Heading6Char"/>
    <w:uiPriority w:val="9"/>
    <w:unhideWhenUsed/>
    <w:qFormat/>
    <w:rsid w:val="009316DB"/>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672BE"/>
    <w:pPr>
      <w:keepNext/>
      <w:keepLines/>
      <w:spacing w:before="40"/>
      <w:outlineLvl w:val="6"/>
    </w:pPr>
    <w:rPr>
      <w:rFonts w:eastAsiaTheme="majorEastAsia"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3531"/>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rsid w:val="0085353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53531"/>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rsid w:val="003472EE"/>
    <w:rPr>
      <w:rFonts w:ascii="Times New Roman" w:eastAsiaTheme="majorEastAsia" w:hAnsi="Times New Roman" w:cstheme="majorBidi"/>
      <w:i/>
      <w:sz w:val="24"/>
      <w:szCs w:val="24"/>
    </w:rPr>
  </w:style>
  <w:style w:type="character" w:customStyle="1" w:styleId="Heading1Char">
    <w:name w:val="Heading 1 Char"/>
    <w:basedOn w:val="DefaultParagraphFont"/>
    <w:link w:val="Heading1"/>
    <w:uiPriority w:val="9"/>
    <w:rsid w:val="00853531"/>
    <w:rPr>
      <w:rFonts w:ascii="Times New Roman" w:eastAsiaTheme="majorEastAsia" w:hAnsi="Times New Roman" w:cstheme="majorBidi"/>
      <w:b/>
      <w:sz w:val="28"/>
      <w:szCs w:val="32"/>
    </w:rPr>
  </w:style>
  <w:style w:type="paragraph" w:customStyle="1" w:styleId="Item1">
    <w:name w:val="Item1"/>
    <w:basedOn w:val="Normal"/>
    <w:qFormat/>
    <w:rsid w:val="00E318A3"/>
    <w:pPr>
      <w:numPr>
        <w:numId w:val="3"/>
      </w:numPr>
    </w:pPr>
  </w:style>
  <w:style w:type="paragraph" w:customStyle="1" w:styleId="TempHeading1">
    <w:name w:val="Temp Heading 1"/>
    <w:basedOn w:val="Normal"/>
    <w:rsid w:val="00E318A3"/>
    <w:pPr>
      <w:numPr>
        <w:numId w:val="4"/>
      </w:numPr>
      <w:spacing w:before="60" w:after="60" w:line="312" w:lineRule="auto"/>
    </w:pPr>
    <w:rPr>
      <w:rFonts w:ascii="Tahoma" w:eastAsia="MS Mincho" w:hAnsi="Tahoma"/>
      <w:b/>
      <w:sz w:val="32"/>
      <w:szCs w:val="32"/>
      <w:lang w:eastAsia="ja-JP"/>
    </w:rPr>
  </w:style>
  <w:style w:type="paragraph" w:styleId="ListParagraph">
    <w:name w:val="List Paragraph"/>
    <w:basedOn w:val="Normal"/>
    <w:uiPriority w:val="34"/>
    <w:qFormat/>
    <w:rsid w:val="00C365AE"/>
    <w:pPr>
      <w:ind w:left="720"/>
      <w:contextualSpacing/>
    </w:pPr>
  </w:style>
  <w:style w:type="paragraph" w:styleId="TOC1">
    <w:name w:val="toc 1"/>
    <w:basedOn w:val="Normal"/>
    <w:next w:val="Normal"/>
    <w:autoRedefine/>
    <w:uiPriority w:val="39"/>
    <w:unhideWhenUsed/>
    <w:rsid w:val="005A2860"/>
    <w:pPr>
      <w:spacing w:after="100"/>
    </w:pPr>
  </w:style>
  <w:style w:type="paragraph" w:styleId="TOC2">
    <w:name w:val="toc 2"/>
    <w:basedOn w:val="Normal"/>
    <w:next w:val="Normal"/>
    <w:autoRedefine/>
    <w:uiPriority w:val="39"/>
    <w:unhideWhenUsed/>
    <w:rsid w:val="005A2860"/>
    <w:pPr>
      <w:spacing w:after="100"/>
      <w:ind w:left="240"/>
    </w:pPr>
  </w:style>
  <w:style w:type="paragraph" w:styleId="TOC3">
    <w:name w:val="toc 3"/>
    <w:basedOn w:val="Normal"/>
    <w:next w:val="Normal"/>
    <w:autoRedefine/>
    <w:uiPriority w:val="39"/>
    <w:unhideWhenUsed/>
    <w:rsid w:val="005A2860"/>
    <w:pPr>
      <w:spacing w:after="100"/>
      <w:ind w:left="480"/>
    </w:pPr>
  </w:style>
  <w:style w:type="paragraph" w:styleId="TOC4">
    <w:name w:val="toc 4"/>
    <w:basedOn w:val="Normal"/>
    <w:next w:val="Normal"/>
    <w:autoRedefine/>
    <w:uiPriority w:val="39"/>
    <w:unhideWhenUsed/>
    <w:rsid w:val="005A2860"/>
    <w:pPr>
      <w:spacing w:after="100"/>
      <w:ind w:left="720"/>
    </w:pPr>
  </w:style>
  <w:style w:type="paragraph" w:styleId="TOC5">
    <w:name w:val="toc 5"/>
    <w:basedOn w:val="Normal"/>
    <w:next w:val="Normal"/>
    <w:autoRedefine/>
    <w:uiPriority w:val="39"/>
    <w:unhideWhenUsed/>
    <w:rsid w:val="005A2860"/>
    <w:pPr>
      <w:spacing w:after="100"/>
      <w:ind w:left="960"/>
    </w:pPr>
  </w:style>
  <w:style w:type="paragraph" w:styleId="TOC6">
    <w:name w:val="toc 6"/>
    <w:basedOn w:val="Normal"/>
    <w:next w:val="Normal"/>
    <w:autoRedefine/>
    <w:uiPriority w:val="39"/>
    <w:unhideWhenUsed/>
    <w:rsid w:val="005A286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86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86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860"/>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5A2860"/>
    <w:rPr>
      <w:color w:val="0563C1" w:themeColor="hyperlink"/>
      <w:u w:val="single"/>
    </w:rPr>
  </w:style>
  <w:style w:type="paragraph" w:styleId="BalloonText">
    <w:name w:val="Balloon Text"/>
    <w:basedOn w:val="Normal"/>
    <w:link w:val="BalloonTextChar"/>
    <w:uiPriority w:val="99"/>
    <w:semiHidden/>
    <w:unhideWhenUsed/>
    <w:rsid w:val="00C53E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E9C"/>
    <w:rPr>
      <w:rFonts w:ascii="Segoe UI" w:eastAsia="Times New Roman" w:hAnsi="Segoe UI" w:cs="Segoe UI"/>
      <w:sz w:val="18"/>
      <w:szCs w:val="18"/>
    </w:rPr>
  </w:style>
  <w:style w:type="character" w:customStyle="1" w:styleId="Heading6Char">
    <w:name w:val="Heading 6 Char"/>
    <w:basedOn w:val="DefaultParagraphFont"/>
    <w:link w:val="Heading6"/>
    <w:uiPriority w:val="9"/>
    <w:rsid w:val="009316DB"/>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672BE"/>
    <w:rPr>
      <w:rFonts w:ascii="Times New Roman" w:eastAsiaTheme="majorEastAsia" w:hAnsi="Times New Roman" w:cstheme="majorBidi"/>
      <w:i/>
      <w:iCs/>
      <w:color w:val="1F3763" w:themeColor="accent1" w:themeShade="7F"/>
      <w:sz w:val="24"/>
      <w:szCs w:val="24"/>
    </w:rPr>
  </w:style>
  <w:style w:type="character" w:customStyle="1" w:styleId="UnresolvedMention1">
    <w:name w:val="Unresolved Mention1"/>
    <w:basedOn w:val="DefaultParagraphFont"/>
    <w:uiPriority w:val="99"/>
    <w:semiHidden/>
    <w:unhideWhenUsed/>
    <w:rsid w:val="007C5772"/>
    <w:rPr>
      <w:color w:val="605E5C"/>
      <w:shd w:val="clear" w:color="auto" w:fill="E1DFDD"/>
    </w:rPr>
  </w:style>
  <w:style w:type="character" w:styleId="FollowedHyperlink">
    <w:name w:val="FollowedHyperlink"/>
    <w:basedOn w:val="DefaultParagraphFont"/>
    <w:uiPriority w:val="99"/>
    <w:semiHidden/>
    <w:unhideWhenUsed/>
    <w:rsid w:val="007C5772"/>
    <w:rPr>
      <w:color w:val="954F72" w:themeColor="followedHyperlink"/>
      <w:u w:val="single"/>
    </w:rPr>
  </w:style>
  <w:style w:type="paragraph" w:styleId="Revision">
    <w:name w:val="Revision"/>
    <w:hidden/>
    <w:uiPriority w:val="99"/>
    <w:semiHidden/>
    <w:rsid w:val="00521B94"/>
    <w:pPr>
      <w:spacing w:after="0"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06684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75C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3531"/>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53531"/>
    <w:pPr>
      <w:keepNext/>
      <w:keepLines/>
      <w:spacing w:before="40"/>
      <w:outlineLvl w:val="1"/>
    </w:pPr>
    <w:rPr>
      <w:rFonts w:eastAsiaTheme="majorEastAsia"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853531"/>
    <w:pPr>
      <w:keepNext/>
      <w:keepLines/>
      <w:spacing w:before="40"/>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853531"/>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472EE"/>
    <w:pPr>
      <w:keepNext/>
      <w:keepLines/>
      <w:spacing w:before="40"/>
      <w:outlineLvl w:val="4"/>
    </w:pPr>
    <w:rPr>
      <w:rFonts w:eastAsiaTheme="majorEastAsia" w:cstheme="majorBidi"/>
      <w:i/>
    </w:rPr>
  </w:style>
  <w:style w:type="paragraph" w:styleId="Heading6">
    <w:name w:val="heading 6"/>
    <w:basedOn w:val="Normal"/>
    <w:next w:val="Normal"/>
    <w:link w:val="Heading6Char"/>
    <w:uiPriority w:val="9"/>
    <w:unhideWhenUsed/>
    <w:qFormat/>
    <w:rsid w:val="009316DB"/>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672BE"/>
    <w:pPr>
      <w:keepNext/>
      <w:keepLines/>
      <w:spacing w:before="40"/>
      <w:outlineLvl w:val="6"/>
    </w:pPr>
    <w:rPr>
      <w:rFonts w:eastAsiaTheme="majorEastAsia"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3531"/>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rsid w:val="0085353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53531"/>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rsid w:val="003472EE"/>
    <w:rPr>
      <w:rFonts w:ascii="Times New Roman" w:eastAsiaTheme="majorEastAsia" w:hAnsi="Times New Roman" w:cstheme="majorBidi"/>
      <w:i/>
      <w:sz w:val="24"/>
      <w:szCs w:val="24"/>
    </w:rPr>
  </w:style>
  <w:style w:type="character" w:customStyle="1" w:styleId="Heading1Char">
    <w:name w:val="Heading 1 Char"/>
    <w:basedOn w:val="DefaultParagraphFont"/>
    <w:link w:val="Heading1"/>
    <w:uiPriority w:val="9"/>
    <w:rsid w:val="00853531"/>
    <w:rPr>
      <w:rFonts w:ascii="Times New Roman" w:eastAsiaTheme="majorEastAsia" w:hAnsi="Times New Roman" w:cstheme="majorBidi"/>
      <w:b/>
      <w:sz w:val="28"/>
      <w:szCs w:val="32"/>
    </w:rPr>
  </w:style>
  <w:style w:type="paragraph" w:customStyle="1" w:styleId="Item1">
    <w:name w:val="Item1"/>
    <w:basedOn w:val="Normal"/>
    <w:qFormat/>
    <w:rsid w:val="00E318A3"/>
    <w:pPr>
      <w:numPr>
        <w:numId w:val="3"/>
      </w:numPr>
    </w:pPr>
  </w:style>
  <w:style w:type="paragraph" w:customStyle="1" w:styleId="TempHeading1">
    <w:name w:val="Temp Heading 1"/>
    <w:basedOn w:val="Normal"/>
    <w:rsid w:val="00E318A3"/>
    <w:pPr>
      <w:numPr>
        <w:numId w:val="4"/>
      </w:numPr>
      <w:spacing w:before="60" w:after="60" w:line="312" w:lineRule="auto"/>
    </w:pPr>
    <w:rPr>
      <w:rFonts w:ascii="Tahoma" w:eastAsia="MS Mincho" w:hAnsi="Tahoma"/>
      <w:b/>
      <w:sz w:val="32"/>
      <w:szCs w:val="32"/>
      <w:lang w:eastAsia="ja-JP"/>
    </w:rPr>
  </w:style>
  <w:style w:type="paragraph" w:styleId="ListParagraph">
    <w:name w:val="List Paragraph"/>
    <w:basedOn w:val="Normal"/>
    <w:uiPriority w:val="34"/>
    <w:qFormat/>
    <w:rsid w:val="00C365AE"/>
    <w:pPr>
      <w:ind w:left="720"/>
      <w:contextualSpacing/>
    </w:pPr>
  </w:style>
  <w:style w:type="paragraph" w:styleId="TOC1">
    <w:name w:val="toc 1"/>
    <w:basedOn w:val="Normal"/>
    <w:next w:val="Normal"/>
    <w:autoRedefine/>
    <w:uiPriority w:val="39"/>
    <w:unhideWhenUsed/>
    <w:rsid w:val="005A2860"/>
    <w:pPr>
      <w:spacing w:after="100"/>
    </w:pPr>
  </w:style>
  <w:style w:type="paragraph" w:styleId="TOC2">
    <w:name w:val="toc 2"/>
    <w:basedOn w:val="Normal"/>
    <w:next w:val="Normal"/>
    <w:autoRedefine/>
    <w:uiPriority w:val="39"/>
    <w:unhideWhenUsed/>
    <w:rsid w:val="005A2860"/>
    <w:pPr>
      <w:spacing w:after="100"/>
      <w:ind w:left="240"/>
    </w:pPr>
  </w:style>
  <w:style w:type="paragraph" w:styleId="TOC3">
    <w:name w:val="toc 3"/>
    <w:basedOn w:val="Normal"/>
    <w:next w:val="Normal"/>
    <w:autoRedefine/>
    <w:uiPriority w:val="39"/>
    <w:unhideWhenUsed/>
    <w:rsid w:val="005A2860"/>
    <w:pPr>
      <w:spacing w:after="100"/>
      <w:ind w:left="480"/>
    </w:pPr>
  </w:style>
  <w:style w:type="paragraph" w:styleId="TOC4">
    <w:name w:val="toc 4"/>
    <w:basedOn w:val="Normal"/>
    <w:next w:val="Normal"/>
    <w:autoRedefine/>
    <w:uiPriority w:val="39"/>
    <w:unhideWhenUsed/>
    <w:rsid w:val="005A2860"/>
    <w:pPr>
      <w:spacing w:after="100"/>
      <w:ind w:left="720"/>
    </w:pPr>
  </w:style>
  <w:style w:type="paragraph" w:styleId="TOC5">
    <w:name w:val="toc 5"/>
    <w:basedOn w:val="Normal"/>
    <w:next w:val="Normal"/>
    <w:autoRedefine/>
    <w:uiPriority w:val="39"/>
    <w:unhideWhenUsed/>
    <w:rsid w:val="005A2860"/>
    <w:pPr>
      <w:spacing w:after="100"/>
      <w:ind w:left="960"/>
    </w:pPr>
  </w:style>
  <w:style w:type="paragraph" w:styleId="TOC6">
    <w:name w:val="toc 6"/>
    <w:basedOn w:val="Normal"/>
    <w:next w:val="Normal"/>
    <w:autoRedefine/>
    <w:uiPriority w:val="39"/>
    <w:unhideWhenUsed/>
    <w:rsid w:val="005A286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86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86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860"/>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5A2860"/>
    <w:rPr>
      <w:color w:val="0563C1" w:themeColor="hyperlink"/>
      <w:u w:val="single"/>
    </w:rPr>
  </w:style>
  <w:style w:type="paragraph" w:styleId="BalloonText">
    <w:name w:val="Balloon Text"/>
    <w:basedOn w:val="Normal"/>
    <w:link w:val="BalloonTextChar"/>
    <w:uiPriority w:val="99"/>
    <w:semiHidden/>
    <w:unhideWhenUsed/>
    <w:rsid w:val="00C53E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E9C"/>
    <w:rPr>
      <w:rFonts w:ascii="Segoe UI" w:eastAsia="Times New Roman" w:hAnsi="Segoe UI" w:cs="Segoe UI"/>
      <w:sz w:val="18"/>
      <w:szCs w:val="18"/>
    </w:rPr>
  </w:style>
  <w:style w:type="character" w:customStyle="1" w:styleId="Heading6Char">
    <w:name w:val="Heading 6 Char"/>
    <w:basedOn w:val="DefaultParagraphFont"/>
    <w:link w:val="Heading6"/>
    <w:uiPriority w:val="9"/>
    <w:rsid w:val="009316DB"/>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672BE"/>
    <w:rPr>
      <w:rFonts w:ascii="Times New Roman" w:eastAsiaTheme="majorEastAsia" w:hAnsi="Times New Roman" w:cstheme="majorBidi"/>
      <w:i/>
      <w:iCs/>
      <w:color w:val="1F3763" w:themeColor="accent1" w:themeShade="7F"/>
      <w:sz w:val="24"/>
      <w:szCs w:val="24"/>
    </w:rPr>
  </w:style>
  <w:style w:type="character" w:customStyle="1" w:styleId="UnresolvedMention1">
    <w:name w:val="Unresolved Mention1"/>
    <w:basedOn w:val="DefaultParagraphFont"/>
    <w:uiPriority w:val="99"/>
    <w:semiHidden/>
    <w:unhideWhenUsed/>
    <w:rsid w:val="007C5772"/>
    <w:rPr>
      <w:color w:val="605E5C"/>
      <w:shd w:val="clear" w:color="auto" w:fill="E1DFDD"/>
    </w:rPr>
  </w:style>
  <w:style w:type="character" w:styleId="FollowedHyperlink">
    <w:name w:val="FollowedHyperlink"/>
    <w:basedOn w:val="DefaultParagraphFont"/>
    <w:uiPriority w:val="99"/>
    <w:semiHidden/>
    <w:unhideWhenUsed/>
    <w:rsid w:val="007C5772"/>
    <w:rPr>
      <w:color w:val="954F72" w:themeColor="followedHyperlink"/>
      <w:u w:val="single"/>
    </w:rPr>
  </w:style>
  <w:style w:type="paragraph" w:styleId="Revision">
    <w:name w:val="Revision"/>
    <w:hidden/>
    <w:uiPriority w:val="99"/>
    <w:semiHidden/>
    <w:rsid w:val="00521B94"/>
    <w:pPr>
      <w:spacing w:after="0"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0668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986175">
      <w:bodyDiv w:val="1"/>
      <w:marLeft w:val="0"/>
      <w:marRight w:val="0"/>
      <w:marTop w:val="0"/>
      <w:marBottom w:val="0"/>
      <w:divBdr>
        <w:top w:val="none" w:sz="0" w:space="0" w:color="auto"/>
        <w:left w:val="none" w:sz="0" w:space="0" w:color="auto"/>
        <w:bottom w:val="none" w:sz="0" w:space="0" w:color="auto"/>
        <w:right w:val="none" w:sz="0" w:space="0" w:color="auto"/>
      </w:divBdr>
    </w:div>
    <w:div w:id="859778439">
      <w:bodyDiv w:val="1"/>
      <w:marLeft w:val="0"/>
      <w:marRight w:val="0"/>
      <w:marTop w:val="0"/>
      <w:marBottom w:val="0"/>
      <w:divBdr>
        <w:top w:val="none" w:sz="0" w:space="0" w:color="auto"/>
        <w:left w:val="none" w:sz="0" w:space="0" w:color="auto"/>
        <w:bottom w:val="none" w:sz="0" w:space="0" w:color="auto"/>
        <w:right w:val="none" w:sz="0" w:space="0" w:color="auto"/>
      </w:divBdr>
    </w:div>
    <w:div w:id="87682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microsoft.com/office/2011/relationships/people" Target="people.xml"/><Relationship Id="rId16" Type="http://schemas.openxmlformats.org/officeDocument/2006/relationships/header" Target="header4.xml"/><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jpeg"/><Relationship Id="rId135" Type="http://schemas.openxmlformats.org/officeDocument/2006/relationships/image" Target="media/image119.jpeg"/><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96AF8-B0A4-4D54-A62D-30747C7D5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63</Pages>
  <Words>16743</Words>
  <Characters>95441</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Evotek_E7450</dc:creator>
  <cp:keywords/>
  <dc:description/>
  <cp:lastModifiedBy>Admin</cp:lastModifiedBy>
  <cp:revision>16</cp:revision>
  <dcterms:created xsi:type="dcterms:W3CDTF">2022-09-15T04:02:00Z</dcterms:created>
  <dcterms:modified xsi:type="dcterms:W3CDTF">2022-09-15T06:03:00Z</dcterms:modified>
</cp:coreProperties>
</file>